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Ind w:w="-82"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10271"/>
      </w:tblGrid>
      <w:tr w:rsidR="007A6809" w:rsidRPr="00462319" w14:paraId="707C43D7" w14:textId="77777777" w:rsidTr="5111AE1D">
        <w:trPr>
          <w:trHeight w:val="10418"/>
        </w:trPr>
        <w:tc>
          <w:tcPr>
            <w:tcW w:w="10271" w:type="dxa"/>
            <w:tcBorders>
              <w:bottom w:val="nil"/>
            </w:tcBorders>
          </w:tcPr>
          <w:p w14:paraId="1A292E04" w14:textId="17B745C4" w:rsidR="007A6809" w:rsidRPr="00462319" w:rsidRDefault="009F0AD0" w:rsidP="003466EB">
            <w:pPr>
              <w:pStyle w:val="TOC1"/>
              <w:jc w:val="center"/>
              <w:rPr>
                <w:rFonts w:ascii="Times New Roman" w:hAnsi="Times New Roman" w:cs="Times New Roman"/>
                <w:sz w:val="32"/>
                <w:szCs w:val="32"/>
                <w:lang w:val="en-US"/>
              </w:rPr>
            </w:pPr>
            <w:r w:rsidRPr="00462319">
              <w:rPr>
                <w:rFonts w:ascii="Times New Roman" w:hAnsi="Times New Roman" w:cs="Times New Roman"/>
              </w:rPr>
              <w:t xml:space="preserve">TRƯỜNG ĐẠI </w:t>
            </w:r>
            <w:r w:rsidRPr="00462319">
              <w:rPr>
                <w:rFonts w:ascii="Times New Roman" w:hAnsi="Times New Roman" w:cs="Times New Roman"/>
                <w:lang w:val="en-US"/>
              </w:rPr>
              <w:t>H</w:t>
            </w:r>
            <w:r w:rsidR="009A37AD" w:rsidRPr="00462319">
              <w:rPr>
                <w:rFonts w:ascii="Times New Roman" w:hAnsi="Times New Roman" w:cs="Times New Roman"/>
                <w:lang w:val="en-US"/>
              </w:rPr>
              <w:t>ỌC CÔNG NGHỆ SÀI GÒN</w:t>
            </w:r>
          </w:p>
          <w:p w14:paraId="38D6FC69" w14:textId="2292C8BF" w:rsidR="007A6809" w:rsidRPr="00462319" w:rsidRDefault="007A6809" w:rsidP="009A37AD">
            <w:pPr>
              <w:pStyle w:val="TableParagraph"/>
              <w:ind w:left="0" w:right="459"/>
              <w:rPr>
                <w:sz w:val="32"/>
                <w:lang w:val="en-US"/>
              </w:rPr>
            </w:pPr>
          </w:p>
          <w:p w14:paraId="2A9E2163" w14:textId="6BF30428" w:rsidR="007A6809" w:rsidRPr="00462319" w:rsidRDefault="009F0AD0">
            <w:pPr>
              <w:pStyle w:val="TableParagraph"/>
              <w:spacing w:before="1"/>
              <w:ind w:left="474" w:right="454"/>
              <w:jc w:val="center"/>
              <w:rPr>
                <w:sz w:val="32"/>
                <w:lang w:val="en-US"/>
              </w:rPr>
            </w:pPr>
            <w:r w:rsidRPr="00462319">
              <w:rPr>
                <w:sz w:val="32"/>
              </w:rPr>
              <w:t>──────── *</w:t>
            </w:r>
            <w:r w:rsidRPr="00462319">
              <w:rPr>
                <w:spacing w:val="-3"/>
                <w:sz w:val="32"/>
              </w:rPr>
              <w:t xml:space="preserve"> </w:t>
            </w:r>
            <w:r w:rsidRPr="00462319">
              <w:rPr>
                <w:sz w:val="32"/>
              </w:rPr>
              <w:t>───────</w:t>
            </w:r>
            <w:r w:rsidR="00E30470" w:rsidRPr="00462319">
              <w:rPr>
                <w:sz w:val="32"/>
              </w:rPr>
              <w:t>─</w:t>
            </w:r>
          </w:p>
          <w:p w14:paraId="19FA9FA2" w14:textId="21B616B0" w:rsidR="00A841A7" w:rsidRPr="00462319" w:rsidRDefault="009A5F2D">
            <w:pPr>
              <w:pStyle w:val="TableParagraph"/>
              <w:spacing w:before="1"/>
              <w:ind w:left="474" w:right="454"/>
              <w:jc w:val="center"/>
              <w:rPr>
                <w:sz w:val="28"/>
                <w:szCs w:val="28"/>
                <w:lang w:val="en-US"/>
              </w:rPr>
            </w:pPr>
            <w:r w:rsidRPr="00253075">
              <w:rPr>
                <w:noProof/>
                <w:sz w:val="28"/>
                <w:lang w:val="en-US"/>
              </w:rPr>
              <w:drawing>
                <wp:anchor distT="0" distB="0" distL="114300" distR="114300" simplePos="0" relativeHeight="251675648" behindDoc="0" locked="0" layoutInCell="1" allowOverlap="1" wp14:anchorId="37B0757C" wp14:editId="76B254D9">
                  <wp:simplePos x="0" y="0"/>
                  <wp:positionH relativeFrom="column">
                    <wp:posOffset>2743200</wp:posOffset>
                  </wp:positionH>
                  <wp:positionV relativeFrom="paragraph">
                    <wp:posOffset>86460</wp:posOffset>
                  </wp:positionV>
                  <wp:extent cx="1024255" cy="1024255"/>
                  <wp:effectExtent l="0" t="0" r="0" b="0"/>
                  <wp:wrapSquare wrapText="bothSides"/>
                  <wp:docPr id="67560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4255" cy="1024255"/>
                          </a:xfrm>
                          <a:prstGeom prst="rect">
                            <a:avLst/>
                          </a:prstGeom>
                          <a:noFill/>
                          <a:ln>
                            <a:noFill/>
                          </a:ln>
                        </pic:spPr>
                      </pic:pic>
                    </a:graphicData>
                  </a:graphic>
                </wp:anchor>
              </w:drawing>
            </w:r>
          </w:p>
          <w:p w14:paraId="0F739342" w14:textId="6FC2DD70" w:rsidR="007A6809" w:rsidRPr="00462319" w:rsidRDefault="007A6809">
            <w:pPr>
              <w:pStyle w:val="TableParagraph"/>
              <w:ind w:left="0"/>
              <w:rPr>
                <w:sz w:val="28"/>
                <w:szCs w:val="28"/>
              </w:rPr>
            </w:pPr>
          </w:p>
          <w:p w14:paraId="5FE4F89B" w14:textId="77777777" w:rsidR="007A6809" w:rsidRPr="00462319" w:rsidRDefault="007A6809">
            <w:pPr>
              <w:pStyle w:val="TableParagraph"/>
              <w:ind w:left="0"/>
              <w:rPr>
                <w:sz w:val="28"/>
                <w:szCs w:val="28"/>
              </w:rPr>
            </w:pPr>
          </w:p>
          <w:p w14:paraId="6E2243E6" w14:textId="77777777" w:rsidR="007A6809" w:rsidRPr="00462319" w:rsidRDefault="007A6809">
            <w:pPr>
              <w:pStyle w:val="TableParagraph"/>
              <w:ind w:left="0"/>
              <w:rPr>
                <w:sz w:val="28"/>
                <w:szCs w:val="28"/>
              </w:rPr>
            </w:pPr>
          </w:p>
          <w:p w14:paraId="3393B67B" w14:textId="77777777" w:rsidR="007A6809" w:rsidRPr="00462319" w:rsidRDefault="007A6809">
            <w:pPr>
              <w:pStyle w:val="TableParagraph"/>
              <w:ind w:left="0"/>
              <w:rPr>
                <w:sz w:val="28"/>
                <w:szCs w:val="28"/>
              </w:rPr>
            </w:pPr>
          </w:p>
          <w:p w14:paraId="44CC6420" w14:textId="77777777" w:rsidR="007A6809" w:rsidRPr="00462319" w:rsidRDefault="007A6809">
            <w:pPr>
              <w:pStyle w:val="TableParagraph"/>
              <w:ind w:left="0"/>
              <w:rPr>
                <w:sz w:val="28"/>
                <w:szCs w:val="28"/>
              </w:rPr>
            </w:pPr>
          </w:p>
          <w:p w14:paraId="7029F87D" w14:textId="77777777" w:rsidR="007A6809" w:rsidRPr="00462319" w:rsidRDefault="007A6809">
            <w:pPr>
              <w:pStyle w:val="TableParagraph"/>
              <w:ind w:left="0"/>
              <w:rPr>
                <w:sz w:val="28"/>
                <w:szCs w:val="28"/>
              </w:rPr>
            </w:pPr>
          </w:p>
          <w:p w14:paraId="152EBD96" w14:textId="77777777" w:rsidR="007A6809" w:rsidRPr="00462319" w:rsidRDefault="007A6809">
            <w:pPr>
              <w:pStyle w:val="TableParagraph"/>
              <w:ind w:left="0"/>
              <w:rPr>
                <w:sz w:val="28"/>
                <w:szCs w:val="28"/>
              </w:rPr>
            </w:pPr>
          </w:p>
          <w:p w14:paraId="3D2BE5CE" w14:textId="77777777" w:rsidR="007A6809" w:rsidRPr="00462319" w:rsidRDefault="009F0AD0">
            <w:pPr>
              <w:pStyle w:val="TableParagraph"/>
              <w:spacing w:before="206"/>
              <w:ind w:left="474" w:right="458"/>
              <w:jc w:val="center"/>
              <w:rPr>
                <w:b/>
                <w:sz w:val="76"/>
              </w:rPr>
            </w:pPr>
            <w:r w:rsidRPr="00462319">
              <w:rPr>
                <w:b/>
                <w:sz w:val="76"/>
              </w:rPr>
              <w:t>BÀI</w:t>
            </w:r>
            <w:r w:rsidRPr="00462319">
              <w:rPr>
                <w:b/>
                <w:spacing w:val="-2"/>
                <w:sz w:val="76"/>
              </w:rPr>
              <w:t xml:space="preserve"> </w:t>
            </w:r>
            <w:r w:rsidRPr="00462319">
              <w:rPr>
                <w:b/>
                <w:sz w:val="76"/>
              </w:rPr>
              <w:t>TẬP</w:t>
            </w:r>
            <w:r w:rsidRPr="00462319">
              <w:rPr>
                <w:b/>
                <w:spacing w:val="-4"/>
                <w:sz w:val="76"/>
              </w:rPr>
              <w:t xml:space="preserve"> </w:t>
            </w:r>
            <w:r w:rsidRPr="00462319">
              <w:rPr>
                <w:b/>
                <w:sz w:val="76"/>
              </w:rPr>
              <w:t>LỚN</w:t>
            </w:r>
          </w:p>
          <w:p w14:paraId="581BE028" w14:textId="66BB3577" w:rsidR="007A6809" w:rsidRPr="00462319" w:rsidRDefault="009F0AD0">
            <w:pPr>
              <w:pStyle w:val="TableParagraph"/>
              <w:spacing w:before="247"/>
              <w:ind w:left="474" w:right="459"/>
              <w:jc w:val="center"/>
              <w:rPr>
                <w:sz w:val="40"/>
              </w:rPr>
            </w:pPr>
            <w:r w:rsidRPr="00462319">
              <w:rPr>
                <w:sz w:val="40"/>
              </w:rPr>
              <w:t>MÔN: CÔNG</w:t>
            </w:r>
            <w:r w:rsidRPr="00462319">
              <w:rPr>
                <w:spacing w:val="3"/>
                <w:sz w:val="40"/>
              </w:rPr>
              <w:t xml:space="preserve"> </w:t>
            </w:r>
            <w:r w:rsidRPr="00462319">
              <w:rPr>
                <w:sz w:val="40"/>
              </w:rPr>
              <w:t>NGHỆ</w:t>
            </w:r>
            <w:r w:rsidRPr="00462319">
              <w:rPr>
                <w:spacing w:val="2"/>
                <w:sz w:val="40"/>
              </w:rPr>
              <w:t xml:space="preserve"> </w:t>
            </w:r>
            <w:r w:rsidRPr="00462319">
              <w:rPr>
                <w:sz w:val="40"/>
              </w:rPr>
              <w:t>PHẦN</w:t>
            </w:r>
            <w:r w:rsidRPr="00462319">
              <w:rPr>
                <w:spacing w:val="4"/>
                <w:sz w:val="40"/>
              </w:rPr>
              <w:t xml:space="preserve"> </w:t>
            </w:r>
            <w:r w:rsidRPr="00462319">
              <w:rPr>
                <w:sz w:val="40"/>
              </w:rPr>
              <w:t>MỀM</w:t>
            </w:r>
          </w:p>
          <w:p w14:paraId="407353F2" w14:textId="77777777" w:rsidR="007A6809" w:rsidRPr="00462319" w:rsidRDefault="007A6809">
            <w:pPr>
              <w:pStyle w:val="TableParagraph"/>
              <w:ind w:left="0"/>
              <w:rPr>
                <w:sz w:val="24"/>
                <w:szCs w:val="24"/>
              </w:rPr>
            </w:pPr>
          </w:p>
          <w:p w14:paraId="44A9250C" w14:textId="09B82B78" w:rsidR="007A6809" w:rsidRPr="00462319" w:rsidRDefault="007A6809">
            <w:pPr>
              <w:pStyle w:val="TableParagraph"/>
              <w:spacing w:before="6"/>
              <w:ind w:left="0"/>
              <w:rPr>
                <w:sz w:val="24"/>
                <w:szCs w:val="24"/>
                <w:lang w:val="en-US"/>
              </w:rPr>
            </w:pPr>
          </w:p>
          <w:p w14:paraId="3A420337" w14:textId="77777777" w:rsidR="004D2053" w:rsidRPr="00462319" w:rsidRDefault="004D2053">
            <w:pPr>
              <w:pStyle w:val="TableParagraph"/>
              <w:spacing w:before="6"/>
              <w:ind w:left="0"/>
              <w:rPr>
                <w:sz w:val="24"/>
                <w:szCs w:val="24"/>
                <w:lang w:val="en-US"/>
              </w:rPr>
            </w:pPr>
          </w:p>
          <w:p w14:paraId="27FF1687" w14:textId="659DBA48" w:rsidR="007A6809" w:rsidRPr="003D6A8C" w:rsidRDefault="009F0AD0">
            <w:pPr>
              <w:pStyle w:val="TableParagraph"/>
              <w:ind w:left="474" w:right="455"/>
              <w:jc w:val="center"/>
              <w:rPr>
                <w:b/>
                <w:sz w:val="44"/>
                <w:lang w:val="en-US"/>
              </w:rPr>
            </w:pPr>
            <w:r w:rsidRPr="00462319">
              <w:rPr>
                <w:b/>
                <w:sz w:val="44"/>
              </w:rPr>
              <w:t>Q</w:t>
            </w:r>
            <w:r w:rsidR="003D6A8C">
              <w:rPr>
                <w:b/>
                <w:sz w:val="44"/>
                <w:lang w:val="en-US"/>
              </w:rPr>
              <w:t>UẢN LÝ BÁN HÀNG</w:t>
            </w:r>
          </w:p>
          <w:p w14:paraId="76243FB9" w14:textId="77777777" w:rsidR="007A6809" w:rsidRPr="00462319" w:rsidRDefault="007A6809">
            <w:pPr>
              <w:pStyle w:val="TableParagraph"/>
              <w:ind w:left="0"/>
              <w:rPr>
                <w:sz w:val="48"/>
                <w:lang w:val="en-US"/>
              </w:rPr>
            </w:pPr>
          </w:p>
          <w:p w14:paraId="67AD9165" w14:textId="32A9C7F9" w:rsidR="007A6809" w:rsidRPr="00462319" w:rsidRDefault="009F0AD0">
            <w:pPr>
              <w:pStyle w:val="TableParagraph"/>
              <w:tabs>
                <w:tab w:val="left" w:pos="5276"/>
              </w:tabs>
              <w:ind w:left="2867"/>
              <w:rPr>
                <w:b/>
                <w:sz w:val="28"/>
                <w:lang w:val="en-US"/>
              </w:rPr>
            </w:pPr>
            <w:r w:rsidRPr="00462319">
              <w:rPr>
                <w:sz w:val="28"/>
              </w:rPr>
              <w:t>Nhóm</w:t>
            </w:r>
            <w:r w:rsidRPr="00462319">
              <w:rPr>
                <w:sz w:val="28"/>
              </w:rPr>
              <w:tab/>
              <w:t>:</w:t>
            </w:r>
            <w:r w:rsidRPr="00462319">
              <w:rPr>
                <w:spacing w:val="1"/>
                <w:sz w:val="28"/>
              </w:rPr>
              <w:t xml:space="preserve"> </w:t>
            </w:r>
            <w:r w:rsidR="009A37AD" w:rsidRPr="00462319">
              <w:rPr>
                <w:b/>
                <w:sz w:val="28"/>
                <w:lang w:val="en-US"/>
              </w:rPr>
              <w:t>BKAV</w:t>
            </w:r>
          </w:p>
          <w:p w14:paraId="08AFACD5" w14:textId="388F790D" w:rsidR="007A6809" w:rsidRPr="00462319" w:rsidRDefault="009A37AD">
            <w:pPr>
              <w:pStyle w:val="TableParagraph"/>
              <w:tabs>
                <w:tab w:val="left" w:pos="5276"/>
              </w:tabs>
              <w:ind w:left="2867"/>
              <w:rPr>
                <w:sz w:val="28"/>
                <w:lang w:val="en-US"/>
              </w:rPr>
            </w:pPr>
            <w:proofErr w:type="spellStart"/>
            <w:r w:rsidRPr="00462319">
              <w:rPr>
                <w:spacing w:val="-2"/>
                <w:sz w:val="28"/>
                <w:lang w:val="en-US"/>
              </w:rPr>
              <w:t>T</w:t>
            </w:r>
            <w:r w:rsidR="007E6BB6" w:rsidRPr="00462319">
              <w:rPr>
                <w:spacing w:val="-2"/>
                <w:sz w:val="28"/>
                <w:lang w:val="en-US"/>
              </w:rPr>
              <w:t>ên</w:t>
            </w:r>
            <w:proofErr w:type="spellEnd"/>
            <w:r w:rsidRPr="00462319">
              <w:rPr>
                <w:spacing w:val="-2"/>
                <w:sz w:val="28"/>
              </w:rPr>
              <w:t xml:space="preserve"> </w:t>
            </w:r>
            <w:r w:rsidRPr="00462319">
              <w:rPr>
                <w:sz w:val="28"/>
              </w:rPr>
              <w:t>lớp</w:t>
            </w:r>
            <w:r w:rsidRPr="00462319">
              <w:rPr>
                <w:spacing w:val="-1"/>
                <w:sz w:val="28"/>
              </w:rPr>
              <w:t xml:space="preserve"> </w:t>
            </w:r>
            <w:r w:rsidRPr="00462319">
              <w:rPr>
                <w:sz w:val="28"/>
              </w:rPr>
              <w:t>học</w:t>
            </w:r>
            <w:r w:rsidRPr="00462319">
              <w:rPr>
                <w:sz w:val="28"/>
              </w:rPr>
              <w:tab/>
              <w:t>:</w:t>
            </w:r>
            <w:r w:rsidRPr="00462319">
              <w:rPr>
                <w:spacing w:val="70"/>
                <w:sz w:val="28"/>
              </w:rPr>
              <w:t xml:space="preserve"> </w:t>
            </w:r>
            <w:proofErr w:type="spellStart"/>
            <w:r w:rsidRPr="00462319">
              <w:rPr>
                <w:sz w:val="28"/>
                <w:lang w:val="en-US"/>
              </w:rPr>
              <w:t>Thứ</w:t>
            </w:r>
            <w:proofErr w:type="spellEnd"/>
            <w:r w:rsidRPr="00462319">
              <w:rPr>
                <w:sz w:val="28"/>
                <w:lang w:val="en-US"/>
              </w:rPr>
              <w:t xml:space="preserve"> 3 – Ca 2</w:t>
            </w:r>
          </w:p>
          <w:p w14:paraId="765AD287" w14:textId="77777777" w:rsidR="009A37AD" w:rsidRPr="00462319" w:rsidRDefault="009F0AD0">
            <w:pPr>
              <w:pStyle w:val="TableParagraph"/>
              <w:ind w:left="2867" w:right="301"/>
              <w:rPr>
                <w:sz w:val="28"/>
                <w:lang w:val="en-US"/>
              </w:rPr>
            </w:pPr>
            <w:r w:rsidRPr="00462319">
              <w:rPr>
                <w:spacing w:val="-1"/>
                <w:sz w:val="28"/>
              </w:rPr>
              <w:t>Giáo viên hướng dẫn</w:t>
            </w:r>
            <w:r w:rsidRPr="00462319">
              <w:rPr>
                <w:spacing w:val="-18"/>
                <w:sz w:val="28"/>
              </w:rPr>
              <w:t xml:space="preserve"> </w:t>
            </w:r>
            <w:r w:rsidRPr="00462319">
              <w:rPr>
                <w:sz w:val="28"/>
              </w:rPr>
              <w:t>:</w:t>
            </w:r>
            <w:r w:rsidRPr="00462319">
              <w:rPr>
                <w:spacing w:val="1"/>
                <w:sz w:val="28"/>
              </w:rPr>
              <w:t xml:space="preserve"> </w:t>
            </w:r>
            <w:r w:rsidRPr="00462319">
              <w:rPr>
                <w:sz w:val="28"/>
              </w:rPr>
              <w:t>Ths.</w:t>
            </w:r>
            <w:r w:rsidRPr="00462319">
              <w:rPr>
                <w:spacing w:val="2"/>
                <w:sz w:val="28"/>
              </w:rPr>
              <w:t xml:space="preserve"> </w:t>
            </w:r>
            <w:proofErr w:type="spellStart"/>
            <w:r w:rsidR="009A37AD" w:rsidRPr="00462319">
              <w:rPr>
                <w:sz w:val="28"/>
                <w:lang w:val="en-US"/>
              </w:rPr>
              <w:t>Trần</w:t>
            </w:r>
            <w:proofErr w:type="spellEnd"/>
            <w:r w:rsidR="009A37AD" w:rsidRPr="00462319">
              <w:rPr>
                <w:sz w:val="28"/>
                <w:lang w:val="en-US"/>
              </w:rPr>
              <w:t xml:space="preserve"> Thanh </w:t>
            </w:r>
            <w:proofErr w:type="spellStart"/>
            <w:r w:rsidR="009A37AD" w:rsidRPr="00462319">
              <w:rPr>
                <w:sz w:val="28"/>
                <w:lang w:val="en-US"/>
              </w:rPr>
              <w:t>Nhã</w:t>
            </w:r>
            <w:proofErr w:type="spellEnd"/>
          </w:p>
          <w:p w14:paraId="00E48D9C" w14:textId="77777777" w:rsidR="007A6809" w:rsidRPr="00462319" w:rsidRDefault="009F0AD0">
            <w:pPr>
              <w:pStyle w:val="TableParagraph"/>
              <w:ind w:left="2867" w:right="301"/>
              <w:rPr>
                <w:sz w:val="28"/>
                <w:lang w:val="en-US"/>
              </w:rPr>
            </w:pPr>
            <w:r w:rsidRPr="00462319">
              <w:rPr>
                <w:sz w:val="28"/>
              </w:rPr>
              <w:t>Danh</w:t>
            </w:r>
            <w:r w:rsidRPr="00462319">
              <w:rPr>
                <w:spacing w:val="-2"/>
                <w:sz w:val="28"/>
              </w:rPr>
              <w:t xml:space="preserve"> </w:t>
            </w:r>
            <w:r w:rsidRPr="00462319">
              <w:rPr>
                <w:sz w:val="28"/>
              </w:rPr>
              <w:t>sách</w:t>
            </w:r>
            <w:r w:rsidRPr="00462319">
              <w:rPr>
                <w:spacing w:val="1"/>
                <w:sz w:val="28"/>
              </w:rPr>
              <w:t xml:space="preserve"> </w:t>
            </w:r>
            <w:r w:rsidRPr="00462319">
              <w:rPr>
                <w:sz w:val="28"/>
              </w:rPr>
              <w:t>sinh viên</w:t>
            </w:r>
            <w:r w:rsidRPr="00462319">
              <w:rPr>
                <w:spacing w:val="-2"/>
                <w:sz w:val="28"/>
              </w:rPr>
              <w:t xml:space="preserve"> </w:t>
            </w:r>
            <w:r w:rsidRPr="00462319">
              <w:rPr>
                <w:sz w:val="28"/>
              </w:rPr>
              <w:t>thực</w:t>
            </w:r>
            <w:r w:rsidRPr="00462319">
              <w:rPr>
                <w:spacing w:val="-1"/>
                <w:sz w:val="28"/>
              </w:rPr>
              <w:t xml:space="preserve"> </w:t>
            </w:r>
            <w:r w:rsidRPr="00462319">
              <w:rPr>
                <w:sz w:val="28"/>
              </w:rPr>
              <w:t>hiện:</w:t>
            </w:r>
          </w:p>
          <w:p w14:paraId="5BDEE3B9" w14:textId="77777777" w:rsidR="002B1F89" w:rsidRPr="00462319" w:rsidRDefault="002B1F89">
            <w:pPr>
              <w:pStyle w:val="TableParagraph"/>
              <w:ind w:left="2867" w:right="301"/>
              <w:rPr>
                <w:sz w:val="28"/>
                <w:lang w:val="en-US"/>
              </w:rPr>
            </w:pPr>
          </w:p>
          <w:p w14:paraId="56861263" w14:textId="61D2FDAD" w:rsidR="00F00952" w:rsidRPr="00462319" w:rsidRDefault="00F00952">
            <w:pPr>
              <w:pStyle w:val="TableParagraph"/>
              <w:ind w:left="2867" w:right="301"/>
              <w:rPr>
                <w:sz w:val="28"/>
                <w:lang w:val="en-US"/>
              </w:rPr>
            </w:pPr>
          </w:p>
        </w:tc>
      </w:tr>
      <w:tr w:rsidR="007A6809" w:rsidRPr="00462319" w14:paraId="6D1CFD84" w14:textId="77777777" w:rsidTr="5111AE1D">
        <w:trPr>
          <w:trHeight w:val="327"/>
        </w:trPr>
        <w:tc>
          <w:tcPr>
            <w:tcW w:w="10271" w:type="dxa"/>
            <w:tcBorders>
              <w:top w:val="nil"/>
              <w:bottom w:val="nil"/>
            </w:tcBorders>
          </w:tcPr>
          <w:p w14:paraId="422C1EC1" w14:textId="77777777" w:rsidR="002B1F89" w:rsidRPr="00462319" w:rsidRDefault="002B1F89" w:rsidP="002B1F89">
            <w:pPr>
              <w:spacing w:before="90"/>
              <w:ind w:right="1867"/>
              <w:rPr>
                <w:b/>
                <w:i/>
                <w:sz w:val="26"/>
                <w:lang w:val="en-US"/>
              </w:rPr>
            </w:pPr>
          </w:p>
          <w:p w14:paraId="6DEC9621" w14:textId="77777777" w:rsidR="00696EDD" w:rsidRDefault="002B1F89" w:rsidP="00036BE1">
            <w:pPr>
              <w:spacing w:before="90"/>
              <w:ind w:right="1867"/>
              <w:jc w:val="center"/>
              <w:rPr>
                <w:b/>
                <w:i/>
                <w:sz w:val="26"/>
                <w:lang w:val="en-US"/>
              </w:rPr>
            </w:pPr>
            <w:r w:rsidRPr="00462319">
              <w:rPr>
                <w:b/>
                <w:i/>
                <w:sz w:val="26"/>
                <w:lang w:val="en-US"/>
              </w:rPr>
              <w:t xml:space="preserve">                          </w:t>
            </w:r>
          </w:p>
          <w:p w14:paraId="7AB1FFD3" w14:textId="77777777" w:rsidR="00696EDD" w:rsidRDefault="00696EDD" w:rsidP="00036BE1">
            <w:pPr>
              <w:spacing w:before="90"/>
              <w:ind w:right="1867"/>
              <w:jc w:val="center"/>
              <w:rPr>
                <w:b/>
                <w:i/>
                <w:sz w:val="26"/>
                <w:lang w:val="en-US"/>
              </w:rPr>
            </w:pPr>
          </w:p>
          <w:p w14:paraId="19AA6295" w14:textId="77777777" w:rsidR="00696EDD" w:rsidRDefault="00696EDD" w:rsidP="00036BE1">
            <w:pPr>
              <w:spacing w:before="90"/>
              <w:ind w:right="1867"/>
              <w:jc w:val="center"/>
              <w:rPr>
                <w:b/>
                <w:i/>
                <w:sz w:val="26"/>
                <w:lang w:val="en-US"/>
              </w:rPr>
            </w:pPr>
          </w:p>
          <w:p w14:paraId="3236FE15" w14:textId="77777777" w:rsidR="00696EDD" w:rsidRDefault="00696EDD" w:rsidP="003D6A8C">
            <w:pPr>
              <w:spacing w:before="90"/>
              <w:ind w:right="1867"/>
              <w:rPr>
                <w:b/>
                <w:i/>
                <w:sz w:val="26"/>
                <w:lang w:val="en-US"/>
              </w:rPr>
            </w:pPr>
          </w:p>
          <w:p w14:paraId="2B12D321" w14:textId="77777777" w:rsidR="00696EDD" w:rsidRDefault="00696EDD" w:rsidP="003D6A8C">
            <w:pPr>
              <w:spacing w:before="90"/>
              <w:ind w:right="1867"/>
              <w:rPr>
                <w:b/>
                <w:i/>
                <w:sz w:val="26"/>
                <w:lang w:val="en-US"/>
              </w:rPr>
            </w:pPr>
          </w:p>
          <w:p w14:paraId="316E3CBD" w14:textId="32173BB1" w:rsidR="007A6809" w:rsidRPr="00462319" w:rsidRDefault="003D6A8C" w:rsidP="003D6A8C">
            <w:pPr>
              <w:spacing w:before="90"/>
              <w:ind w:right="1867"/>
              <w:jc w:val="center"/>
              <w:rPr>
                <w:b/>
                <w:i/>
                <w:sz w:val="26"/>
                <w:lang w:val="en-US"/>
              </w:rPr>
            </w:pPr>
            <w:r>
              <w:rPr>
                <w:b/>
                <w:i/>
                <w:sz w:val="26"/>
                <w:lang w:val="en-US"/>
              </w:rPr>
              <w:t xml:space="preserve">                                   </w:t>
            </w:r>
            <w:proofErr w:type="spellStart"/>
            <w:proofErr w:type="gramStart"/>
            <w:r w:rsidR="002B1F89" w:rsidRPr="00462319">
              <w:rPr>
                <w:b/>
                <w:i/>
                <w:sz w:val="26"/>
                <w:lang w:val="en-US"/>
              </w:rPr>
              <w:t>Tp.Hồ</w:t>
            </w:r>
            <w:proofErr w:type="spellEnd"/>
            <w:proofErr w:type="gramEnd"/>
            <w:r w:rsidR="002B1F89" w:rsidRPr="00462319">
              <w:rPr>
                <w:b/>
                <w:i/>
                <w:sz w:val="26"/>
                <w:lang w:val="en-US"/>
              </w:rPr>
              <w:t xml:space="preserve"> Chí Minh</w:t>
            </w:r>
            <w:r w:rsidR="002B1F89" w:rsidRPr="00462319">
              <w:rPr>
                <w:b/>
                <w:i/>
                <w:sz w:val="26"/>
              </w:rPr>
              <w:t>,</w:t>
            </w:r>
            <w:r w:rsidR="002B1F89" w:rsidRPr="00462319">
              <w:rPr>
                <w:b/>
                <w:i/>
                <w:sz w:val="26"/>
                <w:lang w:val="en-US"/>
              </w:rPr>
              <w:t xml:space="preserve"> 22</w:t>
            </w:r>
            <w:r w:rsidR="002B1F89" w:rsidRPr="00462319">
              <w:rPr>
                <w:b/>
                <w:i/>
                <w:spacing w:val="-1"/>
                <w:sz w:val="26"/>
              </w:rPr>
              <w:t xml:space="preserve"> </w:t>
            </w:r>
            <w:r w:rsidR="002B1F89" w:rsidRPr="00462319">
              <w:rPr>
                <w:b/>
                <w:i/>
                <w:sz w:val="26"/>
              </w:rPr>
              <w:t>tháng</w:t>
            </w:r>
            <w:r w:rsidR="002B1F89" w:rsidRPr="00462319">
              <w:rPr>
                <w:b/>
                <w:i/>
                <w:spacing w:val="-1"/>
                <w:sz w:val="26"/>
              </w:rPr>
              <w:t xml:space="preserve"> </w:t>
            </w:r>
            <w:r w:rsidR="002B1F89" w:rsidRPr="00462319">
              <w:rPr>
                <w:b/>
                <w:i/>
                <w:sz w:val="26"/>
                <w:lang w:val="en-US"/>
              </w:rPr>
              <w:t>05</w:t>
            </w:r>
            <w:r w:rsidR="002B1F89" w:rsidRPr="00462319">
              <w:rPr>
                <w:b/>
                <w:i/>
                <w:spacing w:val="-2"/>
                <w:sz w:val="26"/>
              </w:rPr>
              <w:t xml:space="preserve"> </w:t>
            </w:r>
            <w:r w:rsidR="002B1F89" w:rsidRPr="00462319">
              <w:rPr>
                <w:b/>
                <w:i/>
                <w:sz w:val="26"/>
              </w:rPr>
              <w:t>năm</w:t>
            </w:r>
            <w:r w:rsidR="002B1F89" w:rsidRPr="00462319">
              <w:rPr>
                <w:b/>
                <w:i/>
                <w:spacing w:val="-1"/>
                <w:sz w:val="26"/>
              </w:rPr>
              <w:t xml:space="preserve"> </w:t>
            </w:r>
            <w:r w:rsidR="002B1F89" w:rsidRPr="00462319">
              <w:rPr>
                <w:b/>
                <w:i/>
                <w:sz w:val="26"/>
              </w:rPr>
              <w:t>202</w:t>
            </w:r>
            <w:r w:rsidR="002B1F89" w:rsidRPr="00462319">
              <w:rPr>
                <w:b/>
                <w:i/>
                <w:sz w:val="26"/>
                <w:lang w:val="en-US"/>
              </w:rPr>
              <w:t>4</w:t>
            </w:r>
          </w:p>
        </w:tc>
      </w:tr>
      <w:tr w:rsidR="00E929D9" w:rsidRPr="00462319" w14:paraId="62C1CCF7" w14:textId="77777777" w:rsidTr="5111AE1D">
        <w:trPr>
          <w:trHeight w:val="327"/>
        </w:trPr>
        <w:tc>
          <w:tcPr>
            <w:tcW w:w="10271" w:type="dxa"/>
            <w:tcBorders>
              <w:top w:val="nil"/>
              <w:bottom w:val="nil"/>
            </w:tcBorders>
          </w:tcPr>
          <w:p w14:paraId="60C0E298" w14:textId="77777777" w:rsidR="00E929D9" w:rsidRPr="00462319" w:rsidRDefault="00E929D9" w:rsidP="002B1F89">
            <w:pPr>
              <w:spacing w:before="90"/>
              <w:ind w:right="1867"/>
              <w:rPr>
                <w:b/>
                <w:i/>
                <w:sz w:val="26"/>
                <w:lang w:val="en-US"/>
              </w:rPr>
            </w:pPr>
          </w:p>
        </w:tc>
      </w:tr>
      <w:tr w:rsidR="00E929D9" w:rsidRPr="00462319" w14:paraId="13B57B5B" w14:textId="77777777" w:rsidTr="00696EDD">
        <w:trPr>
          <w:trHeight w:val="80"/>
        </w:trPr>
        <w:tc>
          <w:tcPr>
            <w:tcW w:w="10271" w:type="dxa"/>
            <w:tcBorders>
              <w:top w:val="nil"/>
            </w:tcBorders>
          </w:tcPr>
          <w:p w14:paraId="4E737EC3" w14:textId="1E4606AC" w:rsidR="00E929D9" w:rsidRPr="00462319" w:rsidRDefault="00E929D9" w:rsidP="002B1F89">
            <w:pPr>
              <w:spacing w:before="90"/>
              <w:ind w:right="1867"/>
              <w:rPr>
                <w:b/>
                <w:i/>
                <w:sz w:val="26"/>
                <w:szCs w:val="26"/>
                <w:lang w:val="en-US"/>
              </w:rPr>
            </w:pPr>
          </w:p>
          <w:p w14:paraId="35F85A85" w14:textId="71E8E99C" w:rsidR="007D5740" w:rsidRPr="00462319" w:rsidRDefault="00C23B7D" w:rsidP="00C23B7D">
            <w:pPr>
              <w:tabs>
                <w:tab w:val="left" w:pos="9549"/>
              </w:tabs>
              <w:rPr>
                <w:sz w:val="26"/>
                <w:szCs w:val="26"/>
                <w:lang w:val="en-US"/>
              </w:rPr>
            </w:pPr>
            <w:r w:rsidRPr="00462319">
              <w:rPr>
                <w:sz w:val="26"/>
                <w:lang w:val="en-US"/>
              </w:rPr>
              <w:tab/>
            </w:r>
          </w:p>
        </w:tc>
      </w:tr>
    </w:tbl>
    <w:p w14:paraId="33FDD7E1" w14:textId="77777777" w:rsidR="00F53647" w:rsidRDefault="00F53647">
      <w:pPr>
        <w:jc w:val="center"/>
        <w:rPr>
          <w:sz w:val="26"/>
          <w:lang w:val="en-US"/>
        </w:rPr>
      </w:pPr>
    </w:p>
    <w:tbl>
      <w:tblPr>
        <w:tblStyle w:val="TableGrid"/>
        <w:tblpPr w:leftFromText="180" w:rightFromText="180" w:vertAnchor="text" w:horzAnchor="margin" w:tblpY="1920"/>
        <w:tblOverlap w:val="never"/>
        <w:tblW w:w="10574" w:type="dxa"/>
        <w:tblLayout w:type="fixed"/>
        <w:tblLook w:val="04A0" w:firstRow="1" w:lastRow="0" w:firstColumn="1" w:lastColumn="0" w:noHBand="0" w:noVBand="1"/>
      </w:tblPr>
      <w:tblGrid>
        <w:gridCol w:w="1902"/>
        <w:gridCol w:w="2086"/>
        <w:gridCol w:w="1902"/>
        <w:gridCol w:w="2655"/>
        <w:gridCol w:w="2029"/>
      </w:tblGrid>
      <w:tr w:rsidR="006D3067" w:rsidRPr="00462319" w14:paraId="438627E5" w14:textId="77777777" w:rsidTr="004619B3">
        <w:trPr>
          <w:trHeight w:val="824"/>
        </w:trPr>
        <w:tc>
          <w:tcPr>
            <w:tcW w:w="1902" w:type="dxa"/>
          </w:tcPr>
          <w:p w14:paraId="71C5C52F" w14:textId="77777777" w:rsidR="006D3067" w:rsidRPr="00462319" w:rsidRDefault="006D3067" w:rsidP="006D3067">
            <w:pPr>
              <w:pStyle w:val="TableParagraph"/>
              <w:ind w:left="0" w:right="301"/>
              <w:rPr>
                <w:sz w:val="28"/>
                <w:lang w:val="en-US"/>
              </w:rPr>
            </w:pPr>
            <w:r w:rsidRPr="00462319">
              <w:rPr>
                <w:b/>
                <w:sz w:val="24"/>
                <w:lang w:val="vi-VN"/>
              </w:rPr>
              <w:t>STT</w:t>
            </w:r>
          </w:p>
        </w:tc>
        <w:tc>
          <w:tcPr>
            <w:tcW w:w="2086" w:type="dxa"/>
          </w:tcPr>
          <w:p w14:paraId="4B2A9190" w14:textId="77777777" w:rsidR="006D3067" w:rsidRPr="00462319" w:rsidRDefault="006D3067" w:rsidP="006D3067">
            <w:pPr>
              <w:pStyle w:val="TableParagraph"/>
              <w:ind w:left="0" w:right="301"/>
              <w:rPr>
                <w:sz w:val="28"/>
                <w:lang w:val="en-US"/>
              </w:rPr>
            </w:pPr>
            <w:r w:rsidRPr="00462319">
              <w:rPr>
                <w:b/>
                <w:sz w:val="24"/>
                <w:lang w:val="vi-VN"/>
              </w:rPr>
              <w:t>Họ tên</w:t>
            </w:r>
          </w:p>
        </w:tc>
        <w:tc>
          <w:tcPr>
            <w:tcW w:w="1902" w:type="dxa"/>
          </w:tcPr>
          <w:p w14:paraId="3B1F13F6" w14:textId="77777777" w:rsidR="006D3067" w:rsidRPr="00462319" w:rsidRDefault="006D3067" w:rsidP="006D3067">
            <w:pPr>
              <w:pStyle w:val="TableParagraph"/>
              <w:ind w:left="0" w:right="301"/>
              <w:rPr>
                <w:sz w:val="28"/>
                <w:lang w:val="en-US"/>
              </w:rPr>
            </w:pPr>
            <w:r w:rsidRPr="00462319">
              <w:rPr>
                <w:b/>
                <w:sz w:val="24"/>
                <w:lang w:val="vi-VN"/>
              </w:rPr>
              <w:t>Mã</w:t>
            </w:r>
            <w:r w:rsidRPr="00462319">
              <w:rPr>
                <w:b/>
                <w:spacing w:val="-1"/>
                <w:sz w:val="24"/>
                <w:lang w:val="vi-VN"/>
              </w:rPr>
              <w:t xml:space="preserve"> </w:t>
            </w:r>
            <w:r w:rsidRPr="00462319">
              <w:rPr>
                <w:b/>
                <w:sz w:val="24"/>
                <w:lang w:val="vi-VN"/>
              </w:rPr>
              <w:t>sinh</w:t>
            </w:r>
            <w:r w:rsidRPr="00462319">
              <w:rPr>
                <w:b/>
                <w:spacing w:val="-2"/>
                <w:sz w:val="24"/>
                <w:lang w:val="vi-VN"/>
              </w:rPr>
              <w:t xml:space="preserve"> </w:t>
            </w:r>
            <w:r w:rsidRPr="00462319">
              <w:rPr>
                <w:b/>
                <w:sz w:val="24"/>
                <w:lang w:val="vi-VN"/>
              </w:rPr>
              <w:t>viên</w:t>
            </w:r>
          </w:p>
        </w:tc>
        <w:tc>
          <w:tcPr>
            <w:tcW w:w="2655" w:type="dxa"/>
          </w:tcPr>
          <w:p w14:paraId="324D8542" w14:textId="77777777" w:rsidR="006D3067" w:rsidRPr="00462319" w:rsidRDefault="006D3067" w:rsidP="006D3067">
            <w:pPr>
              <w:pStyle w:val="TableParagraph"/>
              <w:ind w:left="0" w:right="301"/>
              <w:rPr>
                <w:sz w:val="28"/>
                <w:lang w:val="en-US"/>
              </w:rPr>
            </w:pPr>
            <w:r w:rsidRPr="00462319">
              <w:rPr>
                <w:b/>
                <w:sz w:val="24"/>
                <w:lang w:val="vi-VN"/>
              </w:rPr>
              <w:t>Email</w:t>
            </w:r>
          </w:p>
        </w:tc>
        <w:tc>
          <w:tcPr>
            <w:tcW w:w="2029" w:type="dxa"/>
          </w:tcPr>
          <w:p w14:paraId="62FDF3FD" w14:textId="77777777" w:rsidR="006D3067" w:rsidRPr="00462319" w:rsidRDefault="006D3067" w:rsidP="006D3067">
            <w:pPr>
              <w:pStyle w:val="TableParagraph"/>
              <w:ind w:left="0" w:right="301"/>
              <w:rPr>
                <w:sz w:val="28"/>
                <w:lang w:val="en-US"/>
              </w:rPr>
            </w:pPr>
            <w:r w:rsidRPr="00462319">
              <w:rPr>
                <w:b/>
                <w:sz w:val="24"/>
                <w:lang w:val="vi-VN"/>
              </w:rPr>
              <w:t>Lớp</w:t>
            </w:r>
          </w:p>
        </w:tc>
      </w:tr>
      <w:tr w:rsidR="006D3067" w:rsidRPr="00462319" w14:paraId="48EE1127" w14:textId="77777777" w:rsidTr="004619B3">
        <w:trPr>
          <w:trHeight w:val="1566"/>
        </w:trPr>
        <w:tc>
          <w:tcPr>
            <w:tcW w:w="1902" w:type="dxa"/>
          </w:tcPr>
          <w:p w14:paraId="0CB5671E" w14:textId="77777777" w:rsidR="006D3067" w:rsidRPr="004619B3" w:rsidRDefault="006D3067" w:rsidP="006D3067">
            <w:pPr>
              <w:pStyle w:val="TableParagraph"/>
              <w:ind w:left="0" w:right="301"/>
              <w:rPr>
                <w:sz w:val="28"/>
                <w:szCs w:val="28"/>
                <w:lang w:val="en-US"/>
              </w:rPr>
            </w:pPr>
            <w:r w:rsidRPr="004619B3">
              <w:rPr>
                <w:b/>
                <w:sz w:val="28"/>
                <w:szCs w:val="28"/>
                <w:lang w:val="vi-VN"/>
              </w:rPr>
              <w:t>1</w:t>
            </w:r>
          </w:p>
        </w:tc>
        <w:tc>
          <w:tcPr>
            <w:tcW w:w="2086" w:type="dxa"/>
          </w:tcPr>
          <w:p w14:paraId="2641A518" w14:textId="77777777" w:rsidR="006D3067" w:rsidRPr="004619B3" w:rsidRDefault="006D3067" w:rsidP="006D3067">
            <w:pPr>
              <w:pStyle w:val="TableParagraph"/>
              <w:ind w:left="0" w:right="301"/>
              <w:rPr>
                <w:sz w:val="28"/>
                <w:szCs w:val="28"/>
                <w:lang w:val="en-US"/>
              </w:rPr>
            </w:pPr>
            <w:r w:rsidRPr="004619B3">
              <w:rPr>
                <w:bCs/>
                <w:sz w:val="28"/>
                <w:szCs w:val="28"/>
                <w:lang w:val="vi-VN"/>
              </w:rPr>
              <w:t>Lê Nguyễn Thanh Bình</w:t>
            </w:r>
          </w:p>
        </w:tc>
        <w:tc>
          <w:tcPr>
            <w:tcW w:w="1902" w:type="dxa"/>
          </w:tcPr>
          <w:p w14:paraId="3F67503A" w14:textId="77777777" w:rsidR="006D3067" w:rsidRPr="004619B3" w:rsidRDefault="006D3067" w:rsidP="006D3067">
            <w:pPr>
              <w:pStyle w:val="TableParagraph"/>
              <w:ind w:left="0" w:right="301"/>
              <w:rPr>
                <w:sz w:val="28"/>
                <w:szCs w:val="28"/>
                <w:lang w:val="en-US"/>
              </w:rPr>
            </w:pPr>
            <w:r w:rsidRPr="004619B3">
              <w:rPr>
                <w:bCs/>
                <w:sz w:val="28"/>
                <w:szCs w:val="28"/>
                <w:lang w:val="vi-VN"/>
              </w:rPr>
              <w:t>DH52101199</w:t>
            </w:r>
          </w:p>
        </w:tc>
        <w:tc>
          <w:tcPr>
            <w:tcW w:w="2655" w:type="dxa"/>
          </w:tcPr>
          <w:p w14:paraId="797D97FC" w14:textId="01918F8D" w:rsidR="006D3067" w:rsidRPr="004619B3" w:rsidRDefault="006D3067" w:rsidP="006D3067">
            <w:pPr>
              <w:pStyle w:val="TableParagraph"/>
              <w:ind w:left="0" w:right="301"/>
              <w:rPr>
                <w:sz w:val="28"/>
                <w:szCs w:val="28"/>
                <w:lang w:val="en-US"/>
              </w:rPr>
            </w:pPr>
            <w:r w:rsidRPr="004619B3">
              <w:rPr>
                <w:bCs/>
                <w:sz w:val="28"/>
                <w:szCs w:val="28"/>
                <w:lang w:val="vi-VN"/>
              </w:rPr>
              <w:t>DH52101199@</w:t>
            </w:r>
            <w:r w:rsidRPr="004619B3">
              <w:rPr>
                <w:bCs/>
                <w:sz w:val="28"/>
                <w:szCs w:val="28"/>
              </w:rPr>
              <w:t>student.s</w:t>
            </w:r>
            <w:r w:rsidR="004619B3" w:rsidRPr="004619B3">
              <w:rPr>
                <w:bCs/>
                <w:sz w:val="28"/>
                <w:szCs w:val="28"/>
                <w:lang w:val="en-US"/>
              </w:rPr>
              <w:t>t</w:t>
            </w:r>
            <w:r w:rsidRPr="004619B3">
              <w:rPr>
                <w:bCs/>
                <w:sz w:val="28"/>
                <w:szCs w:val="28"/>
              </w:rPr>
              <w:t>u.edu</w:t>
            </w:r>
            <w:r w:rsidRPr="004619B3">
              <w:rPr>
                <w:bCs/>
                <w:sz w:val="28"/>
                <w:szCs w:val="28"/>
                <w:lang w:val="vi-VN"/>
              </w:rPr>
              <w:t>.</w:t>
            </w:r>
            <w:r w:rsidRPr="004619B3">
              <w:rPr>
                <w:bCs/>
                <w:sz w:val="28"/>
                <w:szCs w:val="28"/>
              </w:rPr>
              <w:t>vn</w:t>
            </w:r>
          </w:p>
        </w:tc>
        <w:tc>
          <w:tcPr>
            <w:tcW w:w="2029" w:type="dxa"/>
          </w:tcPr>
          <w:p w14:paraId="623C935C" w14:textId="77777777" w:rsidR="006D3067" w:rsidRPr="004619B3" w:rsidRDefault="006D3067" w:rsidP="006D3067">
            <w:pPr>
              <w:pStyle w:val="TableParagraph"/>
              <w:ind w:left="0" w:right="301"/>
              <w:rPr>
                <w:sz w:val="28"/>
                <w:szCs w:val="28"/>
                <w:lang w:val="en-US"/>
              </w:rPr>
            </w:pPr>
            <w:r w:rsidRPr="004619B3">
              <w:rPr>
                <w:bCs/>
                <w:sz w:val="28"/>
                <w:szCs w:val="28"/>
                <w:lang w:val="vi-VN"/>
              </w:rPr>
              <w:t>D21-TH04</w:t>
            </w:r>
          </w:p>
        </w:tc>
      </w:tr>
      <w:tr w:rsidR="006D3067" w:rsidRPr="00462319" w14:paraId="193F4118" w14:textId="77777777" w:rsidTr="004619B3">
        <w:trPr>
          <w:trHeight w:val="1526"/>
        </w:trPr>
        <w:tc>
          <w:tcPr>
            <w:tcW w:w="1902" w:type="dxa"/>
          </w:tcPr>
          <w:p w14:paraId="7014F21C" w14:textId="77777777" w:rsidR="006D3067" w:rsidRPr="004619B3" w:rsidRDefault="006D3067" w:rsidP="006D3067">
            <w:pPr>
              <w:pStyle w:val="TableParagraph"/>
              <w:ind w:left="0" w:right="301"/>
              <w:rPr>
                <w:sz w:val="28"/>
                <w:szCs w:val="28"/>
                <w:lang w:val="en-US"/>
              </w:rPr>
            </w:pPr>
            <w:r w:rsidRPr="004619B3">
              <w:rPr>
                <w:b/>
                <w:sz w:val="28"/>
                <w:szCs w:val="28"/>
                <w:lang w:val="vi-VN"/>
              </w:rPr>
              <w:t>2</w:t>
            </w:r>
          </w:p>
        </w:tc>
        <w:tc>
          <w:tcPr>
            <w:tcW w:w="2086" w:type="dxa"/>
          </w:tcPr>
          <w:p w14:paraId="6E99206B" w14:textId="77777777" w:rsidR="006D3067" w:rsidRPr="004619B3" w:rsidRDefault="006D3067" w:rsidP="006D3067">
            <w:pPr>
              <w:pStyle w:val="TableParagraph"/>
              <w:ind w:left="0" w:right="301"/>
              <w:rPr>
                <w:sz w:val="28"/>
                <w:szCs w:val="28"/>
                <w:lang w:val="en-US"/>
              </w:rPr>
            </w:pPr>
            <w:r w:rsidRPr="004619B3">
              <w:rPr>
                <w:bCs/>
                <w:sz w:val="28"/>
                <w:szCs w:val="28"/>
                <w:lang w:val="vi-VN"/>
              </w:rPr>
              <w:t>Trần Quang Tuấn</w:t>
            </w:r>
          </w:p>
        </w:tc>
        <w:tc>
          <w:tcPr>
            <w:tcW w:w="1902" w:type="dxa"/>
          </w:tcPr>
          <w:p w14:paraId="037D99A4" w14:textId="77777777" w:rsidR="006D3067" w:rsidRPr="004619B3" w:rsidRDefault="006D3067" w:rsidP="006D3067">
            <w:pPr>
              <w:pStyle w:val="TableParagraph"/>
              <w:ind w:left="0" w:right="301"/>
              <w:rPr>
                <w:sz w:val="28"/>
                <w:szCs w:val="28"/>
                <w:lang w:val="en-US"/>
              </w:rPr>
            </w:pPr>
            <w:r w:rsidRPr="004619B3">
              <w:rPr>
                <w:bCs/>
                <w:sz w:val="28"/>
                <w:szCs w:val="28"/>
              </w:rPr>
              <w:t>DH52109046</w:t>
            </w:r>
          </w:p>
        </w:tc>
        <w:tc>
          <w:tcPr>
            <w:tcW w:w="2655" w:type="dxa"/>
          </w:tcPr>
          <w:p w14:paraId="047BEA4B" w14:textId="77777777" w:rsidR="006D3067" w:rsidRPr="004619B3" w:rsidRDefault="006D3067" w:rsidP="006D3067">
            <w:pPr>
              <w:pStyle w:val="TableParagraph"/>
              <w:ind w:left="0" w:right="301"/>
              <w:rPr>
                <w:sz w:val="28"/>
                <w:szCs w:val="28"/>
                <w:lang w:val="en-US"/>
              </w:rPr>
            </w:pPr>
            <w:r w:rsidRPr="004619B3">
              <w:rPr>
                <w:bCs/>
                <w:sz w:val="28"/>
                <w:szCs w:val="28"/>
                <w:lang w:val="vi-VN"/>
              </w:rPr>
              <w:t>DH5210</w:t>
            </w:r>
            <w:r w:rsidRPr="004619B3">
              <w:rPr>
                <w:bCs/>
                <w:sz w:val="28"/>
                <w:szCs w:val="28"/>
              </w:rPr>
              <w:t>9046</w:t>
            </w:r>
            <w:r w:rsidRPr="004619B3">
              <w:rPr>
                <w:bCs/>
                <w:sz w:val="28"/>
                <w:szCs w:val="28"/>
                <w:lang w:val="vi-VN"/>
              </w:rPr>
              <w:t>@</w:t>
            </w:r>
            <w:r w:rsidRPr="004619B3">
              <w:rPr>
                <w:bCs/>
                <w:sz w:val="28"/>
                <w:szCs w:val="28"/>
              </w:rPr>
              <w:t>student.stu.edu</w:t>
            </w:r>
            <w:r w:rsidRPr="004619B3">
              <w:rPr>
                <w:bCs/>
                <w:sz w:val="28"/>
                <w:szCs w:val="28"/>
                <w:lang w:val="vi-VN"/>
              </w:rPr>
              <w:t>.</w:t>
            </w:r>
            <w:r w:rsidRPr="004619B3">
              <w:rPr>
                <w:bCs/>
                <w:sz w:val="28"/>
                <w:szCs w:val="28"/>
              </w:rPr>
              <w:t>vn</w:t>
            </w:r>
          </w:p>
        </w:tc>
        <w:tc>
          <w:tcPr>
            <w:tcW w:w="2029" w:type="dxa"/>
          </w:tcPr>
          <w:p w14:paraId="20D7FE30" w14:textId="77777777" w:rsidR="006D3067" w:rsidRPr="004619B3" w:rsidRDefault="006D3067" w:rsidP="006D3067">
            <w:pPr>
              <w:pStyle w:val="TableParagraph"/>
              <w:ind w:left="0" w:right="301"/>
              <w:rPr>
                <w:sz w:val="28"/>
                <w:szCs w:val="28"/>
                <w:lang w:val="en-US"/>
              </w:rPr>
            </w:pPr>
            <w:r w:rsidRPr="004619B3">
              <w:rPr>
                <w:bCs/>
                <w:sz w:val="28"/>
                <w:szCs w:val="28"/>
                <w:lang w:val="vi-VN"/>
              </w:rPr>
              <w:t>D21-TH04</w:t>
            </w:r>
          </w:p>
        </w:tc>
      </w:tr>
      <w:tr w:rsidR="006D3067" w:rsidRPr="00462319" w14:paraId="096C86D2" w14:textId="77777777" w:rsidTr="004619B3">
        <w:trPr>
          <w:trHeight w:val="1526"/>
        </w:trPr>
        <w:tc>
          <w:tcPr>
            <w:tcW w:w="1902" w:type="dxa"/>
          </w:tcPr>
          <w:p w14:paraId="2AB0FE67" w14:textId="77777777" w:rsidR="006D3067" w:rsidRPr="004619B3" w:rsidRDefault="006D3067" w:rsidP="006D3067">
            <w:pPr>
              <w:pStyle w:val="TableParagraph"/>
              <w:ind w:left="0" w:right="301"/>
              <w:rPr>
                <w:sz w:val="28"/>
                <w:szCs w:val="28"/>
                <w:lang w:val="en-US"/>
              </w:rPr>
            </w:pPr>
            <w:r w:rsidRPr="004619B3">
              <w:rPr>
                <w:b/>
                <w:sz w:val="28"/>
                <w:szCs w:val="28"/>
                <w:lang w:val="vi-VN"/>
              </w:rPr>
              <w:t>3</w:t>
            </w:r>
          </w:p>
        </w:tc>
        <w:tc>
          <w:tcPr>
            <w:tcW w:w="2086" w:type="dxa"/>
          </w:tcPr>
          <w:p w14:paraId="631C703C" w14:textId="77777777" w:rsidR="006D3067" w:rsidRPr="004619B3" w:rsidRDefault="006D3067" w:rsidP="006D3067">
            <w:pPr>
              <w:pStyle w:val="TableParagraph"/>
              <w:ind w:left="0" w:right="301"/>
              <w:rPr>
                <w:sz w:val="28"/>
                <w:szCs w:val="28"/>
                <w:lang w:val="en-US"/>
              </w:rPr>
            </w:pPr>
            <w:r w:rsidRPr="004619B3">
              <w:rPr>
                <w:bCs/>
                <w:sz w:val="28"/>
                <w:szCs w:val="28"/>
                <w:lang w:val="vi-VN"/>
              </w:rPr>
              <w:t>Châu Quang Nhật</w:t>
            </w:r>
          </w:p>
        </w:tc>
        <w:tc>
          <w:tcPr>
            <w:tcW w:w="1902" w:type="dxa"/>
          </w:tcPr>
          <w:p w14:paraId="550A9E30" w14:textId="77777777" w:rsidR="006D3067" w:rsidRPr="004619B3" w:rsidRDefault="006D3067" w:rsidP="006D3067">
            <w:pPr>
              <w:pStyle w:val="TableParagraph"/>
              <w:ind w:left="0" w:right="301"/>
              <w:rPr>
                <w:sz w:val="28"/>
                <w:szCs w:val="28"/>
                <w:lang w:val="en-US"/>
              </w:rPr>
            </w:pPr>
            <w:r w:rsidRPr="004619B3">
              <w:rPr>
                <w:bCs/>
                <w:sz w:val="28"/>
                <w:szCs w:val="28"/>
              </w:rPr>
              <w:t>DH52101650</w:t>
            </w:r>
          </w:p>
        </w:tc>
        <w:tc>
          <w:tcPr>
            <w:tcW w:w="2655" w:type="dxa"/>
          </w:tcPr>
          <w:p w14:paraId="136382F6" w14:textId="77777777" w:rsidR="006D3067" w:rsidRPr="004619B3" w:rsidRDefault="006D3067" w:rsidP="006D3067">
            <w:pPr>
              <w:pStyle w:val="TableParagraph"/>
              <w:ind w:left="0" w:right="301"/>
              <w:rPr>
                <w:sz w:val="28"/>
                <w:szCs w:val="28"/>
                <w:lang w:val="en-US"/>
              </w:rPr>
            </w:pPr>
            <w:r w:rsidRPr="004619B3">
              <w:rPr>
                <w:bCs/>
                <w:sz w:val="28"/>
                <w:szCs w:val="28"/>
              </w:rPr>
              <w:t>DH52101650@student.stu.edu.vn</w:t>
            </w:r>
          </w:p>
        </w:tc>
        <w:tc>
          <w:tcPr>
            <w:tcW w:w="2029" w:type="dxa"/>
          </w:tcPr>
          <w:p w14:paraId="6BA3E3F1" w14:textId="77777777" w:rsidR="006D3067" w:rsidRPr="004619B3" w:rsidRDefault="006D3067" w:rsidP="006D3067">
            <w:pPr>
              <w:pStyle w:val="TableParagraph"/>
              <w:ind w:left="0" w:right="301"/>
              <w:rPr>
                <w:sz w:val="28"/>
                <w:szCs w:val="28"/>
                <w:lang w:val="en-US"/>
              </w:rPr>
            </w:pPr>
            <w:r w:rsidRPr="004619B3">
              <w:rPr>
                <w:bCs/>
                <w:sz w:val="28"/>
                <w:szCs w:val="28"/>
                <w:lang w:val="vi-VN"/>
              </w:rPr>
              <w:t>D21-TH04</w:t>
            </w:r>
          </w:p>
        </w:tc>
      </w:tr>
      <w:tr w:rsidR="006D3067" w:rsidRPr="00462319" w14:paraId="3FE20545" w14:textId="77777777" w:rsidTr="004619B3">
        <w:trPr>
          <w:trHeight w:val="1566"/>
        </w:trPr>
        <w:tc>
          <w:tcPr>
            <w:tcW w:w="1902" w:type="dxa"/>
          </w:tcPr>
          <w:p w14:paraId="237CD9EB" w14:textId="77777777" w:rsidR="006D3067" w:rsidRPr="004619B3" w:rsidRDefault="006D3067" w:rsidP="006D3067">
            <w:pPr>
              <w:pStyle w:val="TableParagraph"/>
              <w:ind w:left="0" w:right="301"/>
              <w:rPr>
                <w:b/>
                <w:bCs/>
                <w:sz w:val="28"/>
                <w:szCs w:val="28"/>
                <w:lang w:val="en-US"/>
              </w:rPr>
            </w:pPr>
            <w:r w:rsidRPr="004619B3">
              <w:rPr>
                <w:b/>
                <w:bCs/>
                <w:sz w:val="28"/>
                <w:szCs w:val="28"/>
                <w:lang w:val="en-US"/>
              </w:rPr>
              <w:t>4</w:t>
            </w:r>
          </w:p>
        </w:tc>
        <w:tc>
          <w:tcPr>
            <w:tcW w:w="2086" w:type="dxa"/>
          </w:tcPr>
          <w:p w14:paraId="07C0C59F" w14:textId="77777777" w:rsidR="006D3067" w:rsidRPr="004619B3" w:rsidRDefault="006D3067" w:rsidP="006D3067">
            <w:pPr>
              <w:pStyle w:val="TableParagraph"/>
              <w:ind w:left="0" w:right="301"/>
              <w:rPr>
                <w:sz w:val="28"/>
                <w:szCs w:val="28"/>
                <w:lang w:val="vi-VN"/>
              </w:rPr>
            </w:pPr>
            <w:r w:rsidRPr="004619B3">
              <w:rPr>
                <w:sz w:val="28"/>
                <w:szCs w:val="28"/>
                <w:lang w:val="vi-VN"/>
              </w:rPr>
              <w:t>Nguyễn Ngọc Đăng Khoa</w:t>
            </w:r>
          </w:p>
        </w:tc>
        <w:tc>
          <w:tcPr>
            <w:tcW w:w="1902" w:type="dxa"/>
          </w:tcPr>
          <w:p w14:paraId="096A0F8D" w14:textId="77777777" w:rsidR="006D3067" w:rsidRPr="004619B3" w:rsidRDefault="006D3067" w:rsidP="006D3067">
            <w:pPr>
              <w:pStyle w:val="TableParagraph"/>
              <w:ind w:left="0" w:right="301"/>
              <w:rPr>
                <w:sz w:val="28"/>
                <w:szCs w:val="28"/>
              </w:rPr>
            </w:pPr>
            <w:r w:rsidRPr="004619B3">
              <w:rPr>
                <w:sz w:val="28"/>
                <w:szCs w:val="28"/>
              </w:rPr>
              <w:t>DH52107879</w:t>
            </w:r>
          </w:p>
        </w:tc>
        <w:tc>
          <w:tcPr>
            <w:tcW w:w="2655" w:type="dxa"/>
          </w:tcPr>
          <w:p w14:paraId="44E33CD5" w14:textId="77777777" w:rsidR="006D3067" w:rsidRPr="004619B3" w:rsidRDefault="006D3067" w:rsidP="006D3067">
            <w:pPr>
              <w:pStyle w:val="TableParagraph"/>
              <w:ind w:left="0" w:right="301"/>
              <w:rPr>
                <w:sz w:val="28"/>
                <w:szCs w:val="28"/>
              </w:rPr>
            </w:pPr>
            <w:r w:rsidRPr="004619B3">
              <w:rPr>
                <w:sz w:val="28"/>
                <w:szCs w:val="28"/>
              </w:rPr>
              <w:t>DH52107879@student.stu.edu.vn</w:t>
            </w:r>
          </w:p>
        </w:tc>
        <w:tc>
          <w:tcPr>
            <w:tcW w:w="2029" w:type="dxa"/>
          </w:tcPr>
          <w:p w14:paraId="5CA1A273" w14:textId="77777777" w:rsidR="006D3067" w:rsidRPr="004619B3" w:rsidRDefault="006D3067" w:rsidP="006D3067">
            <w:pPr>
              <w:pStyle w:val="TableParagraph"/>
              <w:ind w:left="0" w:right="301"/>
              <w:rPr>
                <w:sz w:val="28"/>
                <w:szCs w:val="28"/>
                <w:lang w:val="vi-VN"/>
              </w:rPr>
            </w:pPr>
            <w:r w:rsidRPr="004619B3">
              <w:rPr>
                <w:sz w:val="28"/>
                <w:szCs w:val="28"/>
                <w:lang w:val="vi-VN"/>
              </w:rPr>
              <w:t>D21_TH04</w:t>
            </w:r>
          </w:p>
        </w:tc>
      </w:tr>
      <w:tr w:rsidR="006D3067" w:rsidRPr="00462319" w14:paraId="5316BB50" w14:textId="77777777" w:rsidTr="004619B3">
        <w:trPr>
          <w:trHeight w:val="1526"/>
        </w:trPr>
        <w:tc>
          <w:tcPr>
            <w:tcW w:w="1902" w:type="dxa"/>
          </w:tcPr>
          <w:p w14:paraId="5CF10CB2" w14:textId="77777777" w:rsidR="006D3067" w:rsidRPr="004619B3" w:rsidRDefault="006D3067" w:rsidP="006D3067">
            <w:pPr>
              <w:pStyle w:val="TableParagraph"/>
              <w:ind w:left="0" w:right="301"/>
              <w:rPr>
                <w:sz w:val="28"/>
                <w:szCs w:val="28"/>
                <w:lang w:val="en-US"/>
              </w:rPr>
            </w:pPr>
            <w:r w:rsidRPr="004619B3">
              <w:rPr>
                <w:b/>
                <w:sz w:val="28"/>
                <w:szCs w:val="28"/>
                <w:lang w:val="en-US"/>
              </w:rPr>
              <w:t>5</w:t>
            </w:r>
          </w:p>
        </w:tc>
        <w:tc>
          <w:tcPr>
            <w:tcW w:w="2086" w:type="dxa"/>
          </w:tcPr>
          <w:p w14:paraId="2680E055" w14:textId="77777777" w:rsidR="006D3067" w:rsidRPr="004619B3" w:rsidRDefault="006D3067" w:rsidP="006D3067">
            <w:pPr>
              <w:pStyle w:val="TableParagraph"/>
              <w:ind w:left="0" w:right="301"/>
              <w:rPr>
                <w:sz w:val="28"/>
                <w:szCs w:val="28"/>
                <w:lang w:val="en-US"/>
              </w:rPr>
            </w:pPr>
            <w:r w:rsidRPr="004619B3">
              <w:rPr>
                <w:bCs/>
                <w:sz w:val="28"/>
                <w:szCs w:val="28"/>
                <w:lang w:val="vi-VN"/>
              </w:rPr>
              <w:t>Đỗ Thành Luân</w:t>
            </w:r>
          </w:p>
        </w:tc>
        <w:tc>
          <w:tcPr>
            <w:tcW w:w="1902" w:type="dxa"/>
          </w:tcPr>
          <w:p w14:paraId="392AE449" w14:textId="77777777" w:rsidR="006D3067" w:rsidRPr="004619B3" w:rsidRDefault="006D3067" w:rsidP="006D3067">
            <w:pPr>
              <w:pStyle w:val="TableParagraph"/>
              <w:ind w:left="0" w:right="301"/>
              <w:rPr>
                <w:sz w:val="28"/>
                <w:szCs w:val="28"/>
                <w:lang w:val="en-US"/>
              </w:rPr>
            </w:pPr>
            <w:r w:rsidRPr="004619B3">
              <w:rPr>
                <w:bCs/>
                <w:sz w:val="28"/>
                <w:szCs w:val="28"/>
                <w:lang w:val="en-US"/>
              </w:rPr>
              <w:t>DH52106969</w:t>
            </w:r>
          </w:p>
        </w:tc>
        <w:tc>
          <w:tcPr>
            <w:tcW w:w="2655" w:type="dxa"/>
          </w:tcPr>
          <w:p w14:paraId="3D84A255" w14:textId="77777777" w:rsidR="006D3067" w:rsidRPr="004619B3" w:rsidRDefault="006D3067" w:rsidP="006D3067">
            <w:pPr>
              <w:pStyle w:val="TableParagraph"/>
              <w:ind w:left="0" w:right="301"/>
              <w:rPr>
                <w:sz w:val="28"/>
                <w:szCs w:val="28"/>
                <w:lang w:val="en-US"/>
              </w:rPr>
            </w:pPr>
            <w:r w:rsidRPr="004619B3">
              <w:rPr>
                <w:sz w:val="28"/>
                <w:szCs w:val="28"/>
              </w:rPr>
              <w:t>DH52106969@student.stu.edu.vn</w:t>
            </w:r>
          </w:p>
        </w:tc>
        <w:tc>
          <w:tcPr>
            <w:tcW w:w="2029" w:type="dxa"/>
          </w:tcPr>
          <w:p w14:paraId="24545A3E" w14:textId="77777777" w:rsidR="006D3067" w:rsidRPr="004619B3" w:rsidRDefault="006D3067" w:rsidP="006D3067">
            <w:pPr>
              <w:pStyle w:val="TableParagraph"/>
              <w:ind w:left="0" w:right="301"/>
              <w:rPr>
                <w:sz w:val="28"/>
                <w:szCs w:val="28"/>
                <w:lang w:val="en-US"/>
              </w:rPr>
            </w:pPr>
            <w:r w:rsidRPr="004619B3">
              <w:rPr>
                <w:bCs/>
                <w:sz w:val="28"/>
                <w:szCs w:val="28"/>
                <w:lang w:val="vi-VN"/>
              </w:rPr>
              <w:t>D21-TH04</w:t>
            </w:r>
          </w:p>
        </w:tc>
      </w:tr>
      <w:tr w:rsidR="006D3067" w:rsidRPr="00462319" w14:paraId="41478FA5" w14:textId="77777777" w:rsidTr="004619B3">
        <w:trPr>
          <w:trHeight w:val="1526"/>
        </w:trPr>
        <w:tc>
          <w:tcPr>
            <w:tcW w:w="1902" w:type="dxa"/>
          </w:tcPr>
          <w:p w14:paraId="2A1CCE25" w14:textId="77777777" w:rsidR="006D3067" w:rsidRPr="004619B3" w:rsidRDefault="006D3067" w:rsidP="006D3067">
            <w:pPr>
              <w:pStyle w:val="TableParagraph"/>
              <w:ind w:left="0" w:right="301"/>
              <w:rPr>
                <w:sz w:val="28"/>
                <w:szCs w:val="28"/>
                <w:lang w:val="en-US"/>
              </w:rPr>
            </w:pPr>
            <w:r w:rsidRPr="004619B3">
              <w:rPr>
                <w:sz w:val="28"/>
                <w:szCs w:val="28"/>
                <w:lang w:val="en-US"/>
              </w:rPr>
              <w:t>̉6</w:t>
            </w:r>
          </w:p>
        </w:tc>
        <w:tc>
          <w:tcPr>
            <w:tcW w:w="2086" w:type="dxa"/>
          </w:tcPr>
          <w:p w14:paraId="2E1D325E" w14:textId="77777777" w:rsidR="006D3067" w:rsidRPr="004619B3" w:rsidRDefault="006D3067" w:rsidP="006D3067">
            <w:pPr>
              <w:pStyle w:val="TableParagraph"/>
              <w:ind w:left="0" w:right="301"/>
              <w:rPr>
                <w:sz w:val="28"/>
                <w:szCs w:val="28"/>
                <w:lang w:val="en-US"/>
              </w:rPr>
            </w:pPr>
            <w:r w:rsidRPr="004619B3">
              <w:rPr>
                <w:sz w:val="28"/>
                <w:szCs w:val="28"/>
                <w:lang w:val="en-US"/>
              </w:rPr>
              <w:t>Nguyễn Hoàng Phúc</w:t>
            </w:r>
          </w:p>
        </w:tc>
        <w:tc>
          <w:tcPr>
            <w:tcW w:w="1902" w:type="dxa"/>
          </w:tcPr>
          <w:p w14:paraId="3121FA38" w14:textId="77777777" w:rsidR="006D3067" w:rsidRPr="004619B3" w:rsidRDefault="006D3067" w:rsidP="006D3067">
            <w:pPr>
              <w:pStyle w:val="TableParagraph"/>
              <w:ind w:left="0" w:right="301"/>
              <w:rPr>
                <w:sz w:val="28"/>
                <w:szCs w:val="28"/>
                <w:lang w:val="en-US"/>
              </w:rPr>
            </w:pPr>
            <w:r w:rsidRPr="004619B3">
              <w:rPr>
                <w:sz w:val="28"/>
                <w:szCs w:val="28"/>
                <w:lang w:val="en-US"/>
              </w:rPr>
              <w:t>DH52101065</w:t>
            </w:r>
          </w:p>
        </w:tc>
        <w:tc>
          <w:tcPr>
            <w:tcW w:w="2655" w:type="dxa"/>
          </w:tcPr>
          <w:p w14:paraId="7F89076A" w14:textId="77777777" w:rsidR="006D3067" w:rsidRPr="004619B3" w:rsidRDefault="006D3067" w:rsidP="006D3067">
            <w:pPr>
              <w:pStyle w:val="TableParagraph"/>
              <w:ind w:left="0" w:right="301"/>
              <w:rPr>
                <w:sz w:val="28"/>
                <w:szCs w:val="28"/>
                <w:lang w:val="en-US"/>
              </w:rPr>
            </w:pPr>
            <w:r w:rsidRPr="004619B3">
              <w:rPr>
                <w:sz w:val="28"/>
                <w:szCs w:val="28"/>
                <w:lang w:val="en-US"/>
              </w:rPr>
              <w:t>DH52101065@student.edu.vn</w:t>
            </w:r>
          </w:p>
        </w:tc>
        <w:tc>
          <w:tcPr>
            <w:tcW w:w="2029" w:type="dxa"/>
          </w:tcPr>
          <w:p w14:paraId="46EE5BE1" w14:textId="77777777" w:rsidR="006D3067" w:rsidRPr="004619B3" w:rsidRDefault="006D3067" w:rsidP="006D3067">
            <w:pPr>
              <w:pStyle w:val="TableParagraph"/>
              <w:ind w:left="0" w:right="301"/>
              <w:rPr>
                <w:sz w:val="28"/>
                <w:szCs w:val="28"/>
                <w:lang w:val="en-US"/>
              </w:rPr>
            </w:pPr>
            <w:r w:rsidRPr="004619B3">
              <w:rPr>
                <w:sz w:val="28"/>
                <w:szCs w:val="28"/>
                <w:lang w:val="en-US"/>
              </w:rPr>
              <w:t>D21-TH04</w:t>
            </w:r>
          </w:p>
        </w:tc>
      </w:tr>
    </w:tbl>
    <w:p w14:paraId="03582C96" w14:textId="4CF8EF01" w:rsidR="004619B3" w:rsidRPr="004619B3" w:rsidRDefault="004619B3" w:rsidP="004619B3">
      <w:pPr>
        <w:jc w:val="center"/>
        <w:rPr>
          <w:sz w:val="52"/>
          <w:szCs w:val="52"/>
          <w:lang w:val="en-US"/>
        </w:rPr>
      </w:pPr>
      <w:r w:rsidRPr="004619B3">
        <w:rPr>
          <w:sz w:val="52"/>
          <w:szCs w:val="52"/>
          <w:lang w:val="en-US"/>
        </w:rPr>
        <w:t>THÀNH VIÊN CỦA NHÓM</w:t>
      </w:r>
    </w:p>
    <w:p w14:paraId="52D192C8" w14:textId="34C73786" w:rsidR="00F53647" w:rsidRDefault="004619B3">
      <w:pPr>
        <w:rPr>
          <w:sz w:val="26"/>
          <w:lang w:val="en-US"/>
        </w:rPr>
      </w:pPr>
      <w:r>
        <w:rPr>
          <w:sz w:val="26"/>
          <w:lang w:val="en-US"/>
        </w:rPr>
        <w:br w:type="page"/>
      </w:r>
    </w:p>
    <w:sdt>
      <w:sdtPr>
        <w:rPr>
          <w:rFonts w:ascii="Times New Roman" w:eastAsia="Times New Roman" w:hAnsi="Times New Roman" w:cs="Times New Roman"/>
          <w:color w:val="auto"/>
          <w:sz w:val="22"/>
          <w:szCs w:val="22"/>
          <w:lang w:val="vi"/>
        </w:rPr>
        <w:id w:val="1490746350"/>
        <w:docPartObj>
          <w:docPartGallery w:val="Table of Contents"/>
          <w:docPartUnique/>
        </w:docPartObj>
      </w:sdtPr>
      <w:sdtEndPr>
        <w:rPr>
          <w:b/>
          <w:bCs/>
          <w:noProof/>
        </w:rPr>
      </w:sdtEndPr>
      <w:sdtContent>
        <w:p w14:paraId="2484178A" w14:textId="07C50769" w:rsidR="00F53647" w:rsidRDefault="00F53647" w:rsidP="006D3067">
          <w:pPr>
            <w:pStyle w:val="TOCHeading"/>
            <w:jc w:val="center"/>
          </w:pPr>
        </w:p>
        <w:p w14:paraId="7A87CBF7" w14:textId="2EBF9BB4" w:rsidR="00F53647" w:rsidRDefault="00310FFB"/>
      </w:sdtContent>
    </w:sdt>
    <w:p w14:paraId="3ED3F189" w14:textId="2C4F901B" w:rsidR="007A6809" w:rsidRPr="007641B8" w:rsidRDefault="007641B8">
      <w:pPr>
        <w:jc w:val="center"/>
        <w:rPr>
          <w:sz w:val="26"/>
          <w:lang w:val="en-US"/>
        </w:rPr>
        <w:sectPr w:rsidR="007A6809" w:rsidRPr="007641B8" w:rsidSect="00F53647">
          <w:headerReference w:type="default" r:id="rId9"/>
          <w:footerReference w:type="default" r:id="rId10"/>
          <w:pgSz w:w="11910" w:h="16840"/>
          <w:pgMar w:top="720" w:right="720" w:bottom="720" w:left="720" w:header="732" w:footer="1068" w:gutter="0"/>
          <w:pgNumType w:start="1"/>
          <w:cols w:space="720"/>
          <w:docGrid w:linePitch="299"/>
        </w:sectPr>
      </w:pPr>
      <w:r>
        <w:rPr>
          <w:sz w:val="26"/>
          <w:lang w:val="en-US"/>
        </w:rPr>
        <w:br/>
      </w:r>
    </w:p>
    <w:p w14:paraId="63E5DC06" w14:textId="77777777" w:rsidR="007A6809" w:rsidRPr="00462319" w:rsidRDefault="007A6809">
      <w:pPr>
        <w:pStyle w:val="BodyText"/>
        <w:rPr>
          <w:b/>
          <w:i/>
          <w:sz w:val="20"/>
        </w:rPr>
      </w:pPr>
    </w:p>
    <w:p w14:paraId="0436C86C" w14:textId="77777777" w:rsidR="007A6809" w:rsidRPr="00462319" w:rsidRDefault="007A6809">
      <w:pPr>
        <w:pStyle w:val="BodyText"/>
        <w:spacing w:before="5"/>
        <w:rPr>
          <w:b/>
          <w:i/>
          <w:sz w:val="21"/>
        </w:rPr>
      </w:pPr>
    </w:p>
    <w:p w14:paraId="7D1BFDC6" w14:textId="577CEFA1" w:rsidR="007A6809" w:rsidRPr="00F53647" w:rsidRDefault="00F53647">
      <w:pPr>
        <w:rPr>
          <w:lang w:val="en-US"/>
        </w:rPr>
        <w:sectPr w:rsidR="007A6809" w:rsidRPr="00F53647" w:rsidSect="00F53647">
          <w:type w:val="continuous"/>
          <w:pgSz w:w="11910" w:h="16840"/>
          <w:pgMar w:top="720" w:right="720" w:bottom="720" w:left="720" w:header="720" w:footer="720" w:gutter="0"/>
          <w:cols w:space="720"/>
          <w:docGrid w:linePitch="299"/>
        </w:sectPr>
      </w:pPr>
      <w:r>
        <w:rPr>
          <w:lang w:val="en-US"/>
        </w:rPr>
        <w:br/>
      </w:r>
    </w:p>
    <w:p w14:paraId="35E38DA4" w14:textId="77777777" w:rsidR="007A6809" w:rsidRPr="00462319" w:rsidRDefault="007A6809">
      <w:pPr>
        <w:pStyle w:val="BodyText"/>
        <w:spacing w:before="1"/>
        <w:rPr>
          <w:b/>
          <w:sz w:val="49"/>
        </w:rPr>
      </w:pPr>
    </w:p>
    <w:p w14:paraId="75BD9807" w14:textId="77777777" w:rsidR="007A6809" w:rsidRPr="00462319" w:rsidRDefault="009F0AD0">
      <w:pPr>
        <w:pStyle w:val="Heading1"/>
        <w:spacing w:before="1"/>
        <w:ind w:right="1866"/>
        <w:rPr>
          <w:rFonts w:ascii="Times New Roman" w:hAnsi="Times New Roman" w:cs="Times New Roman"/>
        </w:rPr>
      </w:pPr>
      <w:bookmarkStart w:id="0" w:name="_Toc167019577"/>
      <w:bookmarkStart w:id="1" w:name="_Toc167262671"/>
      <w:bookmarkStart w:id="2" w:name="_Toc167875529"/>
      <w:r w:rsidRPr="00462319">
        <w:rPr>
          <w:rFonts w:ascii="Times New Roman" w:hAnsi="Times New Roman" w:cs="Times New Roman"/>
        </w:rPr>
        <w:t>LỜI</w:t>
      </w:r>
      <w:r w:rsidRPr="00462319">
        <w:rPr>
          <w:rFonts w:ascii="Times New Roman" w:hAnsi="Times New Roman" w:cs="Times New Roman"/>
          <w:spacing w:val="-4"/>
        </w:rPr>
        <w:t xml:space="preserve"> </w:t>
      </w:r>
      <w:r w:rsidRPr="00462319">
        <w:rPr>
          <w:rFonts w:ascii="Times New Roman" w:hAnsi="Times New Roman" w:cs="Times New Roman"/>
        </w:rPr>
        <w:t>NÓI</w:t>
      </w:r>
      <w:r w:rsidRPr="00462319">
        <w:rPr>
          <w:rFonts w:ascii="Times New Roman" w:hAnsi="Times New Roman" w:cs="Times New Roman"/>
          <w:spacing w:val="-4"/>
        </w:rPr>
        <w:t xml:space="preserve"> </w:t>
      </w:r>
      <w:r w:rsidRPr="00462319">
        <w:rPr>
          <w:rFonts w:ascii="Times New Roman" w:hAnsi="Times New Roman" w:cs="Times New Roman"/>
        </w:rPr>
        <w:t>ĐẦU</w:t>
      </w:r>
      <w:bookmarkEnd w:id="0"/>
      <w:bookmarkEnd w:id="1"/>
      <w:bookmarkEnd w:id="2"/>
    </w:p>
    <w:p w14:paraId="057E4161" w14:textId="77777777" w:rsidR="007A6809" w:rsidRPr="00462319" w:rsidRDefault="007A6809">
      <w:pPr>
        <w:pStyle w:val="BodyText"/>
        <w:spacing w:before="4"/>
        <w:rPr>
          <w:b/>
          <w:sz w:val="31"/>
        </w:rPr>
      </w:pPr>
    </w:p>
    <w:p w14:paraId="7CE985FC" w14:textId="19673106" w:rsidR="007A6809" w:rsidRPr="00462319" w:rsidRDefault="00E674FA" w:rsidP="00E674FA">
      <w:pPr>
        <w:spacing w:line="288" w:lineRule="auto"/>
        <w:ind w:firstLine="720"/>
        <w:jc w:val="both"/>
        <w:rPr>
          <w:bCs/>
          <w:sz w:val="28"/>
          <w:szCs w:val="28"/>
          <w:lang w:val="en-US"/>
        </w:rPr>
        <w:sectPr w:rsidR="007A6809" w:rsidRPr="00462319" w:rsidSect="00F53647">
          <w:pgSz w:w="11910" w:h="16840"/>
          <w:pgMar w:top="720" w:right="720" w:bottom="720" w:left="720" w:header="732" w:footer="1068" w:gutter="0"/>
          <w:cols w:space="720"/>
          <w:docGrid w:linePitch="299"/>
        </w:sectPr>
      </w:pPr>
      <w:r w:rsidRPr="00462319">
        <w:rPr>
          <w:bCs/>
          <w:sz w:val="28"/>
          <w:szCs w:val="28"/>
          <w:lang w:val="en-US"/>
        </w:rPr>
        <w:t>P</w:t>
      </w:r>
      <w:r w:rsidRPr="00462319">
        <w:rPr>
          <w:bCs/>
          <w:sz w:val="28"/>
          <w:szCs w:val="28"/>
        </w:rPr>
        <w:t xml:space="preserve">hần mềm quản lý bán là là phần mềm mà tất cả các công ty bán </w:t>
      </w:r>
      <w:proofErr w:type="gramStart"/>
      <w:r w:rsidRPr="00462319">
        <w:rPr>
          <w:bCs/>
          <w:sz w:val="28"/>
          <w:szCs w:val="28"/>
        </w:rPr>
        <w:t>hàng,kinh</w:t>
      </w:r>
      <w:proofErr w:type="gramEnd"/>
      <w:r w:rsidRPr="00462319">
        <w:rPr>
          <w:bCs/>
          <w:sz w:val="28"/>
          <w:szCs w:val="28"/>
        </w:rPr>
        <w:t xml:space="preserve"> doanh đều phải có để có thể hỗ trợ doanh nghiệp,công ty tối đa hoá hiệu xuất và tạo ra trải nghiệm mua sắm tuyệt vời cho khách hàng.</w:t>
      </w:r>
      <w:r w:rsidRPr="00462319">
        <w:rPr>
          <w:sz w:val="28"/>
          <w:szCs w:val="28"/>
          <w:lang w:val="en-US"/>
        </w:rPr>
        <w:t xml:space="preserve"> </w:t>
      </w:r>
      <w:r w:rsidRPr="00462319">
        <w:rPr>
          <w:bCs/>
          <w:sz w:val="28"/>
          <w:szCs w:val="28"/>
        </w:rPr>
        <w:t>Để có thể đáp ứng tất cả các vấn đề trên ta cần một phần mềm để thay thế cho những người quản lý bằng những cuốn sổ tay để ghi thông tin kho hàng.</w:t>
      </w:r>
      <w:r w:rsidR="000035DF" w:rsidRPr="00462319">
        <w:rPr>
          <w:bCs/>
          <w:sz w:val="28"/>
          <w:szCs w:val="28"/>
          <w:lang w:val="en-US"/>
        </w:rPr>
        <w:t xml:space="preserve"> </w:t>
      </w:r>
      <w:r w:rsidRPr="00462319">
        <w:rPr>
          <w:bCs/>
          <w:sz w:val="28"/>
          <w:szCs w:val="28"/>
        </w:rPr>
        <w:t>Đề tài mô tả chi tiết về những bước xây dựng phần mềm quản lý bán hàng. Để có thể tiếp cận và hoàn thành đề tài nhóm chúng em sử dụng các ứng dụng sql để quản lý khách hàng,</w:t>
      </w:r>
      <w:r w:rsidR="000035DF" w:rsidRPr="00462319">
        <w:rPr>
          <w:bCs/>
          <w:sz w:val="28"/>
          <w:szCs w:val="28"/>
          <w:lang w:val="en-US"/>
        </w:rPr>
        <w:t xml:space="preserve"> </w:t>
      </w:r>
      <w:r w:rsidRPr="00462319">
        <w:rPr>
          <w:bCs/>
          <w:sz w:val="28"/>
          <w:szCs w:val="28"/>
        </w:rPr>
        <w:t>nhân viên,…,java để…., với các tính năng tiên tiến như quản lý tồn kho, đơn hàng, khách hàng, nhóm em sẽ cố gắng hoàn thiện để phần mềm đạt được hiệu quả tốt nhất.</w:t>
      </w:r>
    </w:p>
    <w:p w14:paraId="29DA05EE" w14:textId="77777777" w:rsidR="007A6809" w:rsidRPr="00462319" w:rsidRDefault="009F0AD0">
      <w:pPr>
        <w:pStyle w:val="Heading1"/>
        <w:ind w:right="1878"/>
        <w:rPr>
          <w:rFonts w:ascii="Times New Roman" w:hAnsi="Times New Roman" w:cs="Times New Roman"/>
        </w:rPr>
      </w:pPr>
      <w:bookmarkStart w:id="3" w:name="_Toc167019578"/>
      <w:bookmarkStart w:id="4" w:name="_Toc167262672"/>
      <w:bookmarkStart w:id="5" w:name="_Toc167875530"/>
      <w:r w:rsidRPr="00462319">
        <w:rPr>
          <w:rFonts w:ascii="Times New Roman" w:hAnsi="Times New Roman" w:cs="Times New Roman"/>
        </w:rPr>
        <w:lastRenderedPageBreak/>
        <w:t>PHÂN</w:t>
      </w:r>
      <w:r w:rsidRPr="00462319">
        <w:rPr>
          <w:rFonts w:ascii="Times New Roman" w:hAnsi="Times New Roman" w:cs="Times New Roman"/>
          <w:spacing w:val="-7"/>
        </w:rPr>
        <w:t xml:space="preserve"> </w:t>
      </w:r>
      <w:r w:rsidRPr="00462319">
        <w:rPr>
          <w:rFonts w:ascii="Times New Roman" w:hAnsi="Times New Roman" w:cs="Times New Roman"/>
        </w:rPr>
        <w:t>CÔNG</w:t>
      </w:r>
      <w:r w:rsidRPr="00462319">
        <w:rPr>
          <w:rFonts w:ascii="Times New Roman" w:hAnsi="Times New Roman" w:cs="Times New Roman"/>
          <w:spacing w:val="-5"/>
        </w:rPr>
        <w:t xml:space="preserve"> </w:t>
      </w:r>
      <w:r w:rsidRPr="00462319">
        <w:rPr>
          <w:rFonts w:ascii="Times New Roman" w:hAnsi="Times New Roman" w:cs="Times New Roman"/>
        </w:rPr>
        <w:t>THÀNH</w:t>
      </w:r>
      <w:r w:rsidRPr="00462319">
        <w:rPr>
          <w:rFonts w:ascii="Times New Roman" w:hAnsi="Times New Roman" w:cs="Times New Roman"/>
          <w:spacing w:val="-5"/>
        </w:rPr>
        <w:t xml:space="preserve"> </w:t>
      </w:r>
      <w:r w:rsidRPr="00462319">
        <w:rPr>
          <w:rFonts w:ascii="Times New Roman" w:hAnsi="Times New Roman" w:cs="Times New Roman"/>
        </w:rPr>
        <w:t>VIÊN</w:t>
      </w:r>
      <w:r w:rsidRPr="00462319">
        <w:rPr>
          <w:rFonts w:ascii="Times New Roman" w:hAnsi="Times New Roman" w:cs="Times New Roman"/>
          <w:spacing w:val="-6"/>
        </w:rPr>
        <w:t xml:space="preserve"> </w:t>
      </w:r>
      <w:r w:rsidRPr="00462319">
        <w:rPr>
          <w:rFonts w:ascii="Times New Roman" w:hAnsi="Times New Roman" w:cs="Times New Roman"/>
        </w:rPr>
        <w:t>TRONG</w:t>
      </w:r>
      <w:r w:rsidRPr="00462319">
        <w:rPr>
          <w:rFonts w:ascii="Times New Roman" w:hAnsi="Times New Roman" w:cs="Times New Roman"/>
          <w:spacing w:val="-5"/>
        </w:rPr>
        <w:t xml:space="preserve"> </w:t>
      </w:r>
      <w:r w:rsidRPr="00462319">
        <w:rPr>
          <w:rFonts w:ascii="Times New Roman" w:hAnsi="Times New Roman" w:cs="Times New Roman"/>
        </w:rPr>
        <w:t>NHÓM</w:t>
      </w:r>
      <w:bookmarkEnd w:id="3"/>
      <w:bookmarkEnd w:id="4"/>
      <w:bookmarkEnd w:id="5"/>
    </w:p>
    <w:p w14:paraId="2C22432B" w14:textId="77777777" w:rsidR="007A6809" w:rsidRPr="00462319" w:rsidRDefault="007A6809">
      <w:pPr>
        <w:pStyle w:val="BodyText"/>
        <w:rPr>
          <w:b/>
          <w:sz w:val="20"/>
        </w:rPr>
      </w:pPr>
    </w:p>
    <w:p w14:paraId="39779BF1" w14:textId="77777777" w:rsidR="007A6809" w:rsidRPr="00462319" w:rsidRDefault="007A6809">
      <w:pPr>
        <w:pStyle w:val="BodyText"/>
        <w:spacing w:before="3"/>
        <w:rPr>
          <w:b/>
          <w:sz w:val="11"/>
        </w:rPr>
      </w:pPr>
    </w:p>
    <w:tbl>
      <w:tblPr>
        <w:tblW w:w="106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8"/>
        <w:gridCol w:w="1535"/>
        <w:gridCol w:w="1441"/>
        <w:gridCol w:w="3070"/>
        <w:gridCol w:w="1634"/>
        <w:gridCol w:w="1222"/>
      </w:tblGrid>
      <w:tr w:rsidR="00B87633" w:rsidRPr="00462319" w14:paraId="17C27856" w14:textId="4526CD42" w:rsidTr="004619B3">
        <w:trPr>
          <w:trHeight w:val="796"/>
        </w:trPr>
        <w:tc>
          <w:tcPr>
            <w:tcW w:w="1718" w:type="dxa"/>
          </w:tcPr>
          <w:p w14:paraId="3CA645CA" w14:textId="77777777" w:rsidR="00B87633" w:rsidRPr="00462319" w:rsidRDefault="00B87633">
            <w:pPr>
              <w:pStyle w:val="TableParagraph"/>
              <w:spacing w:before="81"/>
              <w:rPr>
                <w:b/>
                <w:sz w:val="26"/>
              </w:rPr>
            </w:pPr>
            <w:r w:rsidRPr="00462319">
              <w:rPr>
                <w:b/>
                <w:sz w:val="26"/>
              </w:rPr>
              <w:t>Họ</w:t>
            </w:r>
            <w:r w:rsidRPr="00462319">
              <w:rPr>
                <w:b/>
                <w:spacing w:val="-3"/>
                <w:sz w:val="26"/>
              </w:rPr>
              <w:t xml:space="preserve"> </w:t>
            </w:r>
            <w:r w:rsidRPr="00462319">
              <w:rPr>
                <w:b/>
                <w:sz w:val="26"/>
              </w:rPr>
              <w:t>và</w:t>
            </w:r>
            <w:r w:rsidRPr="00462319">
              <w:rPr>
                <w:b/>
                <w:spacing w:val="-1"/>
                <w:sz w:val="26"/>
              </w:rPr>
              <w:t xml:space="preserve"> </w:t>
            </w:r>
            <w:r w:rsidRPr="00462319">
              <w:rPr>
                <w:b/>
                <w:sz w:val="26"/>
              </w:rPr>
              <w:t>tên</w:t>
            </w:r>
          </w:p>
        </w:tc>
        <w:tc>
          <w:tcPr>
            <w:tcW w:w="1535" w:type="dxa"/>
          </w:tcPr>
          <w:p w14:paraId="51D03D09" w14:textId="77777777" w:rsidR="00B87633" w:rsidRPr="00462319" w:rsidRDefault="00B87633">
            <w:pPr>
              <w:pStyle w:val="TableParagraph"/>
              <w:spacing w:before="81"/>
              <w:rPr>
                <w:b/>
                <w:sz w:val="26"/>
              </w:rPr>
            </w:pPr>
            <w:r w:rsidRPr="00462319">
              <w:rPr>
                <w:b/>
                <w:sz w:val="26"/>
              </w:rPr>
              <w:t>Email</w:t>
            </w:r>
          </w:p>
        </w:tc>
        <w:tc>
          <w:tcPr>
            <w:tcW w:w="1441" w:type="dxa"/>
          </w:tcPr>
          <w:p w14:paraId="3CC25644" w14:textId="77777777" w:rsidR="00B87633" w:rsidRPr="00462319" w:rsidRDefault="00B87633">
            <w:pPr>
              <w:pStyle w:val="TableParagraph"/>
              <w:spacing w:before="81"/>
              <w:ind w:left="109"/>
              <w:rPr>
                <w:b/>
                <w:sz w:val="26"/>
              </w:rPr>
            </w:pPr>
            <w:r w:rsidRPr="00462319">
              <w:rPr>
                <w:b/>
                <w:sz w:val="26"/>
              </w:rPr>
              <w:t>Điện</w:t>
            </w:r>
            <w:r w:rsidRPr="00462319">
              <w:rPr>
                <w:b/>
                <w:spacing w:val="-2"/>
                <w:sz w:val="26"/>
              </w:rPr>
              <w:t xml:space="preserve"> </w:t>
            </w:r>
            <w:r w:rsidRPr="00462319">
              <w:rPr>
                <w:b/>
                <w:sz w:val="26"/>
              </w:rPr>
              <w:t>thoại</w:t>
            </w:r>
          </w:p>
        </w:tc>
        <w:tc>
          <w:tcPr>
            <w:tcW w:w="3070" w:type="dxa"/>
          </w:tcPr>
          <w:p w14:paraId="067439EF" w14:textId="77777777" w:rsidR="00B87633" w:rsidRPr="00462319" w:rsidRDefault="00B87633">
            <w:pPr>
              <w:pStyle w:val="TableParagraph"/>
              <w:spacing w:before="20" w:line="360" w:lineRule="atLeast"/>
              <w:ind w:left="1297" w:right="152" w:hanging="1124"/>
              <w:rPr>
                <w:b/>
                <w:sz w:val="26"/>
              </w:rPr>
            </w:pPr>
            <w:r w:rsidRPr="00462319">
              <w:rPr>
                <w:b/>
                <w:sz w:val="26"/>
              </w:rPr>
              <w:t>Tổng</w:t>
            </w:r>
            <w:r w:rsidRPr="00462319">
              <w:rPr>
                <w:b/>
                <w:spacing w:val="-3"/>
                <w:sz w:val="26"/>
              </w:rPr>
              <w:t xml:space="preserve"> </w:t>
            </w:r>
            <w:r w:rsidRPr="00462319">
              <w:rPr>
                <w:b/>
                <w:sz w:val="26"/>
              </w:rPr>
              <w:t>hợp</w:t>
            </w:r>
            <w:r w:rsidRPr="00462319">
              <w:rPr>
                <w:b/>
                <w:spacing w:val="-3"/>
                <w:sz w:val="26"/>
              </w:rPr>
              <w:t xml:space="preserve"> </w:t>
            </w:r>
            <w:r w:rsidRPr="00462319">
              <w:rPr>
                <w:b/>
                <w:sz w:val="26"/>
              </w:rPr>
              <w:t>công</w:t>
            </w:r>
            <w:r w:rsidRPr="00462319">
              <w:rPr>
                <w:b/>
                <w:spacing w:val="-2"/>
                <w:sz w:val="26"/>
              </w:rPr>
              <w:t xml:space="preserve"> </w:t>
            </w:r>
            <w:r w:rsidRPr="00462319">
              <w:rPr>
                <w:b/>
                <w:sz w:val="26"/>
              </w:rPr>
              <w:t>việc</w:t>
            </w:r>
            <w:r w:rsidRPr="00462319">
              <w:rPr>
                <w:b/>
                <w:spacing w:val="-4"/>
                <w:sz w:val="26"/>
              </w:rPr>
              <w:t xml:space="preserve"> </w:t>
            </w:r>
            <w:r w:rsidRPr="00462319">
              <w:rPr>
                <w:b/>
                <w:sz w:val="26"/>
              </w:rPr>
              <w:t>thực</w:t>
            </w:r>
            <w:r w:rsidRPr="00462319">
              <w:rPr>
                <w:b/>
                <w:spacing w:val="-62"/>
                <w:sz w:val="26"/>
              </w:rPr>
              <w:t xml:space="preserve"> </w:t>
            </w:r>
            <w:r w:rsidRPr="00462319">
              <w:rPr>
                <w:b/>
                <w:sz w:val="26"/>
              </w:rPr>
              <w:t>hiện</w:t>
            </w:r>
          </w:p>
        </w:tc>
        <w:tc>
          <w:tcPr>
            <w:tcW w:w="1634" w:type="dxa"/>
          </w:tcPr>
          <w:p w14:paraId="33DF4763" w14:textId="77777777" w:rsidR="00B87633" w:rsidRPr="00462319" w:rsidRDefault="00B87633">
            <w:pPr>
              <w:pStyle w:val="TableParagraph"/>
              <w:spacing w:before="81"/>
              <w:rPr>
                <w:b/>
                <w:sz w:val="26"/>
              </w:rPr>
            </w:pPr>
            <w:r w:rsidRPr="00462319">
              <w:rPr>
                <w:b/>
                <w:sz w:val="26"/>
              </w:rPr>
              <w:t>Đánh</w:t>
            </w:r>
            <w:r w:rsidRPr="00462319">
              <w:rPr>
                <w:b/>
                <w:spacing w:val="-2"/>
                <w:sz w:val="26"/>
              </w:rPr>
              <w:t xml:space="preserve"> </w:t>
            </w:r>
            <w:r w:rsidRPr="00462319">
              <w:rPr>
                <w:b/>
                <w:sz w:val="26"/>
              </w:rPr>
              <w:t>giá</w:t>
            </w:r>
          </w:p>
        </w:tc>
        <w:tc>
          <w:tcPr>
            <w:tcW w:w="1222" w:type="dxa"/>
          </w:tcPr>
          <w:p w14:paraId="7C9D480C" w14:textId="201E3D01" w:rsidR="00B87633" w:rsidRPr="00B87633" w:rsidRDefault="00B87633">
            <w:pPr>
              <w:pStyle w:val="TableParagraph"/>
              <w:spacing w:before="81"/>
              <w:rPr>
                <w:b/>
                <w:sz w:val="26"/>
                <w:lang w:val="en-US"/>
              </w:rPr>
            </w:pPr>
            <w:proofErr w:type="spellStart"/>
            <w:r>
              <w:rPr>
                <w:b/>
                <w:sz w:val="26"/>
                <w:lang w:val="en-US"/>
              </w:rPr>
              <w:t>P</w:t>
            </w:r>
            <w:r w:rsidR="00D4479A">
              <w:rPr>
                <w:b/>
                <w:sz w:val="26"/>
                <w:lang w:val="en-US"/>
              </w:rPr>
              <w:t>hần</w:t>
            </w:r>
            <w:proofErr w:type="spellEnd"/>
            <w:r w:rsidR="00D4479A">
              <w:rPr>
                <w:b/>
                <w:sz w:val="26"/>
                <w:lang w:val="en-US"/>
              </w:rPr>
              <w:t xml:space="preserve"> </w:t>
            </w:r>
            <w:proofErr w:type="spellStart"/>
            <w:r w:rsidR="00D4479A">
              <w:rPr>
                <w:b/>
                <w:sz w:val="26"/>
                <w:lang w:val="en-US"/>
              </w:rPr>
              <w:t>trăm</w:t>
            </w:r>
            <w:proofErr w:type="spellEnd"/>
            <w:r w:rsidR="00D4479A">
              <w:rPr>
                <w:b/>
                <w:sz w:val="26"/>
                <w:lang w:val="en-US"/>
              </w:rPr>
              <w:t xml:space="preserve"> </w:t>
            </w:r>
            <w:proofErr w:type="spellStart"/>
            <w:r w:rsidR="00D4479A">
              <w:rPr>
                <w:b/>
                <w:sz w:val="26"/>
                <w:lang w:val="en-US"/>
              </w:rPr>
              <w:t>công</w:t>
            </w:r>
            <w:proofErr w:type="spellEnd"/>
            <w:r w:rsidR="00D4479A">
              <w:rPr>
                <w:b/>
                <w:sz w:val="26"/>
                <w:lang w:val="en-US"/>
              </w:rPr>
              <w:t xml:space="preserve"> </w:t>
            </w:r>
            <w:proofErr w:type="spellStart"/>
            <w:r w:rsidR="00D4479A">
              <w:rPr>
                <w:b/>
                <w:sz w:val="26"/>
                <w:lang w:val="en-US"/>
              </w:rPr>
              <w:t>việc</w:t>
            </w:r>
            <w:proofErr w:type="spellEnd"/>
          </w:p>
        </w:tc>
      </w:tr>
      <w:tr w:rsidR="00B87633" w:rsidRPr="00462319" w14:paraId="1AAADD87" w14:textId="0269007D" w:rsidTr="004619B3">
        <w:trPr>
          <w:trHeight w:val="795"/>
        </w:trPr>
        <w:tc>
          <w:tcPr>
            <w:tcW w:w="1718" w:type="dxa"/>
          </w:tcPr>
          <w:p w14:paraId="1A8F26C7" w14:textId="74F6C241" w:rsidR="00B87633" w:rsidRPr="00462319" w:rsidRDefault="00B87633">
            <w:pPr>
              <w:pStyle w:val="TableParagraph"/>
              <w:spacing w:before="80" w:line="288" w:lineRule="auto"/>
              <w:ind w:right="132"/>
              <w:rPr>
                <w:sz w:val="24"/>
                <w:lang w:val="en-US"/>
              </w:rPr>
            </w:pPr>
            <w:r w:rsidRPr="00462319">
              <w:rPr>
                <w:sz w:val="24"/>
                <w:lang w:val="en-US"/>
              </w:rPr>
              <w:t>Lê Nguyễn Thanh Bình</w:t>
            </w:r>
          </w:p>
        </w:tc>
        <w:tc>
          <w:tcPr>
            <w:tcW w:w="1535" w:type="dxa"/>
          </w:tcPr>
          <w:p w14:paraId="7E5373AA" w14:textId="479DD94B" w:rsidR="00B87633" w:rsidRPr="00462319" w:rsidRDefault="00B87633" w:rsidP="00C11E11">
            <w:pPr>
              <w:pStyle w:val="TableParagraph"/>
              <w:ind w:left="0" w:right="301"/>
              <w:rPr>
                <w:szCs w:val="20"/>
                <w:lang w:val="en-US"/>
              </w:rPr>
            </w:pPr>
            <w:r w:rsidRPr="00462319">
              <w:rPr>
                <w:bCs/>
                <w:szCs w:val="20"/>
                <w:lang w:val="vi-VN"/>
              </w:rPr>
              <w:t>DH521</w:t>
            </w:r>
            <w:r>
              <w:rPr>
                <w:bCs/>
                <w:szCs w:val="20"/>
                <w:lang w:val="en-US"/>
              </w:rPr>
              <w:t>01199</w:t>
            </w:r>
            <w:r w:rsidRPr="00462319">
              <w:rPr>
                <w:bCs/>
                <w:szCs w:val="20"/>
                <w:lang w:val="vi-VN"/>
              </w:rPr>
              <w:t>@</w:t>
            </w:r>
            <w:r w:rsidRPr="00462319">
              <w:rPr>
                <w:bCs/>
                <w:szCs w:val="20"/>
              </w:rPr>
              <w:t>student.stu.edu</w:t>
            </w:r>
            <w:r w:rsidRPr="00462319">
              <w:rPr>
                <w:bCs/>
                <w:szCs w:val="20"/>
                <w:lang w:val="vi-VN"/>
              </w:rPr>
              <w:t>.</w:t>
            </w:r>
            <w:r w:rsidRPr="00462319">
              <w:rPr>
                <w:bCs/>
                <w:szCs w:val="20"/>
              </w:rPr>
              <w:t>vn</w:t>
            </w:r>
          </w:p>
          <w:p w14:paraId="00CF683A" w14:textId="4A86BB81" w:rsidR="00B87633" w:rsidRPr="00462319" w:rsidRDefault="00B87633">
            <w:pPr>
              <w:pStyle w:val="TableParagraph"/>
              <w:spacing w:before="80" w:line="288" w:lineRule="auto"/>
              <w:ind w:right="88"/>
              <w:rPr>
                <w:sz w:val="24"/>
              </w:rPr>
            </w:pPr>
          </w:p>
        </w:tc>
        <w:tc>
          <w:tcPr>
            <w:tcW w:w="1441" w:type="dxa"/>
          </w:tcPr>
          <w:p w14:paraId="2FDE3AEF" w14:textId="074E683B" w:rsidR="00B87633" w:rsidRPr="00462319" w:rsidRDefault="00B87633">
            <w:pPr>
              <w:pStyle w:val="TableParagraph"/>
              <w:spacing w:before="81"/>
              <w:ind w:left="109"/>
              <w:rPr>
                <w:b/>
                <w:sz w:val="26"/>
                <w:lang w:val="en-US"/>
              </w:rPr>
            </w:pPr>
            <w:r w:rsidRPr="00462319">
              <w:rPr>
                <w:b/>
                <w:sz w:val="26"/>
                <w:lang w:val="en-US"/>
              </w:rPr>
              <w:t>0777077962</w:t>
            </w:r>
          </w:p>
        </w:tc>
        <w:tc>
          <w:tcPr>
            <w:tcW w:w="3070" w:type="dxa"/>
          </w:tcPr>
          <w:p w14:paraId="79E036AC" w14:textId="77777777" w:rsidR="00B87633" w:rsidRDefault="00B87633">
            <w:pPr>
              <w:pStyle w:val="TableParagraph"/>
              <w:spacing w:before="20" w:line="360" w:lineRule="atLeast"/>
              <w:ind w:right="152"/>
              <w:rPr>
                <w:sz w:val="26"/>
                <w:lang w:val="en-US"/>
              </w:rPr>
            </w:pPr>
            <w:r w:rsidRPr="00462319">
              <w:rPr>
                <w:sz w:val="26"/>
              </w:rPr>
              <w:t>Thiết</w:t>
            </w:r>
            <w:r w:rsidRPr="00462319">
              <w:rPr>
                <w:spacing w:val="19"/>
                <w:sz w:val="26"/>
              </w:rPr>
              <w:t xml:space="preserve"> </w:t>
            </w:r>
            <w:r w:rsidRPr="00462319">
              <w:rPr>
                <w:sz w:val="26"/>
              </w:rPr>
              <w:t>kế</w:t>
            </w:r>
            <w:r w:rsidRPr="00462319">
              <w:rPr>
                <w:spacing w:val="20"/>
                <w:sz w:val="26"/>
              </w:rPr>
              <w:t xml:space="preserve"> </w:t>
            </w:r>
            <w:r w:rsidRPr="00462319">
              <w:rPr>
                <w:sz w:val="26"/>
              </w:rPr>
              <w:t>cơ</w:t>
            </w:r>
            <w:r w:rsidRPr="00462319">
              <w:rPr>
                <w:spacing w:val="35"/>
                <w:sz w:val="26"/>
              </w:rPr>
              <w:t xml:space="preserve"> </w:t>
            </w:r>
            <w:r w:rsidRPr="00462319">
              <w:rPr>
                <w:sz w:val="26"/>
              </w:rPr>
              <w:t>sở</w:t>
            </w:r>
            <w:r w:rsidRPr="00462319">
              <w:rPr>
                <w:spacing w:val="32"/>
                <w:sz w:val="26"/>
              </w:rPr>
              <w:t xml:space="preserve"> </w:t>
            </w:r>
            <w:r w:rsidRPr="00462319">
              <w:rPr>
                <w:sz w:val="26"/>
              </w:rPr>
              <w:t>dữ</w:t>
            </w:r>
            <w:r w:rsidRPr="00462319">
              <w:rPr>
                <w:spacing w:val="35"/>
                <w:sz w:val="26"/>
              </w:rPr>
              <w:t xml:space="preserve"> </w:t>
            </w:r>
            <w:r w:rsidRPr="00462319">
              <w:rPr>
                <w:sz w:val="26"/>
              </w:rPr>
              <w:t>liệu</w:t>
            </w:r>
          </w:p>
          <w:p w14:paraId="7B87AFB3" w14:textId="564D987F" w:rsidR="00B87633" w:rsidRPr="00462319" w:rsidRDefault="00B87633">
            <w:pPr>
              <w:pStyle w:val="TableParagraph"/>
              <w:spacing w:before="20" w:line="360" w:lineRule="atLeast"/>
              <w:ind w:right="152"/>
              <w:rPr>
                <w:sz w:val="26"/>
                <w:lang w:val="en-US"/>
              </w:rPr>
            </w:pPr>
            <w:proofErr w:type="gramStart"/>
            <w:r w:rsidRPr="00462319">
              <w:rPr>
                <w:sz w:val="26"/>
                <w:lang w:val="en-US"/>
              </w:rPr>
              <w:t>,</w:t>
            </w:r>
            <w:proofErr w:type="spellStart"/>
            <w:r w:rsidRPr="00462319">
              <w:rPr>
                <w:sz w:val="26"/>
                <w:lang w:val="en-US"/>
              </w:rPr>
              <w:t>tham</w:t>
            </w:r>
            <w:proofErr w:type="spellEnd"/>
            <w:proofErr w:type="gramEnd"/>
            <w:r w:rsidRPr="00462319">
              <w:rPr>
                <w:sz w:val="26"/>
                <w:lang w:val="en-US"/>
              </w:rPr>
              <w:t xml:space="preserve"> </w:t>
            </w:r>
            <w:proofErr w:type="spellStart"/>
            <w:r w:rsidRPr="00462319">
              <w:rPr>
                <w:sz w:val="26"/>
                <w:lang w:val="en-US"/>
              </w:rPr>
              <w:t>gia</w:t>
            </w:r>
            <w:proofErr w:type="spellEnd"/>
            <w:r w:rsidRPr="00462319">
              <w:rPr>
                <w:sz w:val="26"/>
                <w:lang w:val="en-US"/>
              </w:rPr>
              <w:t xml:space="preserve"> </w:t>
            </w:r>
            <w:proofErr w:type="spellStart"/>
            <w:r w:rsidRPr="00462319">
              <w:rPr>
                <w:sz w:val="26"/>
                <w:lang w:val="en-US"/>
              </w:rPr>
              <w:t>làm</w:t>
            </w:r>
            <w:proofErr w:type="spellEnd"/>
            <w:r w:rsidRPr="00462319">
              <w:rPr>
                <w:sz w:val="26"/>
                <w:lang w:val="en-US"/>
              </w:rPr>
              <w:t xml:space="preserve"> </w:t>
            </w:r>
            <w:proofErr w:type="spellStart"/>
            <w:r w:rsidRPr="00462319">
              <w:rPr>
                <w:sz w:val="26"/>
                <w:lang w:val="en-US"/>
              </w:rPr>
              <w:t>báo</w:t>
            </w:r>
            <w:proofErr w:type="spellEnd"/>
            <w:r w:rsidRPr="00462319">
              <w:rPr>
                <w:sz w:val="26"/>
                <w:lang w:val="en-US"/>
              </w:rPr>
              <w:t xml:space="preserve"> </w:t>
            </w:r>
            <w:proofErr w:type="spellStart"/>
            <w:r w:rsidRPr="00462319">
              <w:rPr>
                <w:sz w:val="26"/>
                <w:lang w:val="en-US"/>
              </w:rPr>
              <w:t>cáo</w:t>
            </w:r>
            <w:proofErr w:type="spellEnd"/>
          </w:p>
        </w:tc>
        <w:tc>
          <w:tcPr>
            <w:tcW w:w="1634" w:type="dxa"/>
          </w:tcPr>
          <w:p w14:paraId="1F6C594F" w14:textId="77777777" w:rsidR="00B87633" w:rsidRPr="00462319" w:rsidRDefault="00B87633">
            <w:pPr>
              <w:pStyle w:val="TableParagraph"/>
              <w:spacing w:before="81"/>
              <w:rPr>
                <w:sz w:val="26"/>
              </w:rPr>
            </w:pPr>
            <w:r w:rsidRPr="00462319">
              <w:rPr>
                <w:sz w:val="26"/>
              </w:rPr>
              <w:t>Hoàn</w:t>
            </w:r>
            <w:r w:rsidRPr="00462319">
              <w:rPr>
                <w:spacing w:val="-4"/>
                <w:sz w:val="26"/>
              </w:rPr>
              <w:t xml:space="preserve"> </w:t>
            </w:r>
            <w:r w:rsidRPr="00462319">
              <w:rPr>
                <w:sz w:val="26"/>
              </w:rPr>
              <w:t>thành</w:t>
            </w:r>
          </w:p>
        </w:tc>
        <w:tc>
          <w:tcPr>
            <w:tcW w:w="1222" w:type="dxa"/>
          </w:tcPr>
          <w:p w14:paraId="114465F9" w14:textId="70523821" w:rsidR="00B87633" w:rsidRPr="00D4479A" w:rsidRDefault="00D4479A">
            <w:pPr>
              <w:pStyle w:val="TableParagraph"/>
              <w:spacing w:before="81"/>
              <w:rPr>
                <w:sz w:val="26"/>
                <w:lang w:val="en-US"/>
              </w:rPr>
            </w:pPr>
            <w:r>
              <w:rPr>
                <w:sz w:val="26"/>
                <w:lang w:val="en-US"/>
              </w:rPr>
              <w:t>20%</w:t>
            </w:r>
          </w:p>
        </w:tc>
      </w:tr>
      <w:tr w:rsidR="00B87633" w:rsidRPr="00462319" w14:paraId="566FE03E" w14:textId="2736EE34" w:rsidTr="004619B3">
        <w:trPr>
          <w:trHeight w:val="795"/>
        </w:trPr>
        <w:tc>
          <w:tcPr>
            <w:tcW w:w="1718" w:type="dxa"/>
          </w:tcPr>
          <w:p w14:paraId="280155DE" w14:textId="11A405AD" w:rsidR="00B87633" w:rsidRPr="00462319" w:rsidRDefault="00B87633">
            <w:pPr>
              <w:pStyle w:val="TableParagraph"/>
              <w:spacing w:before="80" w:line="288" w:lineRule="auto"/>
              <w:ind w:right="545"/>
              <w:rPr>
                <w:sz w:val="24"/>
                <w:lang w:val="en-US"/>
              </w:rPr>
            </w:pPr>
            <w:proofErr w:type="spellStart"/>
            <w:r w:rsidRPr="00462319">
              <w:rPr>
                <w:sz w:val="24"/>
                <w:lang w:val="en-US"/>
              </w:rPr>
              <w:t>Trần</w:t>
            </w:r>
            <w:proofErr w:type="spellEnd"/>
            <w:r w:rsidRPr="00462319">
              <w:rPr>
                <w:sz w:val="24"/>
                <w:lang w:val="en-US"/>
              </w:rPr>
              <w:t xml:space="preserve"> Quang Tuấn</w:t>
            </w:r>
          </w:p>
        </w:tc>
        <w:tc>
          <w:tcPr>
            <w:tcW w:w="1535" w:type="dxa"/>
          </w:tcPr>
          <w:p w14:paraId="2B893B06" w14:textId="77777777" w:rsidR="00B87633" w:rsidRPr="00462319" w:rsidRDefault="00B87633" w:rsidP="00C11E11">
            <w:pPr>
              <w:pStyle w:val="TableParagraph"/>
              <w:ind w:left="0" w:right="301"/>
              <w:rPr>
                <w:szCs w:val="20"/>
                <w:lang w:val="en-US"/>
              </w:rPr>
            </w:pPr>
            <w:r w:rsidRPr="00462319">
              <w:rPr>
                <w:bCs/>
                <w:szCs w:val="20"/>
                <w:lang w:val="vi-VN"/>
              </w:rPr>
              <w:t>DH5210</w:t>
            </w:r>
            <w:r w:rsidRPr="00462319">
              <w:rPr>
                <w:bCs/>
                <w:szCs w:val="20"/>
              </w:rPr>
              <w:t>9046</w:t>
            </w:r>
            <w:r w:rsidRPr="00462319">
              <w:rPr>
                <w:bCs/>
                <w:szCs w:val="20"/>
                <w:lang w:val="vi-VN"/>
              </w:rPr>
              <w:t>@</w:t>
            </w:r>
            <w:r w:rsidRPr="00462319">
              <w:rPr>
                <w:bCs/>
                <w:szCs w:val="20"/>
              </w:rPr>
              <w:t>student.stu.edu</w:t>
            </w:r>
            <w:r w:rsidRPr="00462319">
              <w:rPr>
                <w:bCs/>
                <w:szCs w:val="20"/>
                <w:lang w:val="vi-VN"/>
              </w:rPr>
              <w:t>.</w:t>
            </w:r>
            <w:r w:rsidRPr="00462319">
              <w:rPr>
                <w:bCs/>
                <w:szCs w:val="20"/>
              </w:rPr>
              <w:t>vn</w:t>
            </w:r>
          </w:p>
          <w:p w14:paraId="5647E69C" w14:textId="18A03579" w:rsidR="00B87633" w:rsidRPr="00462319" w:rsidRDefault="00B87633">
            <w:pPr>
              <w:pStyle w:val="TableParagraph"/>
              <w:spacing w:before="80" w:line="288" w:lineRule="auto"/>
              <w:ind w:right="99"/>
              <w:rPr>
                <w:sz w:val="24"/>
              </w:rPr>
            </w:pPr>
          </w:p>
        </w:tc>
        <w:tc>
          <w:tcPr>
            <w:tcW w:w="1441" w:type="dxa"/>
          </w:tcPr>
          <w:p w14:paraId="1F66DB05" w14:textId="15623C80" w:rsidR="00B87633" w:rsidRPr="00F3648A" w:rsidRDefault="00B87633">
            <w:pPr>
              <w:pStyle w:val="TableParagraph"/>
              <w:spacing w:before="81"/>
              <w:ind w:left="109"/>
              <w:rPr>
                <w:b/>
                <w:sz w:val="26"/>
                <w:lang w:val="en-US"/>
              </w:rPr>
            </w:pPr>
            <w:r w:rsidRPr="00462319">
              <w:rPr>
                <w:b/>
                <w:sz w:val="26"/>
              </w:rPr>
              <w:t>07</w:t>
            </w:r>
            <w:r>
              <w:rPr>
                <w:b/>
                <w:sz w:val="26"/>
                <w:lang w:val="en-US"/>
              </w:rPr>
              <w:t>0</w:t>
            </w:r>
            <w:r w:rsidRPr="00462319">
              <w:rPr>
                <w:b/>
                <w:sz w:val="26"/>
              </w:rPr>
              <w:t>7</w:t>
            </w:r>
            <w:r>
              <w:rPr>
                <w:b/>
                <w:sz w:val="26"/>
                <w:lang w:val="en-US"/>
              </w:rPr>
              <w:t>857393</w:t>
            </w:r>
          </w:p>
        </w:tc>
        <w:tc>
          <w:tcPr>
            <w:tcW w:w="3070" w:type="dxa"/>
          </w:tcPr>
          <w:p w14:paraId="47ED1B51" w14:textId="510508BC" w:rsidR="00B87633" w:rsidRPr="00462319" w:rsidRDefault="00B87633">
            <w:pPr>
              <w:pStyle w:val="TableParagraph"/>
              <w:spacing w:before="20" w:line="360" w:lineRule="atLeast"/>
              <w:ind w:right="152"/>
              <w:rPr>
                <w:sz w:val="26"/>
              </w:rPr>
            </w:pPr>
            <w:r w:rsidRPr="00462319">
              <w:rPr>
                <w:sz w:val="26"/>
              </w:rPr>
              <w:t>Thiết</w:t>
            </w:r>
            <w:r w:rsidRPr="00462319">
              <w:rPr>
                <w:spacing w:val="12"/>
                <w:sz w:val="26"/>
              </w:rPr>
              <w:t xml:space="preserve"> </w:t>
            </w:r>
            <w:r w:rsidRPr="00462319">
              <w:rPr>
                <w:sz w:val="26"/>
              </w:rPr>
              <w:t>kế</w:t>
            </w:r>
            <w:r w:rsidRPr="00462319">
              <w:rPr>
                <w:spacing w:val="13"/>
                <w:sz w:val="26"/>
              </w:rPr>
              <w:t xml:space="preserve"> </w:t>
            </w:r>
            <w:proofErr w:type="spellStart"/>
            <w:r>
              <w:rPr>
                <w:sz w:val="26"/>
                <w:lang w:val="en-US"/>
              </w:rPr>
              <w:t>chương</w:t>
            </w:r>
            <w:proofErr w:type="spellEnd"/>
            <w:r>
              <w:rPr>
                <w:sz w:val="26"/>
                <w:lang w:val="en-US"/>
              </w:rPr>
              <w:t xml:space="preserve"> </w:t>
            </w:r>
            <w:proofErr w:type="spellStart"/>
            <w:r>
              <w:rPr>
                <w:sz w:val="26"/>
                <w:lang w:val="en-US"/>
              </w:rPr>
              <w:t>trình</w:t>
            </w:r>
            <w:proofErr w:type="spellEnd"/>
            <w:r w:rsidRPr="00462319">
              <w:rPr>
                <w:sz w:val="26"/>
              </w:rPr>
              <w:t>,</w:t>
            </w:r>
            <w:r w:rsidRPr="00462319">
              <w:rPr>
                <w:spacing w:val="13"/>
                <w:sz w:val="26"/>
              </w:rPr>
              <w:t xml:space="preserve"> </w:t>
            </w:r>
            <w:r w:rsidRPr="00462319">
              <w:rPr>
                <w:sz w:val="26"/>
              </w:rPr>
              <w:t>tham</w:t>
            </w:r>
            <w:r>
              <w:rPr>
                <w:sz w:val="26"/>
                <w:lang w:val="en-US"/>
              </w:rPr>
              <w:t xml:space="preserve"> </w:t>
            </w:r>
            <w:r w:rsidRPr="00462319">
              <w:rPr>
                <w:spacing w:val="-62"/>
                <w:sz w:val="26"/>
              </w:rPr>
              <w:t xml:space="preserve"> </w:t>
            </w:r>
            <w:r w:rsidRPr="00462319">
              <w:rPr>
                <w:sz w:val="26"/>
              </w:rPr>
              <w:t>gia</w:t>
            </w:r>
            <w:r w:rsidRPr="00462319">
              <w:rPr>
                <w:spacing w:val="-2"/>
                <w:sz w:val="26"/>
              </w:rPr>
              <w:t xml:space="preserve"> </w:t>
            </w:r>
            <w:r w:rsidRPr="00462319">
              <w:rPr>
                <w:sz w:val="26"/>
              </w:rPr>
              <w:t>làm</w:t>
            </w:r>
            <w:r w:rsidRPr="00462319">
              <w:rPr>
                <w:spacing w:val="-2"/>
                <w:sz w:val="26"/>
              </w:rPr>
              <w:t xml:space="preserve"> </w:t>
            </w:r>
            <w:r w:rsidRPr="00462319">
              <w:rPr>
                <w:sz w:val="26"/>
              </w:rPr>
              <w:t>báo cáo</w:t>
            </w:r>
          </w:p>
        </w:tc>
        <w:tc>
          <w:tcPr>
            <w:tcW w:w="1634" w:type="dxa"/>
          </w:tcPr>
          <w:p w14:paraId="6E3DDDB8" w14:textId="77777777" w:rsidR="00B87633" w:rsidRPr="00462319" w:rsidRDefault="00B87633">
            <w:pPr>
              <w:pStyle w:val="TableParagraph"/>
              <w:spacing w:before="81"/>
              <w:rPr>
                <w:sz w:val="26"/>
              </w:rPr>
            </w:pPr>
            <w:r w:rsidRPr="00462319">
              <w:rPr>
                <w:sz w:val="26"/>
              </w:rPr>
              <w:t>Hoàn</w:t>
            </w:r>
            <w:r w:rsidRPr="00462319">
              <w:rPr>
                <w:spacing w:val="-4"/>
                <w:sz w:val="26"/>
              </w:rPr>
              <w:t xml:space="preserve"> </w:t>
            </w:r>
            <w:r w:rsidRPr="00462319">
              <w:rPr>
                <w:sz w:val="26"/>
              </w:rPr>
              <w:t>thành</w:t>
            </w:r>
          </w:p>
        </w:tc>
        <w:tc>
          <w:tcPr>
            <w:tcW w:w="1222" w:type="dxa"/>
          </w:tcPr>
          <w:p w14:paraId="015D0A8D" w14:textId="768D35BD" w:rsidR="00B87633" w:rsidRPr="00D4479A" w:rsidRDefault="00D4479A">
            <w:pPr>
              <w:pStyle w:val="TableParagraph"/>
              <w:spacing w:before="81"/>
              <w:rPr>
                <w:sz w:val="26"/>
                <w:lang w:val="en-US"/>
              </w:rPr>
            </w:pPr>
            <w:r>
              <w:rPr>
                <w:sz w:val="26"/>
                <w:lang w:val="en-US"/>
              </w:rPr>
              <w:t>25%</w:t>
            </w:r>
          </w:p>
        </w:tc>
      </w:tr>
      <w:tr w:rsidR="00B87633" w:rsidRPr="00462319" w14:paraId="16B590FA" w14:textId="1D9E38EC" w:rsidTr="004619B3">
        <w:trPr>
          <w:trHeight w:val="796"/>
        </w:trPr>
        <w:tc>
          <w:tcPr>
            <w:tcW w:w="1718" w:type="dxa"/>
          </w:tcPr>
          <w:p w14:paraId="1CFA82DE" w14:textId="11AFB8CE" w:rsidR="00B87633" w:rsidRPr="00462319" w:rsidRDefault="00B87633" w:rsidP="00855017">
            <w:pPr>
              <w:pStyle w:val="TableParagraph"/>
              <w:spacing w:before="80" w:line="288" w:lineRule="auto"/>
              <w:ind w:right="358"/>
              <w:rPr>
                <w:sz w:val="24"/>
              </w:rPr>
            </w:pPr>
            <w:r w:rsidRPr="00462319">
              <w:rPr>
                <w:bCs/>
                <w:szCs w:val="20"/>
                <w:lang w:val="vi-VN"/>
              </w:rPr>
              <w:t>Châu Quang Nhật</w:t>
            </w:r>
          </w:p>
        </w:tc>
        <w:tc>
          <w:tcPr>
            <w:tcW w:w="1535" w:type="dxa"/>
          </w:tcPr>
          <w:p w14:paraId="517B380B" w14:textId="220E49A3" w:rsidR="00B87633" w:rsidRPr="00855017" w:rsidRDefault="00B87633" w:rsidP="00855017">
            <w:pPr>
              <w:pStyle w:val="TableParagraph"/>
              <w:spacing w:before="80" w:line="288" w:lineRule="auto"/>
              <w:ind w:right="154"/>
              <w:rPr>
                <w:sz w:val="24"/>
                <w:lang w:val="en-US"/>
              </w:rPr>
            </w:pPr>
            <w:r w:rsidRPr="00462319">
              <w:rPr>
                <w:bCs/>
                <w:szCs w:val="20"/>
              </w:rPr>
              <w:t>DH52101650</w:t>
            </w:r>
            <w:r>
              <w:rPr>
                <w:bCs/>
                <w:szCs w:val="20"/>
                <w:lang w:val="en-US"/>
              </w:rPr>
              <w:t>@student.stu.edu.vn</w:t>
            </w:r>
          </w:p>
        </w:tc>
        <w:tc>
          <w:tcPr>
            <w:tcW w:w="1441" w:type="dxa"/>
          </w:tcPr>
          <w:p w14:paraId="7F21DD14" w14:textId="647A4350" w:rsidR="00B87633" w:rsidRPr="00A96D5E" w:rsidRDefault="00B87633" w:rsidP="00855017">
            <w:pPr>
              <w:pStyle w:val="TableParagraph"/>
              <w:spacing w:before="81"/>
              <w:ind w:left="109"/>
              <w:rPr>
                <w:b/>
                <w:sz w:val="26"/>
                <w:lang w:val="en-US"/>
              </w:rPr>
            </w:pPr>
            <w:r w:rsidRPr="00462319">
              <w:rPr>
                <w:b/>
                <w:sz w:val="26"/>
              </w:rPr>
              <w:t>0</w:t>
            </w:r>
            <w:r>
              <w:rPr>
                <w:b/>
                <w:sz w:val="26"/>
                <w:lang w:val="en-US"/>
              </w:rPr>
              <w:t>785939209</w:t>
            </w:r>
          </w:p>
        </w:tc>
        <w:tc>
          <w:tcPr>
            <w:tcW w:w="3070" w:type="dxa"/>
          </w:tcPr>
          <w:p w14:paraId="512B355C" w14:textId="77777777" w:rsidR="00B87633" w:rsidRPr="00462319" w:rsidRDefault="00B87633" w:rsidP="00855017">
            <w:pPr>
              <w:pStyle w:val="TableParagraph"/>
              <w:spacing w:before="30" w:line="350" w:lineRule="atLeast"/>
              <w:ind w:right="152"/>
              <w:rPr>
                <w:sz w:val="26"/>
              </w:rPr>
            </w:pPr>
            <w:r w:rsidRPr="00462319">
              <w:rPr>
                <w:sz w:val="26"/>
              </w:rPr>
              <w:t>Thiết</w:t>
            </w:r>
            <w:r w:rsidRPr="00462319">
              <w:rPr>
                <w:spacing w:val="34"/>
                <w:sz w:val="26"/>
              </w:rPr>
              <w:t xml:space="preserve"> </w:t>
            </w:r>
            <w:r w:rsidRPr="00462319">
              <w:rPr>
                <w:sz w:val="26"/>
              </w:rPr>
              <w:t>kế</w:t>
            </w:r>
            <w:r w:rsidRPr="00462319">
              <w:rPr>
                <w:spacing w:val="35"/>
                <w:sz w:val="26"/>
              </w:rPr>
              <w:t xml:space="preserve"> </w:t>
            </w:r>
            <w:r w:rsidRPr="00462319">
              <w:rPr>
                <w:sz w:val="26"/>
              </w:rPr>
              <w:t>cơ</w:t>
            </w:r>
            <w:r w:rsidRPr="00462319">
              <w:rPr>
                <w:spacing w:val="35"/>
                <w:sz w:val="26"/>
              </w:rPr>
              <w:t xml:space="preserve"> </w:t>
            </w:r>
            <w:r w:rsidRPr="00462319">
              <w:rPr>
                <w:sz w:val="26"/>
              </w:rPr>
              <w:t>sở</w:t>
            </w:r>
            <w:r w:rsidRPr="00462319">
              <w:rPr>
                <w:spacing w:val="32"/>
                <w:sz w:val="26"/>
              </w:rPr>
              <w:t xml:space="preserve"> </w:t>
            </w:r>
            <w:r w:rsidRPr="00462319">
              <w:rPr>
                <w:sz w:val="26"/>
              </w:rPr>
              <w:t>dữ</w:t>
            </w:r>
            <w:r w:rsidRPr="00462319">
              <w:rPr>
                <w:spacing w:val="35"/>
                <w:sz w:val="26"/>
              </w:rPr>
              <w:t xml:space="preserve"> </w:t>
            </w:r>
            <w:r w:rsidRPr="00462319">
              <w:rPr>
                <w:sz w:val="26"/>
              </w:rPr>
              <w:t>liệu,</w:t>
            </w:r>
            <w:r w:rsidRPr="00462319">
              <w:rPr>
                <w:spacing w:val="-62"/>
                <w:sz w:val="26"/>
              </w:rPr>
              <w:t xml:space="preserve"> </w:t>
            </w:r>
            <w:r w:rsidRPr="00462319">
              <w:rPr>
                <w:sz w:val="26"/>
              </w:rPr>
              <w:t>Tham</w:t>
            </w:r>
            <w:r w:rsidRPr="00462319">
              <w:rPr>
                <w:spacing w:val="-3"/>
                <w:sz w:val="26"/>
              </w:rPr>
              <w:t xml:space="preserve"> </w:t>
            </w:r>
            <w:r w:rsidRPr="00462319">
              <w:rPr>
                <w:sz w:val="26"/>
              </w:rPr>
              <w:t>gia</w:t>
            </w:r>
            <w:r w:rsidRPr="00462319">
              <w:rPr>
                <w:spacing w:val="1"/>
                <w:sz w:val="26"/>
              </w:rPr>
              <w:t xml:space="preserve"> </w:t>
            </w:r>
            <w:r w:rsidRPr="00462319">
              <w:rPr>
                <w:sz w:val="26"/>
              </w:rPr>
              <w:t>làm báo</w:t>
            </w:r>
            <w:r w:rsidRPr="00462319">
              <w:rPr>
                <w:spacing w:val="-3"/>
                <w:sz w:val="26"/>
              </w:rPr>
              <w:t xml:space="preserve"> </w:t>
            </w:r>
            <w:r w:rsidRPr="00462319">
              <w:rPr>
                <w:sz w:val="26"/>
              </w:rPr>
              <w:t>cáo</w:t>
            </w:r>
          </w:p>
        </w:tc>
        <w:tc>
          <w:tcPr>
            <w:tcW w:w="1634" w:type="dxa"/>
          </w:tcPr>
          <w:p w14:paraId="01AAF63F" w14:textId="77777777" w:rsidR="00B87633" w:rsidRPr="00462319" w:rsidRDefault="00B87633" w:rsidP="00855017">
            <w:pPr>
              <w:pStyle w:val="TableParagraph"/>
              <w:spacing w:before="81"/>
              <w:rPr>
                <w:sz w:val="26"/>
              </w:rPr>
            </w:pPr>
            <w:r w:rsidRPr="00462319">
              <w:rPr>
                <w:sz w:val="26"/>
              </w:rPr>
              <w:t>Hoàn</w:t>
            </w:r>
            <w:r w:rsidRPr="00462319">
              <w:rPr>
                <w:spacing w:val="-4"/>
                <w:sz w:val="26"/>
              </w:rPr>
              <w:t xml:space="preserve"> </w:t>
            </w:r>
            <w:r w:rsidRPr="00462319">
              <w:rPr>
                <w:sz w:val="26"/>
              </w:rPr>
              <w:t>thành</w:t>
            </w:r>
          </w:p>
        </w:tc>
        <w:tc>
          <w:tcPr>
            <w:tcW w:w="1222" w:type="dxa"/>
          </w:tcPr>
          <w:p w14:paraId="59FA72E0" w14:textId="7CD247D4" w:rsidR="00B87633" w:rsidRPr="00D4479A" w:rsidRDefault="00D4479A" w:rsidP="00855017">
            <w:pPr>
              <w:pStyle w:val="TableParagraph"/>
              <w:spacing w:before="81"/>
              <w:rPr>
                <w:sz w:val="26"/>
                <w:lang w:val="en-US"/>
              </w:rPr>
            </w:pPr>
            <w:r>
              <w:rPr>
                <w:sz w:val="26"/>
                <w:lang w:val="en-US"/>
              </w:rPr>
              <w:t>20%</w:t>
            </w:r>
          </w:p>
        </w:tc>
      </w:tr>
      <w:tr w:rsidR="00B87633" w:rsidRPr="00462319" w14:paraId="677CD799" w14:textId="2339E3F7" w:rsidTr="004619B3">
        <w:trPr>
          <w:trHeight w:val="1153"/>
        </w:trPr>
        <w:tc>
          <w:tcPr>
            <w:tcW w:w="1718" w:type="dxa"/>
          </w:tcPr>
          <w:p w14:paraId="4E87823D" w14:textId="207F1FBA" w:rsidR="00B87633" w:rsidRPr="00462319" w:rsidRDefault="00B87633" w:rsidP="00537258">
            <w:pPr>
              <w:pStyle w:val="TableParagraph"/>
              <w:spacing w:before="80" w:line="288" w:lineRule="auto"/>
              <w:ind w:right="127"/>
              <w:rPr>
                <w:sz w:val="24"/>
                <w:lang w:val="en-US"/>
              </w:rPr>
            </w:pPr>
            <w:r w:rsidRPr="00462319">
              <w:rPr>
                <w:sz w:val="24"/>
                <w:lang w:val="en-US"/>
              </w:rPr>
              <w:t xml:space="preserve">Nguyễn Ngọc </w:t>
            </w:r>
            <w:proofErr w:type="spellStart"/>
            <w:r w:rsidRPr="00462319">
              <w:rPr>
                <w:sz w:val="24"/>
                <w:lang w:val="en-US"/>
              </w:rPr>
              <w:t>Đăng</w:t>
            </w:r>
            <w:proofErr w:type="spellEnd"/>
            <w:r w:rsidRPr="00462319">
              <w:rPr>
                <w:sz w:val="24"/>
                <w:lang w:val="en-US"/>
              </w:rPr>
              <w:t xml:space="preserve"> Khoa</w:t>
            </w:r>
          </w:p>
        </w:tc>
        <w:tc>
          <w:tcPr>
            <w:tcW w:w="1535" w:type="dxa"/>
          </w:tcPr>
          <w:p w14:paraId="3F9C5093" w14:textId="19B05B5A" w:rsidR="00B87633" w:rsidRPr="00462319" w:rsidRDefault="00B87633" w:rsidP="00537258">
            <w:pPr>
              <w:pStyle w:val="TableParagraph"/>
              <w:spacing w:before="80" w:line="288" w:lineRule="auto"/>
              <w:ind w:left="157" w:right="99"/>
              <w:rPr>
                <w:sz w:val="24"/>
                <w:lang w:val="en-US"/>
              </w:rPr>
            </w:pPr>
            <w:r w:rsidRPr="00462319">
              <w:rPr>
                <w:sz w:val="24"/>
                <w:lang w:val="en-US"/>
              </w:rPr>
              <w:t>Dh52107879@student.stu.edu.vn</w:t>
            </w:r>
          </w:p>
        </w:tc>
        <w:tc>
          <w:tcPr>
            <w:tcW w:w="1441" w:type="dxa"/>
          </w:tcPr>
          <w:p w14:paraId="6ACBFF40" w14:textId="3218262A" w:rsidR="00B87633" w:rsidRPr="00462319" w:rsidRDefault="00B87633">
            <w:pPr>
              <w:pStyle w:val="TableParagraph"/>
              <w:spacing w:before="81"/>
              <w:ind w:left="109"/>
              <w:rPr>
                <w:b/>
                <w:sz w:val="26"/>
                <w:lang w:val="en-US"/>
              </w:rPr>
            </w:pPr>
            <w:r w:rsidRPr="00462319">
              <w:rPr>
                <w:b/>
                <w:sz w:val="26"/>
                <w:lang w:val="en-US"/>
              </w:rPr>
              <w:t>0708672018</w:t>
            </w:r>
          </w:p>
        </w:tc>
        <w:tc>
          <w:tcPr>
            <w:tcW w:w="3070" w:type="dxa"/>
          </w:tcPr>
          <w:p w14:paraId="2F0C3103" w14:textId="23BCBC8A" w:rsidR="00B87633" w:rsidRPr="00462319" w:rsidRDefault="00B87633" w:rsidP="00B11129">
            <w:pPr>
              <w:pStyle w:val="TableParagraph"/>
              <w:spacing w:before="30" w:line="350" w:lineRule="atLeast"/>
              <w:ind w:left="158" w:right="99"/>
              <w:jc w:val="both"/>
              <w:rPr>
                <w:sz w:val="26"/>
                <w:szCs w:val="26"/>
                <w:lang w:val="en-US"/>
              </w:rPr>
            </w:pPr>
            <w:proofErr w:type="spellStart"/>
            <w:r w:rsidRPr="00462319">
              <w:rPr>
                <w:sz w:val="26"/>
                <w:szCs w:val="26"/>
                <w:lang w:val="en-US"/>
              </w:rPr>
              <w:t>Thiết</w:t>
            </w:r>
            <w:proofErr w:type="spellEnd"/>
            <w:r w:rsidRPr="00462319">
              <w:rPr>
                <w:sz w:val="26"/>
                <w:szCs w:val="26"/>
                <w:lang w:val="en-US"/>
              </w:rPr>
              <w:t xml:space="preserve"> </w:t>
            </w:r>
            <w:proofErr w:type="spellStart"/>
            <w:r w:rsidRPr="00462319">
              <w:rPr>
                <w:sz w:val="26"/>
                <w:szCs w:val="26"/>
                <w:lang w:val="en-US"/>
              </w:rPr>
              <w:t>kế</w:t>
            </w:r>
            <w:proofErr w:type="spellEnd"/>
            <w:r w:rsidRPr="00462319">
              <w:rPr>
                <w:sz w:val="26"/>
                <w:szCs w:val="26"/>
                <w:lang w:val="en-US"/>
              </w:rPr>
              <w:t xml:space="preserve"> 1 </w:t>
            </w:r>
            <w:proofErr w:type="spellStart"/>
            <w:r w:rsidRPr="00462319">
              <w:rPr>
                <w:sz w:val="26"/>
                <w:szCs w:val="26"/>
                <w:lang w:val="en-US"/>
              </w:rPr>
              <w:t>phần</w:t>
            </w:r>
            <w:proofErr w:type="spellEnd"/>
            <w:r w:rsidRPr="00462319">
              <w:rPr>
                <w:sz w:val="26"/>
                <w:szCs w:val="26"/>
                <w:lang w:val="en-US"/>
              </w:rPr>
              <w:t xml:space="preserve"> </w:t>
            </w:r>
            <w:proofErr w:type="spellStart"/>
            <w:r w:rsidRPr="00462319">
              <w:rPr>
                <w:sz w:val="26"/>
                <w:szCs w:val="26"/>
                <w:lang w:val="en-US"/>
              </w:rPr>
              <w:t>chức</w:t>
            </w:r>
            <w:proofErr w:type="spellEnd"/>
            <w:r w:rsidRPr="00462319">
              <w:rPr>
                <w:sz w:val="26"/>
                <w:szCs w:val="26"/>
                <w:lang w:val="en-US"/>
              </w:rPr>
              <w:t xml:space="preserve"> </w:t>
            </w:r>
            <w:proofErr w:type="spellStart"/>
            <w:r w:rsidRPr="00462319">
              <w:rPr>
                <w:sz w:val="26"/>
                <w:szCs w:val="26"/>
                <w:lang w:val="en-US"/>
              </w:rPr>
              <w:t>năng</w:t>
            </w:r>
            <w:proofErr w:type="spellEnd"/>
            <w:r w:rsidRPr="00462319">
              <w:rPr>
                <w:sz w:val="26"/>
                <w:szCs w:val="26"/>
                <w:lang w:val="en-US"/>
              </w:rPr>
              <w:t xml:space="preserve"> </w:t>
            </w:r>
            <w:proofErr w:type="spellStart"/>
            <w:r w:rsidRPr="00462319">
              <w:rPr>
                <w:sz w:val="26"/>
                <w:szCs w:val="26"/>
                <w:lang w:val="en-US"/>
              </w:rPr>
              <w:t>quản</w:t>
            </w:r>
            <w:proofErr w:type="spellEnd"/>
            <w:r w:rsidRPr="00462319">
              <w:rPr>
                <w:sz w:val="26"/>
                <w:szCs w:val="26"/>
                <w:lang w:val="en-US"/>
              </w:rPr>
              <w:t xml:space="preserve"> </w:t>
            </w:r>
            <w:proofErr w:type="spellStart"/>
            <w:r w:rsidRPr="00462319">
              <w:rPr>
                <w:sz w:val="26"/>
                <w:szCs w:val="26"/>
                <w:lang w:val="en-US"/>
              </w:rPr>
              <w:t>lý</w:t>
            </w:r>
            <w:proofErr w:type="spellEnd"/>
            <w:r w:rsidRPr="00462319">
              <w:rPr>
                <w:sz w:val="26"/>
                <w:szCs w:val="26"/>
                <w:lang w:val="en-US"/>
              </w:rPr>
              <w:t xml:space="preserve">, </w:t>
            </w:r>
            <w:proofErr w:type="spellStart"/>
            <w:r w:rsidRPr="00462319">
              <w:rPr>
                <w:sz w:val="26"/>
                <w:szCs w:val="26"/>
                <w:lang w:val="en-US"/>
              </w:rPr>
              <w:t>tham</w:t>
            </w:r>
            <w:proofErr w:type="spellEnd"/>
            <w:r w:rsidRPr="00462319">
              <w:rPr>
                <w:sz w:val="26"/>
                <w:szCs w:val="26"/>
                <w:lang w:val="en-US"/>
              </w:rPr>
              <w:t xml:space="preserve"> </w:t>
            </w:r>
            <w:proofErr w:type="spellStart"/>
            <w:r w:rsidRPr="00462319">
              <w:rPr>
                <w:sz w:val="26"/>
                <w:szCs w:val="26"/>
                <w:lang w:val="en-US"/>
              </w:rPr>
              <w:t>gia</w:t>
            </w:r>
            <w:proofErr w:type="spellEnd"/>
            <w:r w:rsidRPr="00462319">
              <w:rPr>
                <w:sz w:val="26"/>
                <w:szCs w:val="26"/>
                <w:lang w:val="en-US"/>
              </w:rPr>
              <w:t xml:space="preserve"> </w:t>
            </w:r>
            <w:proofErr w:type="spellStart"/>
            <w:r w:rsidRPr="00462319">
              <w:rPr>
                <w:sz w:val="26"/>
                <w:szCs w:val="26"/>
                <w:lang w:val="en-US"/>
              </w:rPr>
              <w:t>làm</w:t>
            </w:r>
            <w:proofErr w:type="spellEnd"/>
            <w:r w:rsidRPr="00462319">
              <w:rPr>
                <w:sz w:val="26"/>
                <w:szCs w:val="26"/>
                <w:lang w:val="en-US"/>
              </w:rPr>
              <w:t xml:space="preserve"> </w:t>
            </w:r>
            <w:proofErr w:type="spellStart"/>
            <w:r w:rsidRPr="00462319">
              <w:rPr>
                <w:sz w:val="26"/>
                <w:szCs w:val="26"/>
                <w:lang w:val="en-US"/>
              </w:rPr>
              <w:t>báo</w:t>
            </w:r>
            <w:proofErr w:type="spellEnd"/>
            <w:r w:rsidRPr="00462319">
              <w:rPr>
                <w:sz w:val="26"/>
                <w:szCs w:val="26"/>
                <w:lang w:val="en-US"/>
              </w:rPr>
              <w:t xml:space="preserve"> </w:t>
            </w:r>
            <w:proofErr w:type="spellStart"/>
            <w:r w:rsidRPr="00462319">
              <w:rPr>
                <w:sz w:val="26"/>
                <w:szCs w:val="26"/>
                <w:lang w:val="en-US"/>
              </w:rPr>
              <w:t>cáo</w:t>
            </w:r>
            <w:proofErr w:type="spellEnd"/>
          </w:p>
        </w:tc>
        <w:tc>
          <w:tcPr>
            <w:tcW w:w="1634" w:type="dxa"/>
          </w:tcPr>
          <w:p w14:paraId="01C11630" w14:textId="77777777" w:rsidR="00B87633" w:rsidRPr="00462319" w:rsidRDefault="00B87633">
            <w:pPr>
              <w:pStyle w:val="TableParagraph"/>
              <w:spacing w:before="81"/>
              <w:rPr>
                <w:sz w:val="26"/>
              </w:rPr>
            </w:pPr>
            <w:r w:rsidRPr="00462319">
              <w:rPr>
                <w:sz w:val="26"/>
              </w:rPr>
              <w:t>Hoàn</w:t>
            </w:r>
            <w:r w:rsidRPr="00462319">
              <w:rPr>
                <w:spacing w:val="-4"/>
                <w:sz w:val="26"/>
              </w:rPr>
              <w:t xml:space="preserve"> </w:t>
            </w:r>
            <w:r w:rsidRPr="00462319">
              <w:rPr>
                <w:sz w:val="26"/>
              </w:rPr>
              <w:t>thành</w:t>
            </w:r>
          </w:p>
        </w:tc>
        <w:tc>
          <w:tcPr>
            <w:tcW w:w="1222" w:type="dxa"/>
          </w:tcPr>
          <w:p w14:paraId="7EEB3432" w14:textId="5A732F46" w:rsidR="00B87633" w:rsidRPr="00D4479A" w:rsidRDefault="00D4479A">
            <w:pPr>
              <w:pStyle w:val="TableParagraph"/>
              <w:spacing w:before="81"/>
              <w:rPr>
                <w:sz w:val="26"/>
                <w:lang w:val="en-US"/>
              </w:rPr>
            </w:pPr>
            <w:r>
              <w:rPr>
                <w:sz w:val="26"/>
                <w:lang w:val="en-US"/>
              </w:rPr>
              <w:t>15%</w:t>
            </w:r>
          </w:p>
        </w:tc>
      </w:tr>
      <w:tr w:rsidR="00B87633" w:rsidRPr="00462319" w14:paraId="469170BA" w14:textId="266C5A9A" w:rsidTr="004619B3">
        <w:trPr>
          <w:trHeight w:val="1153"/>
        </w:trPr>
        <w:tc>
          <w:tcPr>
            <w:tcW w:w="1718" w:type="dxa"/>
          </w:tcPr>
          <w:p w14:paraId="414782C5" w14:textId="633F3A3B" w:rsidR="00B87633" w:rsidRPr="00462319" w:rsidRDefault="00B87633">
            <w:pPr>
              <w:pStyle w:val="TableParagraph"/>
              <w:spacing w:before="80" w:line="288" w:lineRule="auto"/>
              <w:ind w:right="616"/>
              <w:rPr>
                <w:sz w:val="24"/>
                <w:szCs w:val="24"/>
              </w:rPr>
            </w:pPr>
            <w:r w:rsidRPr="00462319">
              <w:rPr>
                <w:sz w:val="24"/>
                <w:szCs w:val="24"/>
              </w:rPr>
              <w:t>Nguyễn Hoàng Phúc</w:t>
            </w:r>
          </w:p>
        </w:tc>
        <w:tc>
          <w:tcPr>
            <w:tcW w:w="1535" w:type="dxa"/>
          </w:tcPr>
          <w:p w14:paraId="6F708EEA" w14:textId="263436B8" w:rsidR="00B87633" w:rsidRPr="00462319" w:rsidRDefault="00B87633">
            <w:pPr>
              <w:pStyle w:val="TableParagraph"/>
              <w:spacing w:before="80" w:line="288" w:lineRule="auto"/>
              <w:ind w:right="99"/>
              <w:rPr>
                <w:spacing w:val="-1"/>
                <w:sz w:val="24"/>
                <w:szCs w:val="24"/>
              </w:rPr>
            </w:pPr>
            <w:r w:rsidRPr="00462319">
              <w:rPr>
                <w:sz w:val="24"/>
                <w:szCs w:val="24"/>
              </w:rPr>
              <w:t>Dh52101065@student.edu.vn</w:t>
            </w:r>
          </w:p>
        </w:tc>
        <w:tc>
          <w:tcPr>
            <w:tcW w:w="1441" w:type="dxa"/>
          </w:tcPr>
          <w:p w14:paraId="4C278E8F" w14:textId="02C54ED7" w:rsidR="00B87633" w:rsidRPr="00462319" w:rsidRDefault="00B87633">
            <w:pPr>
              <w:pStyle w:val="TableParagraph"/>
              <w:spacing w:before="81"/>
              <w:ind w:left="109"/>
              <w:rPr>
                <w:b/>
                <w:sz w:val="26"/>
                <w:szCs w:val="26"/>
              </w:rPr>
            </w:pPr>
            <w:r w:rsidRPr="00462319">
              <w:rPr>
                <w:b/>
                <w:bCs/>
                <w:sz w:val="26"/>
                <w:szCs w:val="26"/>
              </w:rPr>
              <w:t>0766898876</w:t>
            </w:r>
          </w:p>
        </w:tc>
        <w:tc>
          <w:tcPr>
            <w:tcW w:w="3070" w:type="dxa"/>
          </w:tcPr>
          <w:p w14:paraId="2494DEFD" w14:textId="46E36A73" w:rsidR="00B87633" w:rsidRPr="00462319" w:rsidRDefault="00B87633">
            <w:pPr>
              <w:pStyle w:val="TableParagraph"/>
              <w:spacing w:before="30" w:line="350" w:lineRule="atLeast"/>
              <w:ind w:right="99"/>
              <w:jc w:val="both"/>
              <w:rPr>
                <w:rFonts w:eastAsia="Arial"/>
              </w:rPr>
            </w:pPr>
            <w:r>
              <w:rPr>
                <w:rFonts w:eastAsia="Arial"/>
                <w:lang w:val="en-US"/>
              </w:rPr>
              <w:t>K</w:t>
            </w:r>
            <w:r w:rsidRPr="00462319">
              <w:rPr>
                <w:rFonts w:eastAsia="Arial"/>
              </w:rPr>
              <w:t xml:space="preserve">iếm thử các chức </w:t>
            </w:r>
            <w:proofErr w:type="gramStart"/>
            <w:r w:rsidRPr="00462319">
              <w:rPr>
                <w:rFonts w:eastAsia="Arial"/>
              </w:rPr>
              <w:t xml:space="preserve">năng </w:t>
            </w:r>
            <w:r w:rsidRPr="00462319">
              <w:rPr>
                <w:sz w:val="26"/>
                <w:szCs w:val="26"/>
              </w:rPr>
              <w:t>,tham</w:t>
            </w:r>
            <w:proofErr w:type="gramEnd"/>
            <w:r w:rsidRPr="00462319">
              <w:rPr>
                <w:sz w:val="26"/>
                <w:szCs w:val="26"/>
              </w:rPr>
              <w:t xml:space="preserve"> gia làm báo báo </w:t>
            </w:r>
          </w:p>
        </w:tc>
        <w:tc>
          <w:tcPr>
            <w:tcW w:w="1634" w:type="dxa"/>
          </w:tcPr>
          <w:p w14:paraId="7E3B5DFB" w14:textId="551948C6" w:rsidR="00B87633" w:rsidRPr="00462319" w:rsidRDefault="00B87633">
            <w:pPr>
              <w:pStyle w:val="TableParagraph"/>
              <w:spacing w:before="81"/>
              <w:rPr>
                <w:sz w:val="26"/>
                <w:szCs w:val="26"/>
              </w:rPr>
            </w:pPr>
            <w:r w:rsidRPr="00462319">
              <w:rPr>
                <w:sz w:val="26"/>
                <w:szCs w:val="26"/>
              </w:rPr>
              <w:t>Hoàn Thành</w:t>
            </w:r>
          </w:p>
        </w:tc>
        <w:tc>
          <w:tcPr>
            <w:tcW w:w="1222" w:type="dxa"/>
          </w:tcPr>
          <w:p w14:paraId="25DC7C45" w14:textId="2695C1D5" w:rsidR="00B87633" w:rsidRPr="00D4479A" w:rsidRDefault="00D4479A">
            <w:pPr>
              <w:pStyle w:val="TableParagraph"/>
              <w:spacing w:before="81"/>
              <w:rPr>
                <w:sz w:val="26"/>
                <w:szCs w:val="26"/>
                <w:lang w:val="en-US"/>
              </w:rPr>
            </w:pPr>
            <w:r>
              <w:rPr>
                <w:sz w:val="26"/>
                <w:szCs w:val="26"/>
                <w:lang w:val="en-US"/>
              </w:rPr>
              <w:t>10%</w:t>
            </w:r>
          </w:p>
        </w:tc>
      </w:tr>
      <w:tr w:rsidR="00B87633" w:rsidRPr="00462319" w14:paraId="7A584EF7" w14:textId="73AFE269" w:rsidTr="004619B3">
        <w:trPr>
          <w:trHeight w:val="1153"/>
        </w:trPr>
        <w:tc>
          <w:tcPr>
            <w:tcW w:w="1718" w:type="dxa"/>
          </w:tcPr>
          <w:p w14:paraId="007E1813" w14:textId="71BCF447" w:rsidR="00B87633" w:rsidRPr="00462319" w:rsidRDefault="00B87633">
            <w:pPr>
              <w:pStyle w:val="TableParagraph"/>
              <w:spacing w:before="80" w:line="288" w:lineRule="auto"/>
              <w:ind w:right="616"/>
              <w:rPr>
                <w:sz w:val="24"/>
                <w:szCs w:val="24"/>
              </w:rPr>
            </w:pPr>
            <w:r w:rsidRPr="00462319">
              <w:rPr>
                <w:sz w:val="24"/>
                <w:szCs w:val="24"/>
              </w:rPr>
              <w:t>Đỗ Thành Luân</w:t>
            </w:r>
          </w:p>
        </w:tc>
        <w:tc>
          <w:tcPr>
            <w:tcW w:w="1535" w:type="dxa"/>
          </w:tcPr>
          <w:p w14:paraId="7D8B7826" w14:textId="1F063811" w:rsidR="00B87633" w:rsidRPr="00462319" w:rsidRDefault="00B87633" w:rsidP="0871765F">
            <w:pPr>
              <w:pStyle w:val="TableParagraph"/>
              <w:spacing w:before="80" w:line="288" w:lineRule="auto"/>
              <w:ind w:left="157" w:right="99"/>
              <w:rPr>
                <w:sz w:val="24"/>
                <w:szCs w:val="24"/>
                <w:lang w:val="en-US"/>
              </w:rPr>
            </w:pPr>
            <w:r w:rsidRPr="00462319">
              <w:rPr>
                <w:sz w:val="24"/>
                <w:szCs w:val="24"/>
                <w:lang w:val="en-US"/>
              </w:rPr>
              <w:t>Dh52106969@student.stu.edu.vn</w:t>
            </w:r>
          </w:p>
          <w:p w14:paraId="006E3DB7" w14:textId="5A5901DC" w:rsidR="00B87633" w:rsidRPr="00462319" w:rsidRDefault="00B87633">
            <w:pPr>
              <w:pStyle w:val="TableParagraph"/>
              <w:spacing w:before="80" w:line="288" w:lineRule="auto"/>
              <w:ind w:right="99"/>
              <w:rPr>
                <w:spacing w:val="-1"/>
                <w:sz w:val="24"/>
                <w:szCs w:val="24"/>
              </w:rPr>
            </w:pPr>
          </w:p>
        </w:tc>
        <w:tc>
          <w:tcPr>
            <w:tcW w:w="1441" w:type="dxa"/>
          </w:tcPr>
          <w:p w14:paraId="20423A6C" w14:textId="6849BAF8" w:rsidR="00B87633" w:rsidRPr="00462319" w:rsidRDefault="00B87633">
            <w:pPr>
              <w:pStyle w:val="TableParagraph"/>
              <w:spacing w:before="81"/>
              <w:ind w:left="109"/>
              <w:rPr>
                <w:b/>
                <w:sz w:val="26"/>
                <w:szCs w:val="26"/>
              </w:rPr>
            </w:pPr>
            <w:r w:rsidRPr="00462319">
              <w:rPr>
                <w:b/>
                <w:bCs/>
                <w:sz w:val="26"/>
                <w:szCs w:val="26"/>
              </w:rPr>
              <w:t>0397687736</w:t>
            </w:r>
          </w:p>
        </w:tc>
        <w:tc>
          <w:tcPr>
            <w:tcW w:w="3070" w:type="dxa"/>
          </w:tcPr>
          <w:p w14:paraId="27C81544" w14:textId="7C3BEE73" w:rsidR="00B87633" w:rsidRPr="00462319" w:rsidRDefault="00B87633">
            <w:pPr>
              <w:pStyle w:val="TableParagraph"/>
              <w:spacing w:before="30" w:line="350" w:lineRule="atLeast"/>
              <w:ind w:right="99"/>
              <w:jc w:val="both"/>
              <w:rPr>
                <w:sz w:val="26"/>
                <w:szCs w:val="26"/>
              </w:rPr>
            </w:pPr>
            <w:r w:rsidRPr="00462319">
              <w:rPr>
                <w:sz w:val="26"/>
                <w:szCs w:val="26"/>
              </w:rPr>
              <w:t>Thiết kế mô tả nghiệp vụ bài toán,tham gia làm báo cáo</w:t>
            </w:r>
          </w:p>
        </w:tc>
        <w:tc>
          <w:tcPr>
            <w:tcW w:w="1634" w:type="dxa"/>
          </w:tcPr>
          <w:p w14:paraId="41E49C98" w14:textId="25577E28" w:rsidR="00B87633" w:rsidRPr="00462319" w:rsidRDefault="00B87633">
            <w:pPr>
              <w:pStyle w:val="TableParagraph"/>
              <w:spacing w:before="81"/>
              <w:rPr>
                <w:sz w:val="26"/>
                <w:szCs w:val="26"/>
              </w:rPr>
            </w:pPr>
            <w:r w:rsidRPr="00462319">
              <w:rPr>
                <w:sz w:val="26"/>
                <w:szCs w:val="26"/>
              </w:rPr>
              <w:t>Hoàn Thành</w:t>
            </w:r>
          </w:p>
        </w:tc>
        <w:tc>
          <w:tcPr>
            <w:tcW w:w="1222" w:type="dxa"/>
          </w:tcPr>
          <w:p w14:paraId="3D8DDBE4" w14:textId="533088B2" w:rsidR="00B87633" w:rsidRPr="00D4479A" w:rsidRDefault="00D4479A">
            <w:pPr>
              <w:pStyle w:val="TableParagraph"/>
              <w:spacing w:before="81"/>
              <w:rPr>
                <w:sz w:val="26"/>
                <w:szCs w:val="26"/>
                <w:lang w:val="en-US"/>
              </w:rPr>
            </w:pPr>
            <w:r>
              <w:rPr>
                <w:sz w:val="26"/>
                <w:szCs w:val="26"/>
                <w:lang w:val="en-US"/>
              </w:rPr>
              <w:t>10%</w:t>
            </w:r>
          </w:p>
        </w:tc>
      </w:tr>
    </w:tbl>
    <w:p w14:paraId="3B67F036" w14:textId="77777777" w:rsidR="007A6809" w:rsidRPr="00462319" w:rsidRDefault="007A6809">
      <w:pPr>
        <w:rPr>
          <w:sz w:val="26"/>
          <w:lang w:val="en-US"/>
        </w:rPr>
        <w:sectPr w:rsidR="007A6809" w:rsidRPr="00462319" w:rsidSect="00F53647">
          <w:pgSz w:w="11910" w:h="16840"/>
          <w:pgMar w:top="720" w:right="720" w:bottom="720" w:left="720" w:header="732" w:footer="1068" w:gutter="0"/>
          <w:cols w:space="720"/>
          <w:docGrid w:linePitch="299"/>
        </w:sectPr>
      </w:pPr>
    </w:p>
    <w:p w14:paraId="7D31A3D9" w14:textId="77777777" w:rsidR="007A6809" w:rsidRPr="00462319" w:rsidRDefault="007A6809">
      <w:pPr>
        <w:pStyle w:val="BodyText"/>
        <w:spacing w:before="5"/>
        <w:rPr>
          <w:b/>
          <w:sz w:val="21"/>
          <w:lang w:val="en-US"/>
        </w:rPr>
      </w:pPr>
    </w:p>
    <w:p w14:paraId="2EA59153" w14:textId="5C64BE0E" w:rsidR="00AC2591" w:rsidRPr="00462319" w:rsidRDefault="009F0AD0" w:rsidP="004619B3">
      <w:pPr>
        <w:pStyle w:val="Heading1"/>
        <w:spacing w:line="480" w:lineRule="auto"/>
        <w:ind w:left="0"/>
        <w:rPr>
          <w:rFonts w:ascii="Times New Roman" w:hAnsi="Times New Roman" w:cs="Times New Roman"/>
          <w:sz w:val="40"/>
          <w:szCs w:val="40"/>
          <w:lang w:val="en-US"/>
        </w:rPr>
      </w:pPr>
      <w:bookmarkStart w:id="6" w:name="_Toc167019579"/>
      <w:bookmarkStart w:id="7" w:name="_Toc167262673"/>
      <w:bookmarkStart w:id="8" w:name="_Toc167875531"/>
      <w:r w:rsidRPr="00462319">
        <w:rPr>
          <w:rFonts w:ascii="Times New Roman" w:hAnsi="Times New Roman" w:cs="Times New Roman"/>
          <w:sz w:val="40"/>
          <w:szCs w:val="40"/>
        </w:rPr>
        <w:t>CHƯƠNG 1.</w:t>
      </w:r>
      <w:bookmarkStart w:id="9" w:name="CHƯƠNG_1._KHẢO_SÁT_BÀI_TOÁN"/>
      <w:bookmarkEnd w:id="9"/>
      <w:r w:rsidRPr="00462319">
        <w:rPr>
          <w:rFonts w:ascii="Times New Roman" w:hAnsi="Times New Roman" w:cs="Times New Roman"/>
          <w:sz w:val="40"/>
          <w:szCs w:val="40"/>
        </w:rPr>
        <w:t xml:space="preserve"> KHẢO SÁT BÀI TOÁN</w:t>
      </w:r>
      <w:bookmarkEnd w:id="6"/>
      <w:bookmarkEnd w:id="7"/>
      <w:bookmarkEnd w:id="8"/>
    </w:p>
    <w:p w14:paraId="749D2000" w14:textId="77777777" w:rsidR="007A6809" w:rsidRPr="00462319" w:rsidRDefault="009F0AD0" w:rsidP="007641B8">
      <w:pPr>
        <w:pStyle w:val="Heading2"/>
        <w:numPr>
          <w:ilvl w:val="1"/>
          <w:numId w:val="15"/>
        </w:numPr>
        <w:rPr>
          <w:rFonts w:ascii="Times New Roman" w:hAnsi="Times New Roman" w:cs="Times New Roman"/>
        </w:rPr>
      </w:pPr>
      <w:bookmarkStart w:id="10" w:name="_Toc167019580"/>
      <w:bookmarkStart w:id="11" w:name="_Toc167262674"/>
      <w:bookmarkStart w:id="12" w:name="_Toc167875532"/>
      <w:r w:rsidRPr="00462319">
        <w:rPr>
          <w:rFonts w:ascii="Times New Roman" w:hAnsi="Times New Roman" w:cs="Times New Roman"/>
        </w:rPr>
        <w:t>Mô</w:t>
      </w:r>
      <w:r w:rsidRPr="00462319">
        <w:rPr>
          <w:rFonts w:ascii="Times New Roman" w:hAnsi="Times New Roman" w:cs="Times New Roman"/>
          <w:spacing w:val="-2"/>
        </w:rPr>
        <w:t xml:space="preserve"> </w:t>
      </w:r>
      <w:r w:rsidRPr="00462319">
        <w:rPr>
          <w:rFonts w:ascii="Times New Roman" w:hAnsi="Times New Roman" w:cs="Times New Roman"/>
        </w:rPr>
        <w:t>tả</w:t>
      </w:r>
      <w:r w:rsidRPr="00462319">
        <w:rPr>
          <w:rFonts w:ascii="Times New Roman" w:hAnsi="Times New Roman" w:cs="Times New Roman"/>
          <w:spacing w:val="-3"/>
        </w:rPr>
        <w:t xml:space="preserve"> </w:t>
      </w:r>
      <w:r w:rsidRPr="00462319">
        <w:rPr>
          <w:rFonts w:ascii="Times New Roman" w:hAnsi="Times New Roman" w:cs="Times New Roman"/>
        </w:rPr>
        <w:t>yêu</w:t>
      </w:r>
      <w:r w:rsidRPr="00462319">
        <w:rPr>
          <w:rFonts w:ascii="Times New Roman" w:hAnsi="Times New Roman" w:cs="Times New Roman"/>
          <w:spacing w:val="-1"/>
        </w:rPr>
        <w:t xml:space="preserve"> </w:t>
      </w:r>
      <w:r w:rsidRPr="00462319">
        <w:rPr>
          <w:rFonts w:ascii="Times New Roman" w:hAnsi="Times New Roman" w:cs="Times New Roman"/>
        </w:rPr>
        <w:t>cầu</w:t>
      </w:r>
      <w:r w:rsidRPr="00462319">
        <w:rPr>
          <w:rFonts w:ascii="Times New Roman" w:hAnsi="Times New Roman" w:cs="Times New Roman"/>
          <w:spacing w:val="-1"/>
        </w:rPr>
        <w:t xml:space="preserve"> </w:t>
      </w:r>
      <w:r w:rsidRPr="00462319">
        <w:rPr>
          <w:rFonts w:ascii="Times New Roman" w:hAnsi="Times New Roman" w:cs="Times New Roman"/>
        </w:rPr>
        <w:t>bài</w:t>
      </w:r>
      <w:r w:rsidRPr="00462319">
        <w:rPr>
          <w:rFonts w:ascii="Times New Roman" w:hAnsi="Times New Roman" w:cs="Times New Roman"/>
          <w:spacing w:val="-2"/>
        </w:rPr>
        <w:t xml:space="preserve"> </w:t>
      </w:r>
      <w:r w:rsidRPr="00462319">
        <w:rPr>
          <w:rFonts w:ascii="Times New Roman" w:hAnsi="Times New Roman" w:cs="Times New Roman"/>
        </w:rPr>
        <w:t>toán</w:t>
      </w:r>
      <w:bookmarkEnd w:id="10"/>
      <w:bookmarkEnd w:id="11"/>
      <w:bookmarkEnd w:id="12"/>
    </w:p>
    <w:p w14:paraId="1ADA634F" w14:textId="539606B4" w:rsidR="007A6809" w:rsidRPr="00462319" w:rsidRDefault="009F0AD0" w:rsidP="00917A5A">
      <w:pPr>
        <w:pStyle w:val="BodyText"/>
        <w:spacing w:before="239" w:line="278" w:lineRule="exact"/>
        <w:ind w:left="424"/>
        <w:jc w:val="both"/>
      </w:pPr>
      <w:r w:rsidRPr="00462319">
        <w:t>Cho nghiệp vụ:</w:t>
      </w:r>
      <w:r w:rsidR="79F7459C" w:rsidRPr="00462319">
        <w:t xml:space="preserve"> </w:t>
      </w:r>
      <w:r w:rsidRPr="00462319">
        <w:t xml:space="preserve">chủ cửa hàng có nhu cầu xây dựng một phần mềm để quản </w:t>
      </w:r>
      <w:r w:rsidR="4917D5E4" w:rsidRPr="00462319">
        <w:t>lý bán hàng, các dịch vụ của cửa hàng:</w:t>
      </w:r>
    </w:p>
    <w:p w14:paraId="47A396D2" w14:textId="174E6232" w:rsidR="7BBD7829" w:rsidRPr="00462319" w:rsidRDefault="7BBD7829" w:rsidP="00462319">
      <w:pPr>
        <w:pStyle w:val="ListParagraph"/>
        <w:numPr>
          <w:ilvl w:val="0"/>
          <w:numId w:val="7"/>
        </w:numPr>
        <w:tabs>
          <w:tab w:val="left" w:pos="1144"/>
        </w:tabs>
        <w:spacing w:before="24" w:line="201" w:lineRule="auto"/>
        <w:ind w:right="908"/>
        <w:jc w:val="both"/>
        <w:rPr>
          <w:color w:val="000000" w:themeColor="text1"/>
          <w:sz w:val="26"/>
          <w:szCs w:val="26"/>
        </w:rPr>
      </w:pPr>
      <w:r w:rsidRPr="00462319">
        <w:rPr>
          <w:color w:val="000000" w:themeColor="text1"/>
          <w:sz w:val="26"/>
          <w:szCs w:val="26"/>
        </w:rPr>
        <w:t>Cửa hàng có các danh mục sau để</w:t>
      </w:r>
      <w:r w:rsidR="36FA863C" w:rsidRPr="00462319">
        <w:rPr>
          <w:color w:val="000000" w:themeColor="text1"/>
          <w:sz w:val="26"/>
          <w:szCs w:val="26"/>
        </w:rPr>
        <w:t xml:space="preserve"> quản lý </w:t>
      </w:r>
      <w:r w:rsidRPr="00462319">
        <w:rPr>
          <w:color w:val="000000" w:themeColor="text1"/>
          <w:sz w:val="26"/>
          <w:szCs w:val="26"/>
        </w:rPr>
        <w:t xml:space="preserve">cửa </w:t>
      </w:r>
      <w:r w:rsidR="15C63161" w:rsidRPr="00462319">
        <w:rPr>
          <w:color w:val="000000" w:themeColor="text1"/>
          <w:sz w:val="26"/>
          <w:szCs w:val="26"/>
        </w:rPr>
        <w:t xml:space="preserve">hàng </w:t>
      </w:r>
      <w:r w:rsidRPr="00462319">
        <w:rPr>
          <w:color w:val="000000" w:themeColor="text1"/>
          <w:sz w:val="26"/>
          <w:szCs w:val="26"/>
        </w:rPr>
        <w:t>để tối ưu hóa: Danh mục</w:t>
      </w:r>
      <w:r w:rsidR="15C63161" w:rsidRPr="00462319">
        <w:rPr>
          <w:color w:val="000000" w:themeColor="text1"/>
          <w:sz w:val="26"/>
          <w:szCs w:val="26"/>
        </w:rPr>
        <w:t xml:space="preserve"> hàng </w:t>
      </w:r>
      <w:r w:rsidRPr="00462319">
        <w:rPr>
          <w:color w:val="000000" w:themeColor="text1"/>
          <w:sz w:val="26"/>
          <w:szCs w:val="26"/>
        </w:rPr>
        <w:t>hóa để quản lý các hàng hóa</w:t>
      </w:r>
      <w:r w:rsidR="4BB676A2" w:rsidRPr="00462319">
        <w:rPr>
          <w:color w:val="000000" w:themeColor="text1"/>
          <w:sz w:val="26"/>
          <w:szCs w:val="26"/>
        </w:rPr>
        <w:t xml:space="preserve"> mà </w:t>
      </w:r>
      <w:r w:rsidRPr="00462319">
        <w:rPr>
          <w:color w:val="000000" w:themeColor="text1"/>
          <w:sz w:val="26"/>
          <w:szCs w:val="26"/>
        </w:rPr>
        <w:t>nhà cung cấp đã cấp cho gồm các (mã hàng hóa, tên hàng hóa,đơn vị tính,tên nhà cung cấp,</w:t>
      </w:r>
      <w:r w:rsidR="79F7459C" w:rsidRPr="00462319">
        <w:rPr>
          <w:color w:val="000000" w:themeColor="text1"/>
          <w:sz w:val="26"/>
          <w:szCs w:val="26"/>
        </w:rPr>
        <w:t xml:space="preserve">cập nhật,cập </w:t>
      </w:r>
      <w:r w:rsidR="1762A048" w:rsidRPr="00462319">
        <w:rPr>
          <w:color w:val="000000" w:themeColor="text1"/>
          <w:sz w:val="26"/>
          <w:szCs w:val="26"/>
        </w:rPr>
        <w:t>nhật thời gian</w:t>
      </w:r>
      <w:r w:rsidRPr="00462319">
        <w:rPr>
          <w:color w:val="000000" w:themeColor="text1"/>
          <w:sz w:val="26"/>
          <w:szCs w:val="26"/>
        </w:rPr>
        <w:t>).</w:t>
      </w:r>
    </w:p>
    <w:p w14:paraId="3AF4E7C1" w14:textId="5FBAB46F" w:rsidR="7BBD7829" w:rsidRPr="00462319" w:rsidRDefault="7BBD7829" w:rsidP="00462319">
      <w:pPr>
        <w:pStyle w:val="ListParagraph"/>
        <w:numPr>
          <w:ilvl w:val="0"/>
          <w:numId w:val="7"/>
        </w:numPr>
        <w:tabs>
          <w:tab w:val="left" w:pos="1144"/>
        </w:tabs>
        <w:spacing w:before="24" w:line="201" w:lineRule="auto"/>
        <w:ind w:right="908"/>
        <w:jc w:val="both"/>
        <w:rPr>
          <w:color w:val="000000" w:themeColor="text1"/>
          <w:sz w:val="26"/>
          <w:szCs w:val="26"/>
        </w:rPr>
      </w:pPr>
      <w:r w:rsidRPr="00462319">
        <w:rPr>
          <w:color w:val="000000" w:themeColor="text1"/>
          <w:sz w:val="26"/>
          <w:szCs w:val="26"/>
        </w:rPr>
        <w:t xml:space="preserve">Người dùng có thể </w:t>
      </w:r>
      <w:r w:rsidR="4BB676A2" w:rsidRPr="00462319">
        <w:rPr>
          <w:color w:val="000000" w:themeColor="text1"/>
          <w:sz w:val="26"/>
          <w:szCs w:val="26"/>
        </w:rPr>
        <w:t xml:space="preserve">mua hàng </w:t>
      </w:r>
      <w:r w:rsidRPr="00462319">
        <w:rPr>
          <w:color w:val="000000" w:themeColor="text1"/>
          <w:sz w:val="26"/>
          <w:szCs w:val="26"/>
        </w:rPr>
        <w:t>hóa tại cửa hàng và tiến hành thanh toán, gồm (tên đăng nhập,mật khẩu,mã nhóm).Và nhóm người để phân quyển dữ liệu gồm(mã nhóm,tên nhóm,mô tả nhóm).Các nhóm chức năng phân quyền gồm (mã nhóm,mã chức năng,cho phép hoặc không cho phép).</w:t>
      </w:r>
    </w:p>
    <w:p w14:paraId="0FEA5489" w14:textId="5C7240EE" w:rsidR="7BBD7829" w:rsidRPr="00462319" w:rsidRDefault="7BBD7829" w:rsidP="00462319">
      <w:pPr>
        <w:pStyle w:val="ListParagraph"/>
        <w:numPr>
          <w:ilvl w:val="0"/>
          <w:numId w:val="7"/>
        </w:numPr>
        <w:tabs>
          <w:tab w:val="left" w:pos="1144"/>
        </w:tabs>
        <w:spacing w:before="24" w:line="201" w:lineRule="auto"/>
        <w:ind w:right="908"/>
        <w:jc w:val="both"/>
        <w:rPr>
          <w:color w:val="000000" w:themeColor="text1"/>
          <w:sz w:val="26"/>
          <w:szCs w:val="26"/>
        </w:rPr>
      </w:pPr>
      <w:r w:rsidRPr="00462319">
        <w:rPr>
          <w:color w:val="000000" w:themeColor="text1"/>
          <w:sz w:val="26"/>
          <w:szCs w:val="26"/>
        </w:rPr>
        <w:t>Danh mục nhà cung cấp là phía nhà sản xuất sẽ cung cấp hàng hóa cho phía cửa hàng gồm(mã nhà cung cấp,tên nhà cung cấp,địa chỉ,số điện thoại,</w:t>
      </w:r>
      <w:r w:rsidR="1762A048" w:rsidRPr="00462319">
        <w:rPr>
          <w:color w:val="000000" w:themeColor="text1"/>
          <w:sz w:val="26"/>
          <w:szCs w:val="26"/>
        </w:rPr>
        <w:t xml:space="preserve"> cập nhật,cập nhật thời gian</w:t>
      </w:r>
      <w:r w:rsidRPr="00462319">
        <w:rPr>
          <w:color w:val="000000" w:themeColor="text1"/>
          <w:sz w:val="26"/>
          <w:szCs w:val="26"/>
        </w:rPr>
        <w:t>).</w:t>
      </w:r>
    </w:p>
    <w:p w14:paraId="07697ED8" w14:textId="45DA8D18" w:rsidR="7BBD7829" w:rsidRPr="00462319" w:rsidRDefault="7BBD7829" w:rsidP="00462319">
      <w:pPr>
        <w:pStyle w:val="ListParagraph"/>
        <w:numPr>
          <w:ilvl w:val="0"/>
          <w:numId w:val="7"/>
        </w:numPr>
        <w:tabs>
          <w:tab w:val="left" w:pos="1144"/>
        </w:tabs>
        <w:spacing w:before="24" w:line="201" w:lineRule="auto"/>
        <w:ind w:right="908"/>
        <w:jc w:val="both"/>
        <w:rPr>
          <w:color w:val="000000" w:themeColor="text1"/>
          <w:sz w:val="26"/>
          <w:szCs w:val="26"/>
        </w:rPr>
      </w:pPr>
      <w:r w:rsidRPr="00462319">
        <w:rPr>
          <w:color w:val="000000" w:themeColor="text1"/>
          <w:sz w:val="26"/>
          <w:szCs w:val="26"/>
        </w:rPr>
        <w:t>Các sản phẩm trong cửa hàng được trưng bày để bán hay phối hợp để đưa đối tác để bán trực tiệp gồm(mã sản phẩm,tên sản phẩm,mã nhà cung cấp</w:t>
      </w:r>
      <w:r w:rsidR="1762A048" w:rsidRPr="00462319">
        <w:rPr>
          <w:color w:val="000000" w:themeColor="text1"/>
          <w:sz w:val="26"/>
          <w:szCs w:val="26"/>
        </w:rPr>
        <w:t xml:space="preserve"> cập nhật,cập nhật thời gian </w:t>
      </w:r>
      <w:r w:rsidRPr="00462319">
        <w:rPr>
          <w:color w:val="000000" w:themeColor="text1"/>
          <w:sz w:val="26"/>
          <w:szCs w:val="26"/>
        </w:rPr>
        <w:t xml:space="preserve">).Khách hàng mua những sản phẩm của cửa hàng (mã </w:t>
      </w:r>
      <w:r w:rsidR="4BB676A2" w:rsidRPr="00462319">
        <w:rPr>
          <w:color w:val="000000" w:themeColor="text1"/>
          <w:sz w:val="26"/>
          <w:szCs w:val="26"/>
        </w:rPr>
        <w:t>khách hàng</w:t>
      </w:r>
      <w:r w:rsidRPr="00462319">
        <w:rPr>
          <w:color w:val="000000" w:themeColor="text1"/>
          <w:sz w:val="26"/>
          <w:szCs w:val="26"/>
        </w:rPr>
        <w:t>,tên khách hàng,địa chỉ khách hàng,số điện thoại khách hàng).</w:t>
      </w:r>
    </w:p>
    <w:p w14:paraId="7F4D5448" w14:textId="27E20E69" w:rsidR="3C1ACDAA" w:rsidRPr="00462319" w:rsidRDefault="3C1ACDAA" w:rsidP="00462319">
      <w:pPr>
        <w:pStyle w:val="ListParagraph"/>
        <w:numPr>
          <w:ilvl w:val="0"/>
          <w:numId w:val="7"/>
        </w:numPr>
        <w:tabs>
          <w:tab w:val="left" w:pos="1144"/>
        </w:tabs>
        <w:spacing w:before="24" w:line="201" w:lineRule="auto"/>
        <w:ind w:right="908"/>
        <w:jc w:val="both"/>
        <w:rPr>
          <w:color w:val="000000" w:themeColor="text1"/>
          <w:sz w:val="26"/>
          <w:szCs w:val="26"/>
        </w:rPr>
      </w:pPr>
      <w:r w:rsidRPr="00462319">
        <w:rPr>
          <w:color w:val="000000" w:themeColor="text1"/>
          <w:sz w:val="26"/>
          <w:szCs w:val="26"/>
        </w:rPr>
        <w:t>Danh sách phiếu nhập là chi tiết các sản phẩm đã nhập gồm các (mã phiếu nhập,tên nhà cung cấp,ngày nhập,tổng tiền</w:t>
      </w:r>
      <w:r w:rsidR="655FC12F" w:rsidRPr="00462319">
        <w:rPr>
          <w:color w:val="000000" w:themeColor="text1"/>
          <w:sz w:val="26"/>
          <w:szCs w:val="26"/>
        </w:rPr>
        <w:t xml:space="preserve"> cập nhật,cập nhật thời gian</w:t>
      </w:r>
      <w:r w:rsidRPr="00462319">
        <w:rPr>
          <w:color w:val="000000" w:themeColor="text1"/>
          <w:sz w:val="26"/>
          <w:szCs w:val="26"/>
        </w:rPr>
        <w:t>).Chi tiết phiếu nhập cho biết chi tiết các phiếu đã nhập (mã phiếu nhập,mã hàng hóa,số lượng,đơn giá,tổng tiền mặt hàng).</w:t>
      </w:r>
    </w:p>
    <w:p w14:paraId="7F0DF547" w14:textId="56F1C8DD" w:rsidR="002B5A31" w:rsidRPr="004619B3" w:rsidRDefault="61549B6D" w:rsidP="00917A5A">
      <w:pPr>
        <w:pStyle w:val="ListParagraph"/>
        <w:numPr>
          <w:ilvl w:val="0"/>
          <w:numId w:val="7"/>
        </w:numPr>
        <w:tabs>
          <w:tab w:val="left" w:pos="1144"/>
        </w:tabs>
        <w:spacing w:before="24" w:line="201" w:lineRule="auto"/>
        <w:ind w:right="908"/>
        <w:jc w:val="both"/>
        <w:rPr>
          <w:color w:val="000000" w:themeColor="text1"/>
          <w:sz w:val="26"/>
          <w:szCs w:val="26"/>
        </w:rPr>
      </w:pPr>
      <w:r w:rsidRPr="004619B3">
        <w:rPr>
          <w:color w:val="000000" w:themeColor="text1"/>
          <w:sz w:val="26"/>
          <w:szCs w:val="26"/>
        </w:rPr>
        <w:t>Danh sách phiếu xuất hàng hóa các sản phẩm tiến hành vận chuyển đi gồm các(mã phiếu xuất, ngày xuất,tổng tiền,tên khách hàng</w:t>
      </w:r>
      <w:r w:rsidR="655FC12F" w:rsidRPr="004619B3">
        <w:rPr>
          <w:color w:val="000000" w:themeColor="text1"/>
          <w:sz w:val="26"/>
          <w:szCs w:val="26"/>
        </w:rPr>
        <w:t xml:space="preserve"> cập nhật,cập nhật thời gian</w:t>
      </w:r>
      <w:r w:rsidRPr="004619B3">
        <w:rPr>
          <w:color w:val="000000" w:themeColor="text1"/>
          <w:sz w:val="26"/>
          <w:szCs w:val="26"/>
        </w:rPr>
        <w:t>).Chi tiết phiếu nhập xuất cho biết chi tiết các phiếu đã xuất (mã phiếu xuất,mã hàng hóa,địa chỉ khách hàng,số lượng,đơn giá,tổng tiền mặt hàng).</w:t>
      </w:r>
      <w:bookmarkStart w:id="13" w:name="1.2._Khảo_sát_bài_toán"/>
      <w:bookmarkEnd w:id="13"/>
    </w:p>
    <w:p w14:paraId="2B55E57D" w14:textId="77777777" w:rsidR="5E638036" w:rsidRPr="00462319" w:rsidRDefault="5E638036" w:rsidP="00917A5A">
      <w:pPr>
        <w:tabs>
          <w:tab w:val="left" w:pos="1144"/>
        </w:tabs>
        <w:spacing w:before="3" w:line="201" w:lineRule="auto"/>
        <w:ind w:right="910"/>
        <w:jc w:val="both"/>
        <w:rPr>
          <w:color w:val="000000" w:themeColor="text1"/>
          <w:sz w:val="26"/>
          <w:szCs w:val="26"/>
        </w:rPr>
      </w:pPr>
    </w:p>
    <w:p w14:paraId="5FAACE75" w14:textId="77777777" w:rsidR="007A6809" w:rsidRPr="00462319" w:rsidRDefault="009F0AD0" w:rsidP="007641B8">
      <w:pPr>
        <w:pStyle w:val="Heading2"/>
        <w:numPr>
          <w:ilvl w:val="1"/>
          <w:numId w:val="15"/>
        </w:numPr>
        <w:rPr>
          <w:rFonts w:ascii="Times New Roman" w:hAnsi="Times New Roman" w:cs="Times New Roman"/>
        </w:rPr>
      </w:pPr>
      <w:bookmarkStart w:id="14" w:name="_Toc167019581"/>
      <w:bookmarkStart w:id="15" w:name="_Toc167262675"/>
      <w:bookmarkStart w:id="16" w:name="_Toc167875533"/>
      <w:r w:rsidRPr="00462319">
        <w:rPr>
          <w:rFonts w:ascii="Times New Roman" w:hAnsi="Times New Roman" w:cs="Times New Roman"/>
        </w:rPr>
        <w:t>Khảo</w:t>
      </w:r>
      <w:r w:rsidRPr="00462319">
        <w:rPr>
          <w:rFonts w:ascii="Times New Roman" w:hAnsi="Times New Roman" w:cs="Times New Roman"/>
          <w:spacing w:val="-3"/>
        </w:rPr>
        <w:t xml:space="preserve"> </w:t>
      </w:r>
      <w:r w:rsidRPr="00462319">
        <w:rPr>
          <w:rFonts w:ascii="Times New Roman" w:hAnsi="Times New Roman" w:cs="Times New Roman"/>
        </w:rPr>
        <w:t>sát</w:t>
      </w:r>
      <w:r w:rsidRPr="00462319">
        <w:rPr>
          <w:rFonts w:ascii="Times New Roman" w:hAnsi="Times New Roman" w:cs="Times New Roman"/>
          <w:spacing w:val="-2"/>
        </w:rPr>
        <w:t xml:space="preserve"> </w:t>
      </w:r>
      <w:r w:rsidRPr="00462319">
        <w:rPr>
          <w:rFonts w:ascii="Times New Roman" w:hAnsi="Times New Roman" w:cs="Times New Roman"/>
        </w:rPr>
        <w:t>bài</w:t>
      </w:r>
      <w:r w:rsidRPr="00462319">
        <w:rPr>
          <w:rFonts w:ascii="Times New Roman" w:hAnsi="Times New Roman" w:cs="Times New Roman"/>
          <w:spacing w:val="-3"/>
        </w:rPr>
        <w:t xml:space="preserve"> </w:t>
      </w:r>
      <w:r w:rsidRPr="00462319">
        <w:rPr>
          <w:rFonts w:ascii="Times New Roman" w:hAnsi="Times New Roman" w:cs="Times New Roman"/>
        </w:rPr>
        <w:t>toán</w:t>
      </w:r>
      <w:bookmarkEnd w:id="14"/>
      <w:bookmarkEnd w:id="15"/>
      <w:bookmarkEnd w:id="16"/>
    </w:p>
    <w:p w14:paraId="36BF3E57" w14:textId="77777777" w:rsidR="007A6809" w:rsidRPr="00462319" w:rsidRDefault="009F0AD0" w:rsidP="00917A5A">
      <w:pPr>
        <w:pStyle w:val="BodyText"/>
        <w:spacing w:before="242" w:after="6"/>
        <w:ind w:left="1144"/>
        <w:jc w:val="both"/>
      </w:pPr>
      <w:r w:rsidRPr="00462319">
        <w:t>Một</w:t>
      </w:r>
      <w:r w:rsidRPr="00462319">
        <w:rPr>
          <w:spacing w:val="-4"/>
        </w:rPr>
        <w:t xml:space="preserve"> </w:t>
      </w:r>
      <w:r w:rsidRPr="00462319">
        <w:t>số</w:t>
      </w:r>
      <w:r w:rsidRPr="00462319">
        <w:rPr>
          <w:spacing w:val="-2"/>
        </w:rPr>
        <w:t xml:space="preserve"> </w:t>
      </w:r>
      <w:r w:rsidRPr="00462319">
        <w:t>mẫu</w:t>
      </w:r>
      <w:r w:rsidRPr="00462319">
        <w:rPr>
          <w:spacing w:val="-2"/>
        </w:rPr>
        <w:t xml:space="preserve"> </w:t>
      </w:r>
      <w:r w:rsidRPr="00462319">
        <w:t>quản</w:t>
      </w:r>
      <w:r w:rsidRPr="00462319">
        <w:rPr>
          <w:spacing w:val="-1"/>
        </w:rPr>
        <w:t xml:space="preserve"> </w:t>
      </w:r>
      <w:r w:rsidRPr="00462319">
        <w:t>lý</w:t>
      </w:r>
      <w:r w:rsidRPr="00462319">
        <w:rPr>
          <w:spacing w:val="-2"/>
        </w:rPr>
        <w:t xml:space="preserve"> </w:t>
      </w:r>
      <w:r w:rsidRPr="00462319">
        <w:t>thu</w:t>
      </w:r>
      <w:r w:rsidRPr="00462319">
        <w:rPr>
          <w:spacing w:val="-4"/>
        </w:rPr>
        <w:t xml:space="preserve"> </w:t>
      </w:r>
      <w:r w:rsidRPr="00462319">
        <w:t>phí</w:t>
      </w:r>
      <w:r w:rsidRPr="00462319">
        <w:rPr>
          <w:spacing w:val="-2"/>
        </w:rPr>
        <w:t xml:space="preserve"> </w:t>
      </w:r>
      <w:r w:rsidRPr="00462319">
        <w:t>có</w:t>
      </w:r>
      <w:r w:rsidRPr="00462319">
        <w:rPr>
          <w:spacing w:val="-1"/>
        </w:rPr>
        <w:t xml:space="preserve"> </w:t>
      </w:r>
      <w:r w:rsidRPr="00462319">
        <w:t>sẵn</w:t>
      </w:r>
      <w:r w:rsidRPr="00462319">
        <w:rPr>
          <w:spacing w:val="-2"/>
        </w:rPr>
        <w:t xml:space="preserve"> </w:t>
      </w:r>
      <w:r w:rsidRPr="00462319">
        <w:t>theo</w:t>
      </w:r>
      <w:r w:rsidRPr="00462319">
        <w:rPr>
          <w:spacing w:val="-2"/>
        </w:rPr>
        <w:t xml:space="preserve"> </w:t>
      </w:r>
      <w:r w:rsidRPr="00462319">
        <w:t>yêu</w:t>
      </w:r>
      <w:r w:rsidRPr="00462319">
        <w:rPr>
          <w:spacing w:val="-4"/>
        </w:rPr>
        <w:t xml:space="preserve"> </w:t>
      </w:r>
      <w:r w:rsidRPr="00462319">
        <w:t>cầu</w:t>
      </w:r>
      <w:r w:rsidRPr="00462319">
        <w:rPr>
          <w:spacing w:val="-1"/>
        </w:rPr>
        <w:t xml:space="preserve"> </w:t>
      </w:r>
      <w:r w:rsidRPr="00462319">
        <w:t>của</w:t>
      </w:r>
      <w:r w:rsidRPr="00462319">
        <w:rPr>
          <w:spacing w:val="-1"/>
        </w:rPr>
        <w:t xml:space="preserve"> </w:t>
      </w:r>
      <w:r w:rsidRPr="00462319">
        <w:t>bài</w:t>
      </w:r>
      <w:r w:rsidRPr="00462319">
        <w:rPr>
          <w:spacing w:val="-2"/>
        </w:rPr>
        <w:t xml:space="preserve"> </w:t>
      </w:r>
      <w:r w:rsidRPr="00462319">
        <w:t>toán</w:t>
      </w:r>
      <w:r w:rsidRPr="00462319">
        <w:rPr>
          <w:spacing w:val="-4"/>
        </w:rPr>
        <w:t xml:space="preserve"> </w:t>
      </w:r>
      <w:r w:rsidRPr="00462319">
        <w:t>được thu</w:t>
      </w:r>
      <w:r w:rsidRPr="00462319">
        <w:rPr>
          <w:spacing w:val="-4"/>
        </w:rPr>
        <w:t xml:space="preserve"> </w:t>
      </w:r>
      <w:r w:rsidRPr="00462319">
        <w:t>thập:</w:t>
      </w:r>
    </w:p>
    <w:p w14:paraId="61C74F4B" w14:textId="70BABCD8" w:rsidR="007A6809" w:rsidRPr="00462319" w:rsidRDefault="00241172" w:rsidP="00917A5A">
      <w:pPr>
        <w:pStyle w:val="BodyText"/>
        <w:ind w:left="460"/>
      </w:pPr>
      <w:r w:rsidRPr="00462319">
        <w:rPr>
          <w:noProof/>
        </w:rPr>
        <w:drawing>
          <wp:inline distT="0" distB="0" distL="0" distR="0" wp14:anchorId="46EBABDF" wp14:editId="62732DB9">
            <wp:extent cx="6201410" cy="3120401"/>
            <wp:effectExtent l="0" t="0" r="0" b="0"/>
            <wp:docPr id="1040972734" name="Picture 104097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72734" name=""/>
                    <pic:cNvPicPr/>
                  </pic:nvPicPr>
                  <pic:blipFill>
                    <a:blip r:embed="rId11"/>
                    <a:stretch>
                      <a:fillRect/>
                    </a:stretch>
                  </pic:blipFill>
                  <pic:spPr>
                    <a:xfrm>
                      <a:off x="0" y="0"/>
                      <a:ext cx="6204479" cy="3121945"/>
                    </a:xfrm>
                    <a:prstGeom prst="rect">
                      <a:avLst/>
                    </a:prstGeom>
                  </pic:spPr>
                </pic:pic>
              </a:graphicData>
            </a:graphic>
          </wp:inline>
        </w:drawing>
      </w:r>
    </w:p>
    <w:p w14:paraId="3639D939" w14:textId="77777777" w:rsidR="007A6809" w:rsidRPr="00462319" w:rsidRDefault="007A6809" w:rsidP="00917A5A">
      <w:pPr>
        <w:rPr>
          <w:sz w:val="20"/>
        </w:rPr>
        <w:sectPr w:rsidR="007A6809" w:rsidRPr="00462319" w:rsidSect="00F53647">
          <w:pgSz w:w="11910" w:h="16840"/>
          <w:pgMar w:top="720" w:right="720" w:bottom="720" w:left="720" w:header="732" w:footer="1068" w:gutter="0"/>
          <w:cols w:space="720"/>
          <w:docGrid w:linePitch="299"/>
        </w:sectPr>
      </w:pPr>
    </w:p>
    <w:p w14:paraId="3E7B1532" w14:textId="0A744B80" w:rsidR="007A6809" w:rsidRPr="00462319" w:rsidRDefault="007A6809" w:rsidP="00917A5A">
      <w:pPr>
        <w:pStyle w:val="BodyText"/>
        <w:spacing w:before="4"/>
        <w:rPr>
          <w:sz w:val="8"/>
          <w:szCs w:val="8"/>
        </w:rPr>
      </w:pPr>
    </w:p>
    <w:p w14:paraId="0F774399" w14:textId="77777777" w:rsidR="007A6809" w:rsidRPr="00462319" w:rsidRDefault="009F0AD0" w:rsidP="00072785">
      <w:pPr>
        <w:pStyle w:val="Heading2"/>
        <w:numPr>
          <w:ilvl w:val="1"/>
          <w:numId w:val="15"/>
        </w:numPr>
        <w:rPr>
          <w:rFonts w:ascii="Times New Roman" w:hAnsi="Times New Roman" w:cs="Times New Roman"/>
        </w:rPr>
      </w:pPr>
      <w:bookmarkStart w:id="17" w:name="1.3._Xác_định_thông_tin_cơ_bản_cho_nghiệ"/>
      <w:bookmarkStart w:id="18" w:name="_Toc167019582"/>
      <w:bookmarkStart w:id="19" w:name="_Toc167262676"/>
      <w:bookmarkStart w:id="20" w:name="_Toc167875534"/>
      <w:bookmarkEnd w:id="17"/>
      <w:r w:rsidRPr="00462319">
        <w:rPr>
          <w:rFonts w:ascii="Times New Roman" w:hAnsi="Times New Roman" w:cs="Times New Roman"/>
        </w:rPr>
        <w:t>Xác</w:t>
      </w:r>
      <w:r w:rsidRPr="00462319">
        <w:rPr>
          <w:rFonts w:ascii="Times New Roman" w:hAnsi="Times New Roman" w:cs="Times New Roman"/>
          <w:spacing w:val="-4"/>
        </w:rPr>
        <w:t xml:space="preserve"> </w:t>
      </w:r>
      <w:r w:rsidRPr="00462319">
        <w:rPr>
          <w:rFonts w:ascii="Times New Roman" w:hAnsi="Times New Roman" w:cs="Times New Roman"/>
        </w:rPr>
        <w:t>định</w:t>
      </w:r>
      <w:r w:rsidRPr="00462319">
        <w:rPr>
          <w:rFonts w:ascii="Times New Roman" w:hAnsi="Times New Roman" w:cs="Times New Roman"/>
          <w:spacing w:val="1"/>
        </w:rPr>
        <w:t xml:space="preserve"> </w:t>
      </w:r>
      <w:r w:rsidRPr="00462319">
        <w:rPr>
          <w:rFonts w:ascii="Times New Roman" w:hAnsi="Times New Roman" w:cs="Times New Roman"/>
        </w:rPr>
        <w:t>thông</w:t>
      </w:r>
      <w:r w:rsidRPr="00462319">
        <w:rPr>
          <w:rFonts w:ascii="Times New Roman" w:hAnsi="Times New Roman" w:cs="Times New Roman"/>
          <w:spacing w:val="-2"/>
        </w:rPr>
        <w:t xml:space="preserve"> </w:t>
      </w:r>
      <w:r w:rsidRPr="00462319">
        <w:rPr>
          <w:rFonts w:ascii="Times New Roman" w:hAnsi="Times New Roman" w:cs="Times New Roman"/>
        </w:rPr>
        <w:t>tin</w:t>
      </w:r>
      <w:r w:rsidRPr="00462319">
        <w:rPr>
          <w:rFonts w:ascii="Times New Roman" w:hAnsi="Times New Roman" w:cs="Times New Roman"/>
          <w:spacing w:val="-3"/>
        </w:rPr>
        <w:t xml:space="preserve"> </w:t>
      </w:r>
      <w:r w:rsidRPr="00462319">
        <w:rPr>
          <w:rFonts w:ascii="Times New Roman" w:hAnsi="Times New Roman" w:cs="Times New Roman"/>
        </w:rPr>
        <w:t>cơ</w:t>
      </w:r>
      <w:r w:rsidRPr="00462319">
        <w:rPr>
          <w:rFonts w:ascii="Times New Roman" w:hAnsi="Times New Roman" w:cs="Times New Roman"/>
          <w:spacing w:val="-2"/>
        </w:rPr>
        <w:t xml:space="preserve"> </w:t>
      </w:r>
      <w:r w:rsidRPr="00462319">
        <w:rPr>
          <w:rFonts w:ascii="Times New Roman" w:hAnsi="Times New Roman" w:cs="Times New Roman"/>
        </w:rPr>
        <w:t>bản</w:t>
      </w:r>
      <w:r w:rsidRPr="00462319">
        <w:rPr>
          <w:rFonts w:ascii="Times New Roman" w:hAnsi="Times New Roman" w:cs="Times New Roman"/>
          <w:spacing w:val="-2"/>
        </w:rPr>
        <w:t xml:space="preserve"> </w:t>
      </w:r>
      <w:r w:rsidRPr="00462319">
        <w:rPr>
          <w:rFonts w:ascii="Times New Roman" w:hAnsi="Times New Roman" w:cs="Times New Roman"/>
        </w:rPr>
        <w:t>cho</w:t>
      </w:r>
      <w:r w:rsidRPr="00462319">
        <w:rPr>
          <w:rFonts w:ascii="Times New Roman" w:hAnsi="Times New Roman" w:cs="Times New Roman"/>
          <w:spacing w:val="-2"/>
        </w:rPr>
        <w:t xml:space="preserve"> </w:t>
      </w:r>
      <w:r w:rsidRPr="00462319">
        <w:rPr>
          <w:rFonts w:ascii="Times New Roman" w:hAnsi="Times New Roman" w:cs="Times New Roman"/>
        </w:rPr>
        <w:t>nghiệp</w:t>
      </w:r>
      <w:r w:rsidRPr="00462319">
        <w:rPr>
          <w:rFonts w:ascii="Times New Roman" w:hAnsi="Times New Roman" w:cs="Times New Roman"/>
          <w:spacing w:val="-3"/>
        </w:rPr>
        <w:t xml:space="preserve"> </w:t>
      </w:r>
      <w:r w:rsidRPr="00462319">
        <w:rPr>
          <w:rFonts w:ascii="Times New Roman" w:hAnsi="Times New Roman" w:cs="Times New Roman"/>
        </w:rPr>
        <w:t>vụ</w:t>
      </w:r>
      <w:r w:rsidRPr="00462319">
        <w:rPr>
          <w:rFonts w:ascii="Times New Roman" w:hAnsi="Times New Roman" w:cs="Times New Roman"/>
          <w:spacing w:val="7"/>
        </w:rPr>
        <w:t xml:space="preserve"> </w:t>
      </w:r>
      <w:r w:rsidRPr="00462319">
        <w:rPr>
          <w:rFonts w:ascii="Times New Roman" w:hAnsi="Times New Roman" w:cs="Times New Roman"/>
        </w:rPr>
        <w:t>của</w:t>
      </w:r>
      <w:r w:rsidRPr="00462319">
        <w:rPr>
          <w:rFonts w:ascii="Times New Roman" w:hAnsi="Times New Roman" w:cs="Times New Roman"/>
          <w:spacing w:val="-2"/>
        </w:rPr>
        <w:t xml:space="preserve"> </w:t>
      </w:r>
      <w:r w:rsidRPr="00462319">
        <w:rPr>
          <w:rFonts w:ascii="Times New Roman" w:hAnsi="Times New Roman" w:cs="Times New Roman"/>
        </w:rPr>
        <w:t>bài</w:t>
      </w:r>
      <w:r w:rsidRPr="00462319">
        <w:rPr>
          <w:rFonts w:ascii="Times New Roman" w:hAnsi="Times New Roman" w:cs="Times New Roman"/>
          <w:spacing w:val="-4"/>
        </w:rPr>
        <w:t xml:space="preserve"> </w:t>
      </w:r>
      <w:r w:rsidRPr="00462319">
        <w:rPr>
          <w:rFonts w:ascii="Times New Roman" w:hAnsi="Times New Roman" w:cs="Times New Roman"/>
        </w:rPr>
        <w:t>toán</w:t>
      </w:r>
      <w:bookmarkEnd w:id="18"/>
      <w:bookmarkEnd w:id="19"/>
      <w:bookmarkEnd w:id="20"/>
    </w:p>
    <w:p w14:paraId="4BC8CD2D" w14:textId="77777777" w:rsidR="43C79D22" w:rsidRPr="00462319" w:rsidRDefault="009F0AD0" w:rsidP="00917A5A">
      <w:pPr>
        <w:pStyle w:val="BodyText"/>
        <w:spacing w:before="239"/>
        <w:ind w:left="424"/>
      </w:pPr>
      <w:r w:rsidRPr="00462319">
        <w:t>Thông</w:t>
      </w:r>
      <w:r w:rsidRPr="00462319">
        <w:rPr>
          <w:spacing w:val="-1"/>
        </w:rPr>
        <w:t xml:space="preserve"> </w:t>
      </w:r>
      <w:r w:rsidRPr="00462319">
        <w:t>tin</w:t>
      </w:r>
      <w:r w:rsidRPr="00462319">
        <w:rPr>
          <w:spacing w:val="-1"/>
        </w:rPr>
        <w:t xml:space="preserve"> </w:t>
      </w:r>
      <w:r w:rsidRPr="00462319">
        <w:t>cơ bản</w:t>
      </w:r>
      <w:r w:rsidRPr="00462319">
        <w:rPr>
          <w:spacing w:val="-1"/>
        </w:rPr>
        <w:t xml:space="preserve"> </w:t>
      </w:r>
      <w:r w:rsidRPr="00462319">
        <w:t>cho</w:t>
      </w:r>
      <w:r w:rsidRPr="00462319">
        <w:rPr>
          <w:spacing w:val="-3"/>
        </w:rPr>
        <w:t xml:space="preserve"> </w:t>
      </w:r>
      <w:r w:rsidRPr="00462319">
        <w:t>nghiệp</w:t>
      </w:r>
      <w:r w:rsidRPr="00462319">
        <w:rPr>
          <w:spacing w:val="-3"/>
        </w:rPr>
        <w:t xml:space="preserve"> </w:t>
      </w:r>
      <w:r w:rsidRPr="00462319">
        <w:t>vụ</w:t>
      </w:r>
      <w:r w:rsidRPr="00462319">
        <w:rPr>
          <w:spacing w:val="-1"/>
        </w:rPr>
        <w:t xml:space="preserve"> </w:t>
      </w:r>
      <w:r w:rsidRPr="00462319">
        <w:t>bài</w:t>
      </w:r>
      <w:r w:rsidRPr="00462319">
        <w:rPr>
          <w:spacing w:val="-3"/>
        </w:rPr>
        <w:t xml:space="preserve"> </w:t>
      </w:r>
      <w:r w:rsidRPr="00462319">
        <w:t>toán</w:t>
      </w:r>
      <w:r w:rsidRPr="00462319">
        <w:rPr>
          <w:spacing w:val="-3"/>
        </w:rPr>
        <w:t xml:space="preserve"> </w:t>
      </w:r>
      <w:r w:rsidRPr="00462319">
        <w:t>:</w:t>
      </w:r>
    </w:p>
    <w:tbl>
      <w:tblPr>
        <w:tblW w:w="9398" w:type="dxa"/>
        <w:tblInd w:w="265" w:type="dxa"/>
        <w:tblBorders>
          <w:top w:val="single" w:sz="4" w:space="0" w:color="91CCDB"/>
          <w:left w:val="single" w:sz="4" w:space="0" w:color="91CCDB"/>
          <w:bottom w:val="single" w:sz="4" w:space="0" w:color="91CCDB"/>
          <w:right w:val="single" w:sz="4" w:space="0" w:color="91CCDB"/>
          <w:insideH w:val="single" w:sz="4" w:space="0" w:color="91CCDB"/>
          <w:insideV w:val="single" w:sz="4" w:space="0" w:color="91CCDB"/>
        </w:tblBorders>
        <w:tblLayout w:type="fixed"/>
        <w:tblCellMar>
          <w:left w:w="0" w:type="dxa"/>
          <w:right w:w="0" w:type="dxa"/>
        </w:tblCellMar>
        <w:tblLook w:val="01E0" w:firstRow="1" w:lastRow="1" w:firstColumn="1" w:lastColumn="1" w:noHBand="0" w:noVBand="0"/>
      </w:tblPr>
      <w:tblGrid>
        <w:gridCol w:w="1665"/>
        <w:gridCol w:w="2115"/>
        <w:gridCol w:w="2352"/>
        <w:gridCol w:w="3266"/>
      </w:tblGrid>
      <w:tr w:rsidR="007A6809" w:rsidRPr="00462319" w14:paraId="7F9D3E60" w14:textId="77777777" w:rsidTr="02F7CE20">
        <w:trPr>
          <w:trHeight w:val="367"/>
        </w:trPr>
        <w:tc>
          <w:tcPr>
            <w:tcW w:w="3780" w:type="dxa"/>
            <w:gridSpan w:val="2"/>
            <w:tcBorders>
              <w:top w:val="nil"/>
              <w:left w:val="nil"/>
              <w:right w:val="nil"/>
            </w:tcBorders>
            <w:shd w:val="clear" w:color="auto" w:fill="4AABC5"/>
          </w:tcPr>
          <w:p w14:paraId="6FD8BF6B" w14:textId="77777777" w:rsidR="007A6809" w:rsidRPr="00462319" w:rsidRDefault="009F0AD0" w:rsidP="00917A5A">
            <w:pPr>
              <w:pStyle w:val="TableParagraph"/>
              <w:spacing w:before="11"/>
              <w:ind w:left="1566" w:right="1552"/>
              <w:jc w:val="center"/>
              <w:rPr>
                <w:b/>
                <w:sz w:val="26"/>
              </w:rPr>
            </w:pPr>
            <w:r w:rsidRPr="00462319">
              <w:rPr>
                <w:b/>
                <w:color w:val="FFFFFF"/>
                <w:sz w:val="26"/>
              </w:rPr>
              <w:t>Input</w:t>
            </w:r>
          </w:p>
        </w:tc>
        <w:tc>
          <w:tcPr>
            <w:tcW w:w="2352" w:type="dxa"/>
            <w:tcBorders>
              <w:top w:val="nil"/>
              <w:left w:val="nil"/>
              <w:right w:val="nil"/>
            </w:tcBorders>
            <w:shd w:val="clear" w:color="auto" w:fill="4AABC5"/>
          </w:tcPr>
          <w:p w14:paraId="69346986" w14:textId="77777777" w:rsidR="007A6809" w:rsidRPr="00462319" w:rsidRDefault="009F0AD0" w:rsidP="00917A5A">
            <w:pPr>
              <w:pStyle w:val="TableParagraph"/>
              <w:spacing w:before="11"/>
              <w:ind w:left="765"/>
              <w:rPr>
                <w:b/>
                <w:sz w:val="26"/>
              </w:rPr>
            </w:pPr>
            <w:r w:rsidRPr="00462319">
              <w:rPr>
                <w:b/>
                <w:color w:val="FFFFFF"/>
                <w:sz w:val="26"/>
              </w:rPr>
              <w:t>Process</w:t>
            </w:r>
          </w:p>
        </w:tc>
        <w:tc>
          <w:tcPr>
            <w:tcW w:w="3266" w:type="dxa"/>
            <w:tcBorders>
              <w:top w:val="nil"/>
              <w:left w:val="nil"/>
              <w:right w:val="nil"/>
            </w:tcBorders>
            <w:shd w:val="clear" w:color="auto" w:fill="4AABC5"/>
          </w:tcPr>
          <w:p w14:paraId="1AC12B0C" w14:textId="77777777" w:rsidR="007A6809" w:rsidRPr="00462319" w:rsidRDefault="009F0AD0" w:rsidP="00917A5A">
            <w:pPr>
              <w:pStyle w:val="TableParagraph"/>
              <w:spacing w:before="11"/>
              <w:ind w:left="1215" w:right="1201"/>
              <w:jc w:val="center"/>
              <w:rPr>
                <w:b/>
                <w:sz w:val="26"/>
              </w:rPr>
            </w:pPr>
            <w:r w:rsidRPr="00462319">
              <w:rPr>
                <w:b/>
                <w:color w:val="FFFFFF"/>
                <w:sz w:val="26"/>
              </w:rPr>
              <w:t>Output</w:t>
            </w:r>
          </w:p>
        </w:tc>
      </w:tr>
      <w:tr w:rsidR="007A6809" w:rsidRPr="00462319" w14:paraId="799E9AF9" w14:textId="77777777" w:rsidTr="40A17CFA">
        <w:trPr>
          <w:trHeight w:val="300"/>
        </w:trPr>
        <w:tc>
          <w:tcPr>
            <w:tcW w:w="1665" w:type="dxa"/>
            <w:vMerge w:val="restart"/>
            <w:tcBorders>
              <w:bottom w:val="single" w:sz="4" w:space="0" w:color="4AABC5"/>
            </w:tcBorders>
          </w:tcPr>
          <w:p w14:paraId="4E6EF2F8" w14:textId="77777777" w:rsidR="007A6809" w:rsidRPr="00462319" w:rsidRDefault="007A6809" w:rsidP="00917A5A">
            <w:pPr>
              <w:pStyle w:val="TableParagraph"/>
              <w:ind w:left="0"/>
              <w:rPr>
                <w:sz w:val="28"/>
              </w:rPr>
            </w:pPr>
          </w:p>
          <w:p w14:paraId="116BE4F2" w14:textId="77777777" w:rsidR="007A6809" w:rsidRPr="00462319" w:rsidRDefault="007A6809" w:rsidP="00917A5A">
            <w:pPr>
              <w:pStyle w:val="TableParagraph"/>
              <w:spacing w:before="1"/>
              <w:ind w:left="0"/>
              <w:rPr>
                <w:sz w:val="36"/>
              </w:rPr>
            </w:pPr>
          </w:p>
          <w:p w14:paraId="733ACB03" w14:textId="63AE89B3" w:rsidR="007A6809" w:rsidRPr="00462319" w:rsidRDefault="50772A6A" w:rsidP="00917A5A">
            <w:pPr>
              <w:pStyle w:val="TableParagraph"/>
              <w:rPr>
                <w:sz w:val="26"/>
                <w:szCs w:val="26"/>
              </w:rPr>
            </w:pPr>
            <w:r w:rsidRPr="00462319">
              <w:rPr>
                <w:sz w:val="26"/>
                <w:szCs w:val="26"/>
              </w:rPr>
              <w:t>Danh Mục</w:t>
            </w:r>
            <w:r w:rsidR="009F0AD0" w:rsidRPr="00462319">
              <w:rPr>
                <w:sz w:val="26"/>
                <w:szCs w:val="26"/>
              </w:rPr>
              <w:t xml:space="preserve"> Hàng Hóa</w:t>
            </w:r>
          </w:p>
        </w:tc>
        <w:tc>
          <w:tcPr>
            <w:tcW w:w="2115" w:type="dxa"/>
            <w:tcBorders>
              <w:bottom w:val="single" w:sz="4" w:space="0" w:color="4AABC5"/>
            </w:tcBorders>
          </w:tcPr>
          <w:p w14:paraId="318B2DA6" w14:textId="39450C67" w:rsidR="007A6809" w:rsidRPr="00462319" w:rsidRDefault="44864337" w:rsidP="00917A5A">
            <w:pPr>
              <w:pStyle w:val="TableParagraph"/>
              <w:spacing w:before="1" w:line="259" w:lineRule="auto"/>
            </w:pPr>
            <w:r w:rsidRPr="00462319">
              <w:rPr>
                <w:sz w:val="26"/>
                <w:szCs w:val="26"/>
              </w:rPr>
              <w:t>Mã hàng hóa</w:t>
            </w:r>
          </w:p>
        </w:tc>
        <w:tc>
          <w:tcPr>
            <w:tcW w:w="2352" w:type="dxa"/>
            <w:vMerge w:val="restart"/>
            <w:tcBorders>
              <w:bottom w:val="single" w:sz="4" w:space="0" w:color="4AABC5"/>
            </w:tcBorders>
          </w:tcPr>
          <w:p w14:paraId="43630103" w14:textId="77777777" w:rsidR="007A6809" w:rsidRPr="00462319" w:rsidRDefault="007A6809" w:rsidP="00917A5A">
            <w:pPr>
              <w:pStyle w:val="TableParagraph"/>
              <w:spacing w:before="11"/>
              <w:ind w:left="0"/>
              <w:rPr>
                <w:sz w:val="32"/>
              </w:rPr>
            </w:pPr>
          </w:p>
          <w:p w14:paraId="482AA369" w14:textId="045D9E41" w:rsidR="007A6809" w:rsidRPr="00462319" w:rsidRDefault="5C379695" w:rsidP="00917A5A">
            <w:pPr>
              <w:pStyle w:val="TableParagraph"/>
              <w:spacing w:line="288" w:lineRule="auto"/>
              <w:ind w:right="238"/>
              <w:rPr>
                <w:sz w:val="26"/>
                <w:szCs w:val="26"/>
              </w:rPr>
            </w:pPr>
            <w:r w:rsidRPr="00462319">
              <w:rPr>
                <w:sz w:val="26"/>
                <w:szCs w:val="26"/>
              </w:rPr>
              <w:t xml:space="preserve">Danh mục hàng hóa là một quá trình liên tục và đỏi hỏi sự chủ động và linh hoạt để thích nghi với môi trường </w:t>
            </w:r>
            <w:r w:rsidR="6A8EF03E" w:rsidRPr="00462319">
              <w:rPr>
                <w:sz w:val="26"/>
                <w:szCs w:val="26"/>
              </w:rPr>
              <w:t>kinh doanh và nhu cấu khách hàng.</w:t>
            </w:r>
          </w:p>
        </w:tc>
        <w:tc>
          <w:tcPr>
            <w:tcW w:w="3266" w:type="dxa"/>
            <w:vMerge w:val="restart"/>
            <w:tcBorders>
              <w:bottom w:val="single" w:sz="4" w:space="0" w:color="4AABC5"/>
            </w:tcBorders>
          </w:tcPr>
          <w:p w14:paraId="6063E5B4" w14:textId="6E725B21" w:rsidR="007A6809" w:rsidRPr="00462319" w:rsidRDefault="007A6809" w:rsidP="00917A5A">
            <w:pPr>
              <w:pStyle w:val="TableParagraph"/>
              <w:spacing w:before="1" w:line="288" w:lineRule="auto"/>
              <w:ind w:left="0"/>
              <w:rPr>
                <w:sz w:val="28"/>
                <w:szCs w:val="28"/>
              </w:rPr>
            </w:pPr>
          </w:p>
          <w:p w14:paraId="36B80EDF" w14:textId="1211016E" w:rsidR="007A6809" w:rsidRPr="00462319" w:rsidRDefault="007A6809" w:rsidP="00917A5A">
            <w:pPr>
              <w:pStyle w:val="TableParagraph"/>
              <w:spacing w:before="1" w:line="288" w:lineRule="auto"/>
              <w:ind w:right="242"/>
              <w:rPr>
                <w:sz w:val="26"/>
                <w:szCs w:val="26"/>
              </w:rPr>
            </w:pPr>
          </w:p>
          <w:p w14:paraId="152DAF1B" w14:textId="064A25DE" w:rsidR="007A6809" w:rsidRPr="00462319" w:rsidRDefault="007A6809" w:rsidP="00917A5A">
            <w:pPr>
              <w:pStyle w:val="TableParagraph"/>
              <w:spacing w:before="1" w:line="288" w:lineRule="auto"/>
              <w:ind w:right="242"/>
              <w:rPr>
                <w:sz w:val="26"/>
                <w:szCs w:val="26"/>
              </w:rPr>
            </w:pPr>
          </w:p>
          <w:p w14:paraId="286DB308" w14:textId="3936ACAA" w:rsidR="007A6809" w:rsidRPr="00462319" w:rsidRDefault="007A6809" w:rsidP="00917A5A">
            <w:pPr>
              <w:pStyle w:val="TableParagraph"/>
              <w:spacing w:before="1" w:line="288" w:lineRule="auto"/>
              <w:ind w:right="242"/>
              <w:rPr>
                <w:sz w:val="26"/>
                <w:szCs w:val="26"/>
              </w:rPr>
            </w:pPr>
          </w:p>
          <w:p w14:paraId="2BFF3B9C" w14:textId="65213C5B" w:rsidR="007A6809" w:rsidRPr="00462319" w:rsidRDefault="0400DF20" w:rsidP="00917A5A">
            <w:pPr>
              <w:pStyle w:val="TableParagraph"/>
              <w:spacing w:before="1" w:line="288" w:lineRule="auto"/>
              <w:ind w:right="242"/>
              <w:rPr>
                <w:sz w:val="26"/>
                <w:szCs w:val="26"/>
              </w:rPr>
            </w:pPr>
            <w:r w:rsidRPr="00462319">
              <w:rPr>
                <w:sz w:val="26"/>
                <w:szCs w:val="26"/>
              </w:rPr>
              <w:t>Tổng hợp lại các đanh mục này đóng vai trò quan trọng trong việc tối ưu hóa hoạt động kinh doanh, tăng cường mối quan hệ với khách hàng và nhà cung cấp, và đảm bảo</w:t>
            </w:r>
            <w:r w:rsidR="38C5DD2E" w:rsidRPr="00462319">
              <w:rPr>
                <w:sz w:val="26"/>
                <w:szCs w:val="26"/>
              </w:rPr>
              <w:t xml:space="preserve"> rằng hàng hóa được quản lý và vận chuyển một cách hiệu quả và minh bạch.</w:t>
            </w:r>
          </w:p>
        </w:tc>
      </w:tr>
      <w:tr w:rsidR="007A6809" w:rsidRPr="00462319" w14:paraId="164C232D" w14:textId="77777777" w:rsidTr="02F7CE20">
        <w:trPr>
          <w:trHeight w:val="357"/>
        </w:trPr>
        <w:tc>
          <w:tcPr>
            <w:tcW w:w="1665" w:type="dxa"/>
            <w:vMerge/>
          </w:tcPr>
          <w:p w14:paraId="54AC315A" w14:textId="77777777" w:rsidR="007A6809" w:rsidRPr="00462319" w:rsidRDefault="007A6809" w:rsidP="00917A5A">
            <w:pPr>
              <w:rPr>
                <w:sz w:val="2"/>
                <w:szCs w:val="2"/>
              </w:rPr>
            </w:pPr>
          </w:p>
        </w:tc>
        <w:tc>
          <w:tcPr>
            <w:tcW w:w="2115" w:type="dxa"/>
            <w:tcBorders>
              <w:top w:val="single" w:sz="4" w:space="0" w:color="4AABC5"/>
              <w:bottom w:val="single" w:sz="4" w:space="0" w:color="4AABC5"/>
            </w:tcBorders>
          </w:tcPr>
          <w:p w14:paraId="6CEE1CF0" w14:textId="77777777" w:rsidR="007A6809" w:rsidRPr="00462319" w:rsidRDefault="009F0AD0" w:rsidP="00917A5A">
            <w:pPr>
              <w:pStyle w:val="TableParagraph"/>
              <w:spacing w:before="1"/>
              <w:rPr>
                <w:sz w:val="26"/>
                <w:szCs w:val="26"/>
              </w:rPr>
            </w:pPr>
            <w:r w:rsidRPr="00462319">
              <w:rPr>
                <w:sz w:val="26"/>
                <w:szCs w:val="26"/>
              </w:rPr>
              <w:t>Tên hàng hóa</w:t>
            </w:r>
          </w:p>
        </w:tc>
        <w:tc>
          <w:tcPr>
            <w:tcW w:w="2352" w:type="dxa"/>
            <w:vMerge/>
          </w:tcPr>
          <w:p w14:paraId="05D91BD3" w14:textId="77777777" w:rsidR="007A6809" w:rsidRPr="00462319" w:rsidRDefault="007A6809" w:rsidP="00917A5A">
            <w:pPr>
              <w:rPr>
                <w:sz w:val="2"/>
                <w:szCs w:val="2"/>
              </w:rPr>
            </w:pPr>
          </w:p>
        </w:tc>
        <w:tc>
          <w:tcPr>
            <w:tcW w:w="3266" w:type="dxa"/>
            <w:vMerge/>
          </w:tcPr>
          <w:p w14:paraId="750D3235" w14:textId="77777777" w:rsidR="007A6809" w:rsidRPr="00462319" w:rsidRDefault="007A6809" w:rsidP="00917A5A">
            <w:pPr>
              <w:rPr>
                <w:sz w:val="2"/>
                <w:szCs w:val="2"/>
              </w:rPr>
            </w:pPr>
          </w:p>
        </w:tc>
      </w:tr>
      <w:tr w:rsidR="007A6809" w:rsidRPr="00462319" w14:paraId="765A5EB7" w14:textId="77777777" w:rsidTr="40A17CFA">
        <w:trPr>
          <w:trHeight w:val="435"/>
        </w:trPr>
        <w:tc>
          <w:tcPr>
            <w:tcW w:w="1665" w:type="dxa"/>
            <w:vMerge/>
          </w:tcPr>
          <w:p w14:paraId="01EE3C02" w14:textId="77777777" w:rsidR="007A6809" w:rsidRPr="00462319" w:rsidRDefault="007A6809" w:rsidP="00917A5A">
            <w:pPr>
              <w:rPr>
                <w:sz w:val="2"/>
                <w:szCs w:val="2"/>
              </w:rPr>
            </w:pPr>
          </w:p>
        </w:tc>
        <w:tc>
          <w:tcPr>
            <w:tcW w:w="2115" w:type="dxa"/>
            <w:tcBorders>
              <w:top w:val="single" w:sz="4" w:space="0" w:color="4AABC5"/>
              <w:bottom w:val="single" w:sz="4" w:space="0" w:color="4AABC5"/>
            </w:tcBorders>
          </w:tcPr>
          <w:p w14:paraId="2B80D738" w14:textId="77777777" w:rsidR="007A6809" w:rsidRPr="00462319" w:rsidRDefault="009F0AD0" w:rsidP="00917A5A">
            <w:pPr>
              <w:pStyle w:val="TableParagraph"/>
              <w:spacing w:before="1"/>
              <w:rPr>
                <w:sz w:val="26"/>
                <w:szCs w:val="26"/>
              </w:rPr>
            </w:pPr>
            <w:r w:rsidRPr="00462319">
              <w:rPr>
                <w:sz w:val="26"/>
                <w:szCs w:val="26"/>
              </w:rPr>
              <w:t>Đơn vị tính</w:t>
            </w:r>
          </w:p>
        </w:tc>
        <w:tc>
          <w:tcPr>
            <w:tcW w:w="2352" w:type="dxa"/>
            <w:vMerge/>
          </w:tcPr>
          <w:p w14:paraId="08CD458F" w14:textId="77777777" w:rsidR="007A6809" w:rsidRPr="00462319" w:rsidRDefault="007A6809" w:rsidP="00917A5A">
            <w:pPr>
              <w:rPr>
                <w:sz w:val="2"/>
                <w:szCs w:val="2"/>
              </w:rPr>
            </w:pPr>
          </w:p>
        </w:tc>
        <w:tc>
          <w:tcPr>
            <w:tcW w:w="3266" w:type="dxa"/>
            <w:vMerge/>
          </w:tcPr>
          <w:p w14:paraId="45F22AA2" w14:textId="77777777" w:rsidR="007A6809" w:rsidRPr="00462319" w:rsidRDefault="007A6809" w:rsidP="00917A5A">
            <w:pPr>
              <w:rPr>
                <w:sz w:val="2"/>
                <w:szCs w:val="2"/>
              </w:rPr>
            </w:pPr>
          </w:p>
        </w:tc>
      </w:tr>
      <w:tr w:rsidR="007A6809" w:rsidRPr="00462319" w14:paraId="5AF1C507" w14:textId="77777777" w:rsidTr="40A17CFA">
        <w:trPr>
          <w:trHeight w:val="540"/>
        </w:trPr>
        <w:tc>
          <w:tcPr>
            <w:tcW w:w="1665" w:type="dxa"/>
            <w:vMerge/>
          </w:tcPr>
          <w:p w14:paraId="03F098D5" w14:textId="77777777" w:rsidR="007A6809" w:rsidRPr="00462319" w:rsidRDefault="007A6809" w:rsidP="00917A5A">
            <w:pPr>
              <w:rPr>
                <w:sz w:val="2"/>
                <w:szCs w:val="2"/>
              </w:rPr>
            </w:pPr>
          </w:p>
        </w:tc>
        <w:tc>
          <w:tcPr>
            <w:tcW w:w="2115" w:type="dxa"/>
            <w:tcBorders>
              <w:top w:val="single" w:sz="4" w:space="0" w:color="4AABC5"/>
              <w:bottom w:val="single" w:sz="4" w:space="0" w:color="4AABC5"/>
            </w:tcBorders>
          </w:tcPr>
          <w:p w14:paraId="4023CAB7" w14:textId="1C0CAF81" w:rsidR="007A6809" w:rsidRPr="00462319" w:rsidRDefault="44864337" w:rsidP="00917A5A">
            <w:pPr>
              <w:pStyle w:val="TableParagraph"/>
              <w:spacing w:before="1" w:line="259" w:lineRule="auto"/>
            </w:pPr>
            <w:r w:rsidRPr="00462319">
              <w:rPr>
                <w:sz w:val="26"/>
                <w:szCs w:val="26"/>
              </w:rPr>
              <w:t>Tên nhà cung cấp</w:t>
            </w:r>
          </w:p>
        </w:tc>
        <w:tc>
          <w:tcPr>
            <w:tcW w:w="2352" w:type="dxa"/>
            <w:vMerge/>
          </w:tcPr>
          <w:p w14:paraId="3824B62F" w14:textId="77777777" w:rsidR="007A6809" w:rsidRPr="00462319" w:rsidRDefault="007A6809" w:rsidP="00917A5A">
            <w:pPr>
              <w:rPr>
                <w:sz w:val="2"/>
                <w:szCs w:val="2"/>
              </w:rPr>
            </w:pPr>
          </w:p>
        </w:tc>
        <w:tc>
          <w:tcPr>
            <w:tcW w:w="3266" w:type="dxa"/>
            <w:vMerge/>
          </w:tcPr>
          <w:p w14:paraId="736DEB88" w14:textId="77777777" w:rsidR="007A6809" w:rsidRPr="00462319" w:rsidRDefault="007A6809" w:rsidP="00917A5A">
            <w:pPr>
              <w:rPr>
                <w:sz w:val="2"/>
                <w:szCs w:val="2"/>
              </w:rPr>
            </w:pPr>
          </w:p>
        </w:tc>
      </w:tr>
      <w:tr w:rsidR="4CD51D1B" w:rsidRPr="00462319" w14:paraId="685E3BCA" w14:textId="77777777" w:rsidTr="35A18842">
        <w:trPr>
          <w:trHeight w:val="2220"/>
        </w:trPr>
        <w:tc>
          <w:tcPr>
            <w:tcW w:w="1665" w:type="dxa"/>
            <w:vMerge/>
          </w:tcPr>
          <w:p w14:paraId="7ACF9C31" w14:textId="77777777" w:rsidR="00684486" w:rsidRPr="00462319" w:rsidRDefault="00684486" w:rsidP="00917A5A"/>
        </w:tc>
        <w:tc>
          <w:tcPr>
            <w:tcW w:w="2115" w:type="dxa"/>
            <w:tcBorders>
              <w:top w:val="single" w:sz="4" w:space="0" w:color="4AABC5"/>
              <w:bottom w:val="single" w:sz="4" w:space="0" w:color="4AABC5"/>
            </w:tcBorders>
          </w:tcPr>
          <w:p w14:paraId="3353B5AC" w14:textId="258045EE" w:rsidR="4CD51D1B" w:rsidRPr="00462319" w:rsidRDefault="6FBEBFCE" w:rsidP="00917A5A">
            <w:pPr>
              <w:pStyle w:val="TableParagraph"/>
              <w:rPr>
                <w:sz w:val="26"/>
                <w:szCs w:val="26"/>
              </w:rPr>
            </w:pPr>
            <w:r w:rsidRPr="00462319">
              <w:rPr>
                <w:sz w:val="26"/>
                <w:szCs w:val="26"/>
              </w:rPr>
              <w:t>Update By</w:t>
            </w:r>
          </w:p>
        </w:tc>
        <w:tc>
          <w:tcPr>
            <w:tcW w:w="2352" w:type="dxa"/>
            <w:vMerge/>
          </w:tcPr>
          <w:p w14:paraId="01189FBB" w14:textId="00F41754" w:rsidR="4CD51D1B" w:rsidRPr="00462319" w:rsidRDefault="4CD51D1B" w:rsidP="00917A5A">
            <w:pPr>
              <w:pStyle w:val="TableParagraph"/>
              <w:rPr>
                <w:sz w:val="32"/>
                <w:szCs w:val="32"/>
              </w:rPr>
            </w:pPr>
          </w:p>
        </w:tc>
        <w:tc>
          <w:tcPr>
            <w:tcW w:w="3266" w:type="dxa"/>
            <w:vMerge/>
          </w:tcPr>
          <w:p w14:paraId="09493E86" w14:textId="77777777" w:rsidR="00684486" w:rsidRPr="00462319" w:rsidRDefault="00684486" w:rsidP="00917A5A"/>
        </w:tc>
      </w:tr>
      <w:tr w:rsidR="6FBEBFCE" w:rsidRPr="00462319" w14:paraId="391C99A0" w14:textId="77777777" w:rsidTr="5AED731F">
        <w:trPr>
          <w:trHeight w:val="357"/>
        </w:trPr>
        <w:tc>
          <w:tcPr>
            <w:tcW w:w="1665" w:type="dxa"/>
            <w:vMerge/>
          </w:tcPr>
          <w:p w14:paraId="31D1CBEF" w14:textId="77777777" w:rsidR="00E51E6B" w:rsidRPr="00462319" w:rsidRDefault="00E51E6B" w:rsidP="00917A5A"/>
        </w:tc>
        <w:tc>
          <w:tcPr>
            <w:tcW w:w="2115" w:type="dxa"/>
            <w:tcBorders>
              <w:top w:val="single" w:sz="4" w:space="0" w:color="4AABC5"/>
              <w:bottom w:val="single" w:sz="4" w:space="0" w:color="4AABC5"/>
            </w:tcBorders>
          </w:tcPr>
          <w:p w14:paraId="526DE0B7" w14:textId="1981F0BF" w:rsidR="6FBEBFCE" w:rsidRPr="00462319" w:rsidRDefault="6FBEBFCE" w:rsidP="00917A5A">
            <w:pPr>
              <w:pStyle w:val="TableParagraph"/>
              <w:rPr>
                <w:sz w:val="26"/>
                <w:szCs w:val="26"/>
              </w:rPr>
            </w:pPr>
            <w:r w:rsidRPr="00462319">
              <w:rPr>
                <w:sz w:val="26"/>
                <w:szCs w:val="26"/>
              </w:rPr>
              <w:t>Update Time</w:t>
            </w:r>
          </w:p>
        </w:tc>
        <w:tc>
          <w:tcPr>
            <w:tcW w:w="2352" w:type="dxa"/>
            <w:vMerge/>
          </w:tcPr>
          <w:p w14:paraId="25FA372D" w14:textId="77777777" w:rsidR="00E51E6B" w:rsidRPr="00462319" w:rsidRDefault="00E51E6B" w:rsidP="00917A5A"/>
        </w:tc>
        <w:tc>
          <w:tcPr>
            <w:tcW w:w="3266" w:type="dxa"/>
            <w:vMerge/>
          </w:tcPr>
          <w:p w14:paraId="0FB59D33" w14:textId="77777777" w:rsidR="00E51E6B" w:rsidRPr="00462319" w:rsidRDefault="00E51E6B" w:rsidP="00917A5A"/>
        </w:tc>
      </w:tr>
      <w:tr w:rsidR="007A6809" w:rsidRPr="00462319" w14:paraId="4907F332" w14:textId="77777777" w:rsidTr="02F7CE20">
        <w:trPr>
          <w:trHeight w:val="357"/>
        </w:trPr>
        <w:tc>
          <w:tcPr>
            <w:tcW w:w="1665" w:type="dxa"/>
            <w:vMerge w:val="restart"/>
            <w:tcBorders>
              <w:top w:val="single" w:sz="4" w:space="0" w:color="4AABC5"/>
              <w:bottom w:val="single" w:sz="4" w:space="0" w:color="4AABC5"/>
            </w:tcBorders>
          </w:tcPr>
          <w:p w14:paraId="498E6668" w14:textId="77777777" w:rsidR="007A6809" w:rsidRPr="00462319" w:rsidRDefault="007A6809" w:rsidP="00917A5A">
            <w:pPr>
              <w:pStyle w:val="TableParagraph"/>
              <w:ind w:left="0"/>
              <w:rPr>
                <w:sz w:val="28"/>
              </w:rPr>
            </w:pPr>
          </w:p>
          <w:p w14:paraId="76FB78F9" w14:textId="77777777" w:rsidR="007A6809" w:rsidRPr="00462319" w:rsidRDefault="007A6809" w:rsidP="00917A5A">
            <w:pPr>
              <w:pStyle w:val="TableParagraph"/>
              <w:ind w:left="0"/>
              <w:rPr>
                <w:sz w:val="28"/>
              </w:rPr>
            </w:pPr>
          </w:p>
          <w:p w14:paraId="285CD674" w14:textId="77777777" w:rsidR="007A6809" w:rsidRPr="00462319" w:rsidRDefault="007A6809" w:rsidP="00917A5A">
            <w:pPr>
              <w:pStyle w:val="TableParagraph"/>
              <w:spacing w:before="1"/>
              <w:ind w:left="0"/>
              <w:rPr>
                <w:sz w:val="40"/>
              </w:rPr>
            </w:pPr>
          </w:p>
          <w:p w14:paraId="0C9BEC7F" w14:textId="77777777" w:rsidR="007A6809" w:rsidRPr="00462319" w:rsidRDefault="009F0AD0" w:rsidP="00917A5A">
            <w:pPr>
              <w:pStyle w:val="TableParagraph"/>
              <w:spacing w:line="288" w:lineRule="auto"/>
              <w:ind w:right="630"/>
              <w:rPr>
                <w:sz w:val="26"/>
                <w:szCs w:val="26"/>
              </w:rPr>
            </w:pPr>
            <w:r w:rsidRPr="00462319">
              <w:rPr>
                <w:spacing w:val="-1"/>
                <w:sz w:val="26"/>
                <w:szCs w:val="26"/>
              </w:rPr>
              <w:t>Danh Mục Khách Hàng</w:t>
            </w:r>
          </w:p>
        </w:tc>
        <w:tc>
          <w:tcPr>
            <w:tcW w:w="2115" w:type="dxa"/>
            <w:tcBorders>
              <w:top w:val="single" w:sz="4" w:space="0" w:color="4AABC5"/>
              <w:bottom w:val="single" w:sz="4" w:space="0" w:color="4AABC5"/>
            </w:tcBorders>
          </w:tcPr>
          <w:p w14:paraId="54CC7B22" w14:textId="7677D31F" w:rsidR="007A6809" w:rsidRPr="00462319" w:rsidRDefault="0FF34C3B" w:rsidP="00917A5A">
            <w:pPr>
              <w:pStyle w:val="TableParagraph"/>
              <w:spacing w:before="1" w:line="259" w:lineRule="auto"/>
            </w:pPr>
            <w:r w:rsidRPr="00462319">
              <w:rPr>
                <w:sz w:val="26"/>
                <w:szCs w:val="26"/>
              </w:rPr>
              <w:t>Mã khách hàng</w:t>
            </w:r>
          </w:p>
        </w:tc>
        <w:tc>
          <w:tcPr>
            <w:tcW w:w="2352" w:type="dxa"/>
            <w:vMerge w:val="restart"/>
            <w:tcBorders>
              <w:top w:val="single" w:sz="4" w:space="0" w:color="4AABC5"/>
              <w:bottom w:val="single" w:sz="4" w:space="0" w:color="4AABC5"/>
            </w:tcBorders>
          </w:tcPr>
          <w:p w14:paraId="439CADA1" w14:textId="661240E9" w:rsidR="007A6809" w:rsidRPr="00462319" w:rsidRDefault="5793BC1D" w:rsidP="00917A5A">
            <w:pPr>
              <w:pStyle w:val="TableParagraph"/>
              <w:spacing w:before="209" w:line="288" w:lineRule="auto"/>
              <w:ind w:right="186"/>
              <w:rPr>
                <w:sz w:val="26"/>
                <w:szCs w:val="26"/>
              </w:rPr>
            </w:pPr>
            <w:r w:rsidRPr="00462319">
              <w:rPr>
                <w:sz w:val="26"/>
                <w:szCs w:val="26"/>
              </w:rPr>
              <w:t xml:space="preserve">Danh mục khách hàng là một quá trình liên tục,đòi hỏi sự cập nhật và </w:t>
            </w:r>
            <w:r w:rsidR="54A494E3" w:rsidRPr="00462319">
              <w:rPr>
                <w:sz w:val="26"/>
                <w:szCs w:val="26"/>
              </w:rPr>
              <w:t>điều chỉnh liên tục để</w:t>
            </w:r>
            <w:r w:rsidR="3A7F3C0A" w:rsidRPr="00462319">
              <w:rPr>
                <w:sz w:val="26"/>
                <w:szCs w:val="26"/>
              </w:rPr>
              <w:t xml:space="preserve"> đáp ứng các yêu cầu và hành vi khách hàng</w:t>
            </w:r>
            <w:r w:rsidR="7C993B03" w:rsidRPr="00462319">
              <w:rPr>
                <w:sz w:val="26"/>
                <w:szCs w:val="26"/>
              </w:rPr>
              <w:t>.</w:t>
            </w:r>
          </w:p>
        </w:tc>
        <w:tc>
          <w:tcPr>
            <w:tcW w:w="3266" w:type="dxa"/>
            <w:vMerge/>
          </w:tcPr>
          <w:p w14:paraId="6CBDD101" w14:textId="77777777" w:rsidR="007A6809" w:rsidRPr="00462319" w:rsidRDefault="007A6809" w:rsidP="00917A5A">
            <w:pPr>
              <w:rPr>
                <w:sz w:val="2"/>
                <w:szCs w:val="2"/>
              </w:rPr>
            </w:pPr>
          </w:p>
        </w:tc>
      </w:tr>
      <w:tr w:rsidR="007A6809" w:rsidRPr="00462319" w14:paraId="5FD55DE6" w14:textId="77777777" w:rsidTr="02F7CE20">
        <w:trPr>
          <w:trHeight w:val="357"/>
        </w:trPr>
        <w:tc>
          <w:tcPr>
            <w:tcW w:w="1665" w:type="dxa"/>
            <w:vMerge/>
          </w:tcPr>
          <w:p w14:paraId="5109AB4A" w14:textId="77777777" w:rsidR="007A6809" w:rsidRPr="00462319" w:rsidRDefault="007A6809" w:rsidP="00917A5A">
            <w:pPr>
              <w:rPr>
                <w:sz w:val="2"/>
                <w:szCs w:val="2"/>
              </w:rPr>
            </w:pPr>
          </w:p>
        </w:tc>
        <w:tc>
          <w:tcPr>
            <w:tcW w:w="2115" w:type="dxa"/>
            <w:tcBorders>
              <w:top w:val="single" w:sz="4" w:space="0" w:color="4AABC5"/>
              <w:bottom w:val="single" w:sz="4" w:space="0" w:color="4AABC5"/>
            </w:tcBorders>
          </w:tcPr>
          <w:p w14:paraId="7AFD25D3" w14:textId="77777777" w:rsidR="007A6809" w:rsidRPr="00462319" w:rsidRDefault="009F0AD0" w:rsidP="00917A5A">
            <w:pPr>
              <w:pStyle w:val="TableParagraph"/>
              <w:spacing w:before="1"/>
              <w:rPr>
                <w:sz w:val="26"/>
                <w:szCs w:val="26"/>
              </w:rPr>
            </w:pPr>
            <w:r w:rsidRPr="00462319">
              <w:rPr>
                <w:sz w:val="26"/>
                <w:szCs w:val="26"/>
              </w:rPr>
              <w:t>Tên khách hàng</w:t>
            </w:r>
          </w:p>
        </w:tc>
        <w:tc>
          <w:tcPr>
            <w:tcW w:w="2352" w:type="dxa"/>
            <w:vMerge/>
          </w:tcPr>
          <w:p w14:paraId="5CA0F7BA" w14:textId="77777777" w:rsidR="007A6809" w:rsidRPr="00462319" w:rsidRDefault="007A6809" w:rsidP="00917A5A">
            <w:pPr>
              <w:rPr>
                <w:sz w:val="2"/>
                <w:szCs w:val="2"/>
              </w:rPr>
            </w:pPr>
          </w:p>
        </w:tc>
        <w:tc>
          <w:tcPr>
            <w:tcW w:w="3266" w:type="dxa"/>
            <w:vMerge/>
          </w:tcPr>
          <w:p w14:paraId="264C7FF3" w14:textId="77777777" w:rsidR="007A6809" w:rsidRPr="00462319" w:rsidRDefault="007A6809" w:rsidP="00917A5A">
            <w:pPr>
              <w:rPr>
                <w:sz w:val="2"/>
                <w:szCs w:val="2"/>
              </w:rPr>
            </w:pPr>
          </w:p>
        </w:tc>
      </w:tr>
      <w:tr w:rsidR="007A6809" w:rsidRPr="00462319" w14:paraId="38E84E49" w14:textId="77777777" w:rsidTr="02F7CE20">
        <w:trPr>
          <w:trHeight w:val="370"/>
        </w:trPr>
        <w:tc>
          <w:tcPr>
            <w:tcW w:w="1665" w:type="dxa"/>
            <w:vMerge/>
          </w:tcPr>
          <w:p w14:paraId="17802B7B" w14:textId="77777777" w:rsidR="007A6809" w:rsidRPr="00462319" w:rsidRDefault="007A6809" w:rsidP="00917A5A">
            <w:pPr>
              <w:rPr>
                <w:sz w:val="2"/>
                <w:szCs w:val="2"/>
              </w:rPr>
            </w:pPr>
          </w:p>
        </w:tc>
        <w:tc>
          <w:tcPr>
            <w:tcW w:w="2115" w:type="dxa"/>
            <w:tcBorders>
              <w:top w:val="single" w:sz="4" w:space="0" w:color="4AABC5"/>
              <w:bottom w:val="single" w:sz="4" w:space="0" w:color="4AABC5"/>
            </w:tcBorders>
          </w:tcPr>
          <w:p w14:paraId="2B10C8E1" w14:textId="171011C8" w:rsidR="007A6809" w:rsidRPr="00462319" w:rsidRDefault="40A17CFA" w:rsidP="00917A5A">
            <w:pPr>
              <w:pStyle w:val="TableParagraph"/>
              <w:spacing w:before="1"/>
              <w:rPr>
                <w:sz w:val="26"/>
                <w:szCs w:val="26"/>
              </w:rPr>
            </w:pPr>
            <w:r w:rsidRPr="00462319">
              <w:rPr>
                <w:sz w:val="26"/>
                <w:szCs w:val="26"/>
              </w:rPr>
              <w:t xml:space="preserve">Địa </w:t>
            </w:r>
            <w:r w:rsidR="42F3BEE0" w:rsidRPr="00462319">
              <w:rPr>
                <w:sz w:val="26"/>
                <w:szCs w:val="26"/>
              </w:rPr>
              <w:t>chỉ</w:t>
            </w:r>
          </w:p>
        </w:tc>
        <w:tc>
          <w:tcPr>
            <w:tcW w:w="2352" w:type="dxa"/>
            <w:vMerge/>
          </w:tcPr>
          <w:p w14:paraId="3DF7263F" w14:textId="77777777" w:rsidR="007A6809" w:rsidRPr="00462319" w:rsidRDefault="007A6809" w:rsidP="00917A5A">
            <w:pPr>
              <w:rPr>
                <w:sz w:val="2"/>
                <w:szCs w:val="2"/>
              </w:rPr>
            </w:pPr>
          </w:p>
        </w:tc>
        <w:tc>
          <w:tcPr>
            <w:tcW w:w="3266" w:type="dxa"/>
            <w:vMerge/>
          </w:tcPr>
          <w:p w14:paraId="4D8315CE" w14:textId="77777777" w:rsidR="007A6809" w:rsidRPr="00462319" w:rsidRDefault="007A6809" w:rsidP="00917A5A">
            <w:pPr>
              <w:rPr>
                <w:sz w:val="2"/>
                <w:szCs w:val="2"/>
              </w:rPr>
            </w:pPr>
          </w:p>
        </w:tc>
      </w:tr>
      <w:tr w:rsidR="007A6809" w:rsidRPr="00462319" w14:paraId="61EF42A9" w14:textId="77777777" w:rsidTr="02F7CE20">
        <w:trPr>
          <w:trHeight w:val="1074"/>
        </w:trPr>
        <w:tc>
          <w:tcPr>
            <w:tcW w:w="1665" w:type="dxa"/>
            <w:vMerge/>
          </w:tcPr>
          <w:p w14:paraId="4310272D" w14:textId="77777777" w:rsidR="007A6809" w:rsidRPr="00462319" w:rsidRDefault="007A6809" w:rsidP="00917A5A">
            <w:pPr>
              <w:rPr>
                <w:sz w:val="2"/>
                <w:szCs w:val="2"/>
              </w:rPr>
            </w:pPr>
          </w:p>
        </w:tc>
        <w:tc>
          <w:tcPr>
            <w:tcW w:w="2115" w:type="dxa"/>
            <w:tcBorders>
              <w:top w:val="single" w:sz="4" w:space="0" w:color="4AABC5"/>
              <w:bottom w:val="single" w:sz="4" w:space="0" w:color="4AABC5"/>
            </w:tcBorders>
          </w:tcPr>
          <w:p w14:paraId="090D852A" w14:textId="77777777" w:rsidR="007A6809" w:rsidRPr="00462319" w:rsidRDefault="009F0AD0" w:rsidP="00917A5A">
            <w:pPr>
              <w:pStyle w:val="TableParagraph"/>
              <w:spacing w:line="298" w:lineRule="exact"/>
              <w:rPr>
                <w:sz w:val="26"/>
                <w:szCs w:val="26"/>
              </w:rPr>
            </w:pPr>
            <w:r w:rsidRPr="00462319">
              <w:rPr>
                <w:sz w:val="26"/>
                <w:szCs w:val="26"/>
              </w:rPr>
              <w:t>Số điện thoại</w:t>
            </w:r>
          </w:p>
        </w:tc>
        <w:tc>
          <w:tcPr>
            <w:tcW w:w="2352" w:type="dxa"/>
            <w:vMerge/>
          </w:tcPr>
          <w:p w14:paraId="66BA3FD9" w14:textId="77777777" w:rsidR="007A6809" w:rsidRPr="00462319" w:rsidRDefault="007A6809" w:rsidP="00917A5A">
            <w:pPr>
              <w:rPr>
                <w:sz w:val="2"/>
                <w:szCs w:val="2"/>
              </w:rPr>
            </w:pPr>
          </w:p>
        </w:tc>
        <w:tc>
          <w:tcPr>
            <w:tcW w:w="3266" w:type="dxa"/>
            <w:vMerge/>
          </w:tcPr>
          <w:p w14:paraId="12304C64" w14:textId="77777777" w:rsidR="007A6809" w:rsidRPr="00462319" w:rsidRDefault="007A6809" w:rsidP="00917A5A">
            <w:pPr>
              <w:rPr>
                <w:sz w:val="2"/>
                <w:szCs w:val="2"/>
              </w:rPr>
            </w:pPr>
          </w:p>
        </w:tc>
      </w:tr>
      <w:tr w:rsidR="007A6809" w:rsidRPr="00462319" w14:paraId="16DE47E0" w14:textId="77777777" w:rsidTr="02F7CE20">
        <w:trPr>
          <w:trHeight w:val="358"/>
        </w:trPr>
        <w:tc>
          <w:tcPr>
            <w:tcW w:w="1665" w:type="dxa"/>
            <w:vMerge/>
          </w:tcPr>
          <w:p w14:paraId="32DD3F49" w14:textId="77777777" w:rsidR="007A6809" w:rsidRPr="00462319" w:rsidRDefault="007A6809" w:rsidP="00917A5A">
            <w:pPr>
              <w:rPr>
                <w:sz w:val="2"/>
                <w:szCs w:val="2"/>
              </w:rPr>
            </w:pPr>
          </w:p>
        </w:tc>
        <w:tc>
          <w:tcPr>
            <w:tcW w:w="2115" w:type="dxa"/>
            <w:tcBorders>
              <w:top w:val="single" w:sz="4" w:space="0" w:color="4AABC5"/>
              <w:bottom w:val="single" w:sz="4" w:space="0" w:color="4AABC5"/>
            </w:tcBorders>
          </w:tcPr>
          <w:p w14:paraId="6CD1B0F4" w14:textId="77777777" w:rsidR="007A6809" w:rsidRPr="00462319" w:rsidRDefault="009F0AD0" w:rsidP="00917A5A">
            <w:pPr>
              <w:pStyle w:val="TableParagraph"/>
              <w:spacing w:line="298" w:lineRule="exact"/>
              <w:rPr>
                <w:sz w:val="26"/>
                <w:szCs w:val="26"/>
              </w:rPr>
            </w:pPr>
            <w:r w:rsidRPr="00462319">
              <w:rPr>
                <w:sz w:val="26"/>
                <w:szCs w:val="26"/>
              </w:rPr>
              <w:t>Update by</w:t>
            </w:r>
          </w:p>
        </w:tc>
        <w:tc>
          <w:tcPr>
            <w:tcW w:w="2352" w:type="dxa"/>
            <w:vMerge/>
          </w:tcPr>
          <w:p w14:paraId="437E6DE3" w14:textId="77777777" w:rsidR="007A6809" w:rsidRPr="00462319" w:rsidRDefault="007A6809" w:rsidP="00917A5A">
            <w:pPr>
              <w:rPr>
                <w:sz w:val="2"/>
                <w:szCs w:val="2"/>
              </w:rPr>
            </w:pPr>
          </w:p>
        </w:tc>
        <w:tc>
          <w:tcPr>
            <w:tcW w:w="3266" w:type="dxa"/>
            <w:vMerge/>
          </w:tcPr>
          <w:p w14:paraId="644A7102" w14:textId="77777777" w:rsidR="007A6809" w:rsidRPr="00462319" w:rsidRDefault="007A6809" w:rsidP="00917A5A">
            <w:pPr>
              <w:rPr>
                <w:sz w:val="2"/>
                <w:szCs w:val="2"/>
              </w:rPr>
            </w:pPr>
          </w:p>
        </w:tc>
      </w:tr>
      <w:tr w:rsidR="007A6809" w:rsidRPr="00462319" w14:paraId="38BF01E4" w14:textId="77777777" w:rsidTr="02F7CE20">
        <w:trPr>
          <w:trHeight w:val="357"/>
        </w:trPr>
        <w:tc>
          <w:tcPr>
            <w:tcW w:w="1665" w:type="dxa"/>
            <w:vMerge/>
          </w:tcPr>
          <w:p w14:paraId="6878104C" w14:textId="77777777" w:rsidR="007A6809" w:rsidRPr="00462319" w:rsidRDefault="007A6809" w:rsidP="00917A5A">
            <w:pPr>
              <w:rPr>
                <w:sz w:val="2"/>
                <w:szCs w:val="2"/>
              </w:rPr>
            </w:pPr>
          </w:p>
        </w:tc>
        <w:tc>
          <w:tcPr>
            <w:tcW w:w="2115" w:type="dxa"/>
            <w:tcBorders>
              <w:top w:val="single" w:sz="4" w:space="0" w:color="4AABC5"/>
            </w:tcBorders>
          </w:tcPr>
          <w:p w14:paraId="61162F17" w14:textId="77777777" w:rsidR="007A6809" w:rsidRPr="00462319" w:rsidRDefault="009F0AD0" w:rsidP="00917A5A">
            <w:pPr>
              <w:pStyle w:val="TableParagraph"/>
              <w:spacing w:line="298" w:lineRule="exact"/>
              <w:rPr>
                <w:sz w:val="26"/>
                <w:szCs w:val="26"/>
              </w:rPr>
            </w:pPr>
            <w:r w:rsidRPr="00462319">
              <w:rPr>
                <w:sz w:val="26"/>
                <w:szCs w:val="26"/>
              </w:rPr>
              <w:t>Update time</w:t>
            </w:r>
          </w:p>
        </w:tc>
        <w:tc>
          <w:tcPr>
            <w:tcW w:w="2352" w:type="dxa"/>
            <w:vMerge/>
          </w:tcPr>
          <w:p w14:paraId="2B196C62" w14:textId="77777777" w:rsidR="007A6809" w:rsidRPr="00462319" w:rsidRDefault="007A6809" w:rsidP="00917A5A">
            <w:pPr>
              <w:rPr>
                <w:sz w:val="2"/>
                <w:szCs w:val="2"/>
              </w:rPr>
            </w:pPr>
          </w:p>
        </w:tc>
        <w:tc>
          <w:tcPr>
            <w:tcW w:w="3266" w:type="dxa"/>
            <w:vMerge/>
          </w:tcPr>
          <w:p w14:paraId="095FBC14" w14:textId="77777777" w:rsidR="007A6809" w:rsidRPr="00462319" w:rsidRDefault="007A6809" w:rsidP="00917A5A">
            <w:pPr>
              <w:rPr>
                <w:sz w:val="2"/>
                <w:szCs w:val="2"/>
              </w:rPr>
            </w:pPr>
          </w:p>
        </w:tc>
      </w:tr>
      <w:tr w:rsidR="007E53B1" w:rsidRPr="00462319" w14:paraId="3EC9C3D6" w14:textId="77777777" w:rsidTr="0400DF20">
        <w:trPr>
          <w:trHeight w:val="357"/>
        </w:trPr>
        <w:tc>
          <w:tcPr>
            <w:tcW w:w="1665" w:type="dxa"/>
            <w:vMerge w:val="restart"/>
            <w:tcBorders>
              <w:top w:val="single" w:sz="4" w:space="0" w:color="4AABC5"/>
              <w:bottom w:val="single" w:sz="4" w:space="0" w:color="4AABC5"/>
            </w:tcBorders>
          </w:tcPr>
          <w:p w14:paraId="1AE6A9B6" w14:textId="6B8D9B51" w:rsidR="2AEF1429" w:rsidRPr="00462319" w:rsidRDefault="50772A6A" w:rsidP="00917A5A">
            <w:pPr>
              <w:pStyle w:val="TableParagraph"/>
              <w:rPr>
                <w:sz w:val="28"/>
                <w:szCs w:val="28"/>
              </w:rPr>
            </w:pPr>
            <w:r w:rsidRPr="00462319">
              <w:rPr>
                <w:sz w:val="28"/>
                <w:szCs w:val="28"/>
              </w:rPr>
              <w:t>Danh Mục</w:t>
            </w:r>
            <w:r w:rsidR="1F5E20B1" w:rsidRPr="00462319">
              <w:rPr>
                <w:sz w:val="28"/>
                <w:szCs w:val="28"/>
              </w:rPr>
              <w:t xml:space="preserve"> Nhà Cung Cấp</w:t>
            </w:r>
          </w:p>
        </w:tc>
        <w:tc>
          <w:tcPr>
            <w:tcW w:w="2115" w:type="dxa"/>
            <w:tcBorders>
              <w:top w:val="single" w:sz="4" w:space="0" w:color="4AABC5"/>
            </w:tcBorders>
          </w:tcPr>
          <w:p w14:paraId="4C3BCB1B" w14:textId="75B2DA47" w:rsidR="2AEF1429" w:rsidRPr="00462319" w:rsidRDefault="2AEF1429" w:rsidP="00917A5A">
            <w:pPr>
              <w:pStyle w:val="TableParagraph"/>
              <w:spacing w:line="298" w:lineRule="exact"/>
              <w:ind w:left="0"/>
              <w:rPr>
                <w:sz w:val="26"/>
                <w:szCs w:val="26"/>
              </w:rPr>
            </w:pPr>
          </w:p>
          <w:p w14:paraId="7E263B0A" w14:textId="2438A0CC" w:rsidR="2AEF1429" w:rsidRPr="00462319" w:rsidRDefault="65534B8A" w:rsidP="00917A5A">
            <w:pPr>
              <w:pStyle w:val="TableParagraph"/>
              <w:spacing w:line="298" w:lineRule="exact"/>
              <w:rPr>
                <w:sz w:val="26"/>
                <w:szCs w:val="26"/>
              </w:rPr>
            </w:pPr>
            <w:r w:rsidRPr="00462319">
              <w:rPr>
                <w:sz w:val="26"/>
                <w:szCs w:val="26"/>
              </w:rPr>
              <w:t>Nhà cung cấp</w:t>
            </w:r>
          </w:p>
        </w:tc>
        <w:tc>
          <w:tcPr>
            <w:tcW w:w="2352" w:type="dxa"/>
            <w:vMerge w:val="restart"/>
            <w:tcBorders>
              <w:top w:val="single" w:sz="4" w:space="0" w:color="4AABC5"/>
              <w:bottom w:val="single" w:sz="4" w:space="0" w:color="4AABC5"/>
            </w:tcBorders>
          </w:tcPr>
          <w:p w14:paraId="75C3DD04" w14:textId="06B1A833" w:rsidR="2AEF1429" w:rsidRPr="00462319" w:rsidRDefault="672BDEC4" w:rsidP="00917A5A">
            <w:pPr>
              <w:pStyle w:val="TableParagraph"/>
              <w:spacing w:line="288" w:lineRule="auto"/>
              <w:rPr>
                <w:sz w:val="26"/>
                <w:szCs w:val="26"/>
              </w:rPr>
            </w:pPr>
            <w:r w:rsidRPr="00462319">
              <w:rPr>
                <w:sz w:val="26"/>
                <w:szCs w:val="26"/>
              </w:rPr>
              <w:t xml:space="preserve">Là một quá trình liên tục và đòi hỏi sự chú ý và quản lý chặt chẻ để đảm bảo sự </w:t>
            </w:r>
            <w:r w:rsidR="12E5B1E4" w:rsidRPr="00462319">
              <w:rPr>
                <w:sz w:val="26"/>
                <w:szCs w:val="26"/>
              </w:rPr>
              <w:t xml:space="preserve">liên tục và hiệu quả trong chuỗi cung ứng </w:t>
            </w:r>
            <w:r w:rsidR="7C993B03" w:rsidRPr="00462319">
              <w:rPr>
                <w:sz w:val="26"/>
                <w:szCs w:val="26"/>
              </w:rPr>
              <w:t>của doanh nghiệp.</w:t>
            </w:r>
          </w:p>
        </w:tc>
        <w:tc>
          <w:tcPr>
            <w:tcW w:w="3266" w:type="dxa"/>
            <w:vMerge/>
          </w:tcPr>
          <w:p w14:paraId="2BDA907C" w14:textId="525617F7" w:rsidR="2AEF1429" w:rsidRPr="00462319" w:rsidRDefault="2AEF1429" w:rsidP="00917A5A">
            <w:pPr>
              <w:pStyle w:val="TableParagraph"/>
              <w:rPr>
                <w:sz w:val="28"/>
                <w:szCs w:val="28"/>
              </w:rPr>
            </w:pPr>
          </w:p>
        </w:tc>
      </w:tr>
      <w:tr w:rsidR="3B69FD00" w:rsidRPr="00462319" w14:paraId="55E44D07" w14:textId="77777777" w:rsidTr="74837E60">
        <w:trPr>
          <w:trHeight w:val="357"/>
        </w:trPr>
        <w:tc>
          <w:tcPr>
            <w:tcW w:w="1665" w:type="dxa"/>
            <w:vMerge/>
          </w:tcPr>
          <w:p w14:paraId="2E9634AF" w14:textId="77777777" w:rsidR="001E552E" w:rsidRPr="00462319" w:rsidRDefault="001E552E" w:rsidP="00917A5A"/>
        </w:tc>
        <w:tc>
          <w:tcPr>
            <w:tcW w:w="2115" w:type="dxa"/>
            <w:tcBorders>
              <w:top w:val="single" w:sz="4" w:space="0" w:color="4AABC5"/>
            </w:tcBorders>
          </w:tcPr>
          <w:p w14:paraId="35AC58EF" w14:textId="68897187" w:rsidR="3B69FD00" w:rsidRPr="00462319" w:rsidRDefault="65534B8A" w:rsidP="00917A5A">
            <w:pPr>
              <w:pStyle w:val="TableParagraph"/>
              <w:spacing w:line="298" w:lineRule="exact"/>
              <w:rPr>
                <w:sz w:val="26"/>
                <w:szCs w:val="26"/>
              </w:rPr>
            </w:pPr>
            <w:r w:rsidRPr="00462319">
              <w:rPr>
                <w:sz w:val="26"/>
                <w:szCs w:val="26"/>
              </w:rPr>
              <w:t xml:space="preserve">Tên nhà </w:t>
            </w:r>
            <w:r w:rsidR="4D7DC134" w:rsidRPr="00462319">
              <w:rPr>
                <w:sz w:val="26"/>
                <w:szCs w:val="26"/>
              </w:rPr>
              <w:t>cung cấp</w:t>
            </w:r>
          </w:p>
        </w:tc>
        <w:tc>
          <w:tcPr>
            <w:tcW w:w="2352" w:type="dxa"/>
            <w:vMerge/>
          </w:tcPr>
          <w:p w14:paraId="43A7537F" w14:textId="77777777" w:rsidR="001E552E" w:rsidRPr="00462319" w:rsidRDefault="001E552E" w:rsidP="00917A5A"/>
        </w:tc>
        <w:tc>
          <w:tcPr>
            <w:tcW w:w="3266" w:type="dxa"/>
            <w:vMerge/>
          </w:tcPr>
          <w:p w14:paraId="6DF3BFD5" w14:textId="77777777" w:rsidR="001E552E" w:rsidRPr="00462319" w:rsidRDefault="001E552E" w:rsidP="00917A5A"/>
        </w:tc>
      </w:tr>
      <w:tr w:rsidR="007E53B1" w:rsidRPr="00462319" w14:paraId="6F65B45C" w14:textId="77777777" w:rsidTr="74837E60">
        <w:trPr>
          <w:trHeight w:val="357"/>
        </w:trPr>
        <w:tc>
          <w:tcPr>
            <w:tcW w:w="1665" w:type="dxa"/>
            <w:vMerge/>
          </w:tcPr>
          <w:p w14:paraId="64F11D60" w14:textId="77777777" w:rsidR="004A6269" w:rsidRPr="00462319" w:rsidRDefault="004A6269" w:rsidP="00917A5A"/>
        </w:tc>
        <w:tc>
          <w:tcPr>
            <w:tcW w:w="2115" w:type="dxa"/>
            <w:tcBorders>
              <w:top w:val="single" w:sz="4" w:space="0" w:color="4AABC5"/>
            </w:tcBorders>
          </w:tcPr>
          <w:p w14:paraId="63AEA3A6" w14:textId="4ACCE56E" w:rsidR="05FC7F89" w:rsidRPr="00462319" w:rsidRDefault="4D7DC134" w:rsidP="00917A5A">
            <w:pPr>
              <w:pStyle w:val="TableParagraph"/>
              <w:spacing w:line="298" w:lineRule="exact"/>
              <w:rPr>
                <w:sz w:val="26"/>
                <w:szCs w:val="26"/>
              </w:rPr>
            </w:pPr>
            <w:r w:rsidRPr="00462319">
              <w:rPr>
                <w:sz w:val="26"/>
                <w:szCs w:val="26"/>
              </w:rPr>
              <w:t>Địa chỉ</w:t>
            </w:r>
          </w:p>
        </w:tc>
        <w:tc>
          <w:tcPr>
            <w:tcW w:w="2352" w:type="dxa"/>
            <w:vMerge/>
          </w:tcPr>
          <w:p w14:paraId="0D80F091" w14:textId="01265403" w:rsidR="05FC7F89" w:rsidRPr="00462319" w:rsidRDefault="05FC7F89" w:rsidP="00917A5A">
            <w:pPr>
              <w:pStyle w:val="TableParagraph"/>
              <w:spacing w:line="288" w:lineRule="auto"/>
              <w:rPr>
                <w:sz w:val="26"/>
                <w:szCs w:val="26"/>
              </w:rPr>
            </w:pPr>
          </w:p>
        </w:tc>
        <w:tc>
          <w:tcPr>
            <w:tcW w:w="3266" w:type="dxa"/>
            <w:vMerge/>
          </w:tcPr>
          <w:p w14:paraId="0E8EB23D" w14:textId="0B1E0C29" w:rsidR="05FC7F89" w:rsidRPr="00462319" w:rsidRDefault="05FC7F89" w:rsidP="00917A5A">
            <w:pPr>
              <w:pStyle w:val="TableParagraph"/>
              <w:rPr>
                <w:sz w:val="28"/>
                <w:szCs w:val="28"/>
              </w:rPr>
            </w:pPr>
          </w:p>
        </w:tc>
      </w:tr>
      <w:tr w:rsidR="65534B8A" w:rsidRPr="00462319" w14:paraId="0D82AB5D" w14:textId="77777777" w:rsidTr="74837E60">
        <w:trPr>
          <w:trHeight w:val="357"/>
        </w:trPr>
        <w:tc>
          <w:tcPr>
            <w:tcW w:w="1665" w:type="dxa"/>
            <w:vMerge/>
          </w:tcPr>
          <w:p w14:paraId="48FCA18E" w14:textId="77777777" w:rsidR="001E552E" w:rsidRPr="00462319" w:rsidRDefault="001E552E" w:rsidP="00917A5A"/>
        </w:tc>
        <w:tc>
          <w:tcPr>
            <w:tcW w:w="2115" w:type="dxa"/>
            <w:tcBorders>
              <w:top w:val="single" w:sz="4" w:space="0" w:color="4AABC5"/>
            </w:tcBorders>
          </w:tcPr>
          <w:p w14:paraId="41DEE9D4" w14:textId="2368EE3D" w:rsidR="65534B8A" w:rsidRPr="00462319" w:rsidRDefault="4D7DC134" w:rsidP="00917A5A">
            <w:pPr>
              <w:pStyle w:val="TableParagraph"/>
              <w:spacing w:line="298" w:lineRule="exact"/>
              <w:rPr>
                <w:sz w:val="26"/>
                <w:szCs w:val="26"/>
              </w:rPr>
            </w:pPr>
            <w:r w:rsidRPr="00462319">
              <w:rPr>
                <w:sz w:val="26"/>
                <w:szCs w:val="26"/>
              </w:rPr>
              <w:t>Số điện thoại</w:t>
            </w:r>
          </w:p>
        </w:tc>
        <w:tc>
          <w:tcPr>
            <w:tcW w:w="2352" w:type="dxa"/>
            <w:vMerge/>
          </w:tcPr>
          <w:p w14:paraId="37EE260E" w14:textId="77777777" w:rsidR="001E552E" w:rsidRPr="00462319" w:rsidRDefault="001E552E" w:rsidP="00917A5A"/>
        </w:tc>
        <w:tc>
          <w:tcPr>
            <w:tcW w:w="3266" w:type="dxa"/>
            <w:vMerge/>
          </w:tcPr>
          <w:p w14:paraId="7B9D1655" w14:textId="77777777" w:rsidR="001E552E" w:rsidRPr="00462319" w:rsidRDefault="001E552E" w:rsidP="00917A5A"/>
        </w:tc>
      </w:tr>
      <w:tr w:rsidR="3B69FD00" w:rsidRPr="00462319" w14:paraId="35259867" w14:textId="77777777" w:rsidTr="74837E60">
        <w:trPr>
          <w:trHeight w:val="357"/>
        </w:trPr>
        <w:tc>
          <w:tcPr>
            <w:tcW w:w="1665" w:type="dxa"/>
            <w:vMerge/>
          </w:tcPr>
          <w:p w14:paraId="2E78CDD7" w14:textId="77777777" w:rsidR="001E552E" w:rsidRPr="00462319" w:rsidRDefault="001E552E" w:rsidP="00917A5A"/>
        </w:tc>
        <w:tc>
          <w:tcPr>
            <w:tcW w:w="2115" w:type="dxa"/>
            <w:tcBorders>
              <w:top w:val="single" w:sz="4" w:space="0" w:color="4AABC5"/>
            </w:tcBorders>
          </w:tcPr>
          <w:p w14:paraId="728AE1D3" w14:textId="29226AA1" w:rsidR="3B69FD00" w:rsidRPr="00462319" w:rsidRDefault="4D7DC134" w:rsidP="00917A5A">
            <w:pPr>
              <w:pStyle w:val="TableParagraph"/>
              <w:spacing w:line="298" w:lineRule="exact"/>
              <w:rPr>
                <w:sz w:val="26"/>
                <w:szCs w:val="26"/>
              </w:rPr>
            </w:pPr>
            <w:r w:rsidRPr="00462319">
              <w:rPr>
                <w:sz w:val="26"/>
                <w:szCs w:val="26"/>
              </w:rPr>
              <w:t>Update by</w:t>
            </w:r>
          </w:p>
        </w:tc>
        <w:tc>
          <w:tcPr>
            <w:tcW w:w="2352" w:type="dxa"/>
            <w:vMerge/>
          </w:tcPr>
          <w:p w14:paraId="6E1D123A" w14:textId="77777777" w:rsidR="001E552E" w:rsidRPr="00462319" w:rsidRDefault="001E552E" w:rsidP="00917A5A"/>
        </w:tc>
        <w:tc>
          <w:tcPr>
            <w:tcW w:w="3266" w:type="dxa"/>
            <w:vMerge/>
          </w:tcPr>
          <w:p w14:paraId="46B24B6E" w14:textId="77777777" w:rsidR="001E552E" w:rsidRPr="00462319" w:rsidRDefault="001E552E" w:rsidP="00917A5A"/>
        </w:tc>
      </w:tr>
      <w:tr w:rsidR="3B69FD00" w:rsidRPr="00462319" w14:paraId="66F8CD94" w14:textId="77777777" w:rsidTr="4FCEDB3E">
        <w:trPr>
          <w:trHeight w:val="357"/>
        </w:trPr>
        <w:tc>
          <w:tcPr>
            <w:tcW w:w="1665" w:type="dxa"/>
            <w:vMerge/>
          </w:tcPr>
          <w:p w14:paraId="415C9375" w14:textId="77777777" w:rsidR="001E552E" w:rsidRPr="00462319" w:rsidRDefault="001E552E" w:rsidP="00917A5A"/>
        </w:tc>
        <w:tc>
          <w:tcPr>
            <w:tcW w:w="2115" w:type="dxa"/>
            <w:tcBorders>
              <w:top w:val="single" w:sz="4" w:space="0" w:color="4AABC5"/>
            </w:tcBorders>
          </w:tcPr>
          <w:p w14:paraId="7F9638A4" w14:textId="57D0CB5F" w:rsidR="3B69FD00" w:rsidRPr="00462319" w:rsidRDefault="4D7DC134" w:rsidP="00917A5A">
            <w:pPr>
              <w:pStyle w:val="TableParagraph"/>
              <w:spacing w:line="298" w:lineRule="exact"/>
              <w:rPr>
                <w:sz w:val="26"/>
                <w:szCs w:val="26"/>
              </w:rPr>
            </w:pPr>
            <w:r w:rsidRPr="00462319">
              <w:rPr>
                <w:sz w:val="26"/>
                <w:szCs w:val="26"/>
              </w:rPr>
              <w:t>Update time</w:t>
            </w:r>
          </w:p>
        </w:tc>
        <w:tc>
          <w:tcPr>
            <w:tcW w:w="2352" w:type="dxa"/>
            <w:vMerge/>
          </w:tcPr>
          <w:p w14:paraId="21CE8E46" w14:textId="77777777" w:rsidR="001E552E" w:rsidRPr="00462319" w:rsidRDefault="001E552E" w:rsidP="00917A5A"/>
        </w:tc>
        <w:tc>
          <w:tcPr>
            <w:tcW w:w="3266" w:type="dxa"/>
            <w:vMerge/>
          </w:tcPr>
          <w:p w14:paraId="5961DFEC" w14:textId="77777777" w:rsidR="001E552E" w:rsidRPr="00462319" w:rsidRDefault="001E552E" w:rsidP="00917A5A"/>
        </w:tc>
      </w:tr>
      <w:tr w:rsidR="2AEF1429" w:rsidRPr="00462319" w14:paraId="222F88E4" w14:textId="77777777" w:rsidTr="0400DF20">
        <w:trPr>
          <w:trHeight w:val="357"/>
        </w:trPr>
        <w:tc>
          <w:tcPr>
            <w:tcW w:w="1665" w:type="dxa"/>
            <w:vMerge w:val="restart"/>
            <w:tcBorders>
              <w:top w:val="single" w:sz="4" w:space="0" w:color="4AABC5"/>
              <w:bottom w:val="single" w:sz="4" w:space="0" w:color="4AABC5"/>
            </w:tcBorders>
          </w:tcPr>
          <w:p w14:paraId="7035C0D2" w14:textId="13C6563F" w:rsidR="2AEF1429" w:rsidRPr="00462319" w:rsidRDefault="23D9C0B8" w:rsidP="00917A5A">
            <w:pPr>
              <w:pStyle w:val="TableParagraph"/>
              <w:rPr>
                <w:sz w:val="28"/>
                <w:szCs w:val="28"/>
              </w:rPr>
            </w:pPr>
            <w:r w:rsidRPr="00462319">
              <w:rPr>
                <w:sz w:val="28"/>
                <w:szCs w:val="28"/>
              </w:rPr>
              <w:t>Danh Sách</w:t>
            </w:r>
            <w:r w:rsidR="4FF07CD6" w:rsidRPr="00462319">
              <w:rPr>
                <w:sz w:val="28"/>
                <w:szCs w:val="28"/>
              </w:rPr>
              <w:t xml:space="preserve"> Phiếu Nhập</w:t>
            </w:r>
          </w:p>
        </w:tc>
        <w:tc>
          <w:tcPr>
            <w:tcW w:w="2115" w:type="dxa"/>
            <w:tcBorders>
              <w:top w:val="single" w:sz="4" w:space="0" w:color="4AABC5"/>
            </w:tcBorders>
          </w:tcPr>
          <w:p w14:paraId="75EBCE54" w14:textId="042A204E" w:rsidR="2AEF1429" w:rsidRPr="00462319" w:rsidRDefault="19E68857" w:rsidP="00917A5A">
            <w:pPr>
              <w:pStyle w:val="TableParagraph"/>
              <w:spacing w:line="298" w:lineRule="exact"/>
              <w:rPr>
                <w:sz w:val="26"/>
                <w:szCs w:val="26"/>
              </w:rPr>
            </w:pPr>
            <w:r w:rsidRPr="00462319">
              <w:rPr>
                <w:sz w:val="26"/>
                <w:szCs w:val="26"/>
              </w:rPr>
              <w:t>Mã phiếu nhập</w:t>
            </w:r>
          </w:p>
        </w:tc>
        <w:tc>
          <w:tcPr>
            <w:tcW w:w="2352" w:type="dxa"/>
            <w:vMerge w:val="restart"/>
            <w:tcBorders>
              <w:top w:val="single" w:sz="4" w:space="0" w:color="4AABC5"/>
              <w:bottom w:val="single" w:sz="4" w:space="0" w:color="4AABC5"/>
            </w:tcBorders>
          </w:tcPr>
          <w:p w14:paraId="2AE87A20" w14:textId="08081CCF" w:rsidR="2AEF1429" w:rsidRPr="00462319" w:rsidRDefault="3206492F" w:rsidP="00917A5A">
            <w:pPr>
              <w:pStyle w:val="TableParagraph"/>
              <w:spacing w:line="288" w:lineRule="auto"/>
              <w:rPr>
                <w:sz w:val="26"/>
                <w:szCs w:val="26"/>
              </w:rPr>
            </w:pPr>
            <w:r w:rsidRPr="00462319">
              <w:rPr>
                <w:sz w:val="26"/>
                <w:szCs w:val="26"/>
              </w:rPr>
              <w:t xml:space="preserve">Đòi hỏi sự chu ý và quản lý cẩn thận để đảm bảo </w:t>
            </w:r>
            <w:r w:rsidR="0733B574" w:rsidRPr="00462319">
              <w:rPr>
                <w:sz w:val="26"/>
                <w:szCs w:val="26"/>
              </w:rPr>
              <w:t xml:space="preserve">rằng hàng hóa được </w:t>
            </w:r>
            <w:r w:rsidR="09A56F6E" w:rsidRPr="00462319">
              <w:rPr>
                <w:sz w:val="26"/>
                <w:szCs w:val="26"/>
              </w:rPr>
              <w:t xml:space="preserve">nhập khẩu một cách hiệu quả và đáp ứng nhu cầu kinh </w:t>
            </w:r>
            <w:r w:rsidR="651DA4E8" w:rsidRPr="00462319">
              <w:rPr>
                <w:sz w:val="26"/>
                <w:szCs w:val="26"/>
              </w:rPr>
              <w:t>doanh của doanh nghệp</w:t>
            </w:r>
          </w:p>
        </w:tc>
        <w:tc>
          <w:tcPr>
            <w:tcW w:w="3266" w:type="dxa"/>
            <w:vMerge/>
          </w:tcPr>
          <w:p w14:paraId="2D0E10A7" w14:textId="1F1EB75B" w:rsidR="2AEF1429" w:rsidRPr="00462319" w:rsidRDefault="2AEF1429" w:rsidP="00917A5A">
            <w:pPr>
              <w:pStyle w:val="TableParagraph"/>
              <w:rPr>
                <w:sz w:val="28"/>
                <w:szCs w:val="28"/>
              </w:rPr>
            </w:pPr>
          </w:p>
        </w:tc>
      </w:tr>
      <w:tr w:rsidR="5AED731F" w:rsidRPr="00462319" w14:paraId="0A5759C9" w14:textId="77777777" w:rsidTr="53A45849">
        <w:trPr>
          <w:trHeight w:val="357"/>
        </w:trPr>
        <w:tc>
          <w:tcPr>
            <w:tcW w:w="1665" w:type="dxa"/>
            <w:vMerge/>
          </w:tcPr>
          <w:p w14:paraId="662CFBAA" w14:textId="5B7C716E" w:rsidR="5AED731F" w:rsidRPr="00462319" w:rsidRDefault="5AED731F" w:rsidP="00917A5A">
            <w:pPr>
              <w:pStyle w:val="TableParagraph"/>
              <w:rPr>
                <w:sz w:val="28"/>
                <w:szCs w:val="28"/>
              </w:rPr>
            </w:pPr>
          </w:p>
        </w:tc>
        <w:tc>
          <w:tcPr>
            <w:tcW w:w="2115" w:type="dxa"/>
            <w:tcBorders>
              <w:top w:val="single" w:sz="4" w:space="0" w:color="4AABC5"/>
            </w:tcBorders>
          </w:tcPr>
          <w:p w14:paraId="55AB2F99" w14:textId="4EAD57C7" w:rsidR="5AED731F" w:rsidRPr="00462319" w:rsidRDefault="4FCEDB3E" w:rsidP="00917A5A">
            <w:pPr>
              <w:pStyle w:val="TableParagraph"/>
              <w:spacing w:line="298" w:lineRule="exact"/>
              <w:rPr>
                <w:sz w:val="26"/>
                <w:szCs w:val="26"/>
              </w:rPr>
            </w:pPr>
            <w:r w:rsidRPr="00462319">
              <w:rPr>
                <w:sz w:val="26"/>
                <w:szCs w:val="26"/>
              </w:rPr>
              <w:t>Tên nhà cung cấp</w:t>
            </w:r>
          </w:p>
        </w:tc>
        <w:tc>
          <w:tcPr>
            <w:tcW w:w="2352" w:type="dxa"/>
            <w:vMerge/>
          </w:tcPr>
          <w:p w14:paraId="69EA58C0" w14:textId="0618574E" w:rsidR="5AED731F" w:rsidRPr="00462319" w:rsidRDefault="5AED731F" w:rsidP="00917A5A">
            <w:pPr>
              <w:pStyle w:val="TableParagraph"/>
              <w:spacing w:line="288" w:lineRule="auto"/>
              <w:rPr>
                <w:sz w:val="26"/>
                <w:szCs w:val="26"/>
              </w:rPr>
            </w:pPr>
          </w:p>
        </w:tc>
        <w:tc>
          <w:tcPr>
            <w:tcW w:w="3266" w:type="dxa"/>
            <w:vMerge/>
          </w:tcPr>
          <w:p w14:paraId="13239E5D" w14:textId="663B099D" w:rsidR="5AED731F" w:rsidRPr="00462319" w:rsidRDefault="5AED731F" w:rsidP="00917A5A">
            <w:pPr>
              <w:pStyle w:val="TableParagraph"/>
              <w:rPr>
                <w:sz w:val="28"/>
                <w:szCs w:val="28"/>
              </w:rPr>
            </w:pPr>
          </w:p>
        </w:tc>
      </w:tr>
      <w:tr w:rsidR="5AED731F" w:rsidRPr="00462319" w14:paraId="6210950A" w14:textId="77777777" w:rsidTr="53A45849">
        <w:trPr>
          <w:trHeight w:val="357"/>
        </w:trPr>
        <w:tc>
          <w:tcPr>
            <w:tcW w:w="1665" w:type="dxa"/>
            <w:vMerge/>
          </w:tcPr>
          <w:p w14:paraId="424A46DB" w14:textId="07F64650" w:rsidR="5AED731F" w:rsidRPr="00462319" w:rsidRDefault="5AED731F" w:rsidP="00917A5A">
            <w:pPr>
              <w:pStyle w:val="TableParagraph"/>
              <w:rPr>
                <w:sz w:val="28"/>
                <w:szCs w:val="28"/>
              </w:rPr>
            </w:pPr>
          </w:p>
        </w:tc>
        <w:tc>
          <w:tcPr>
            <w:tcW w:w="2115" w:type="dxa"/>
            <w:tcBorders>
              <w:top w:val="single" w:sz="4" w:space="0" w:color="4AABC5"/>
            </w:tcBorders>
          </w:tcPr>
          <w:p w14:paraId="3FD8E536" w14:textId="2F200020" w:rsidR="5AED731F" w:rsidRPr="00462319" w:rsidRDefault="19E68857" w:rsidP="00917A5A">
            <w:pPr>
              <w:pStyle w:val="TableParagraph"/>
              <w:spacing w:line="298" w:lineRule="exact"/>
              <w:rPr>
                <w:sz w:val="26"/>
                <w:szCs w:val="26"/>
              </w:rPr>
            </w:pPr>
            <w:r w:rsidRPr="00462319">
              <w:rPr>
                <w:sz w:val="26"/>
                <w:szCs w:val="26"/>
              </w:rPr>
              <w:t>Ngày nhập</w:t>
            </w:r>
          </w:p>
        </w:tc>
        <w:tc>
          <w:tcPr>
            <w:tcW w:w="2352" w:type="dxa"/>
            <w:vMerge/>
          </w:tcPr>
          <w:p w14:paraId="63D5597E" w14:textId="3C805CBF" w:rsidR="5AED731F" w:rsidRPr="00462319" w:rsidRDefault="5AED731F" w:rsidP="00917A5A">
            <w:pPr>
              <w:pStyle w:val="TableParagraph"/>
              <w:spacing w:line="288" w:lineRule="auto"/>
              <w:rPr>
                <w:sz w:val="26"/>
                <w:szCs w:val="26"/>
              </w:rPr>
            </w:pPr>
          </w:p>
        </w:tc>
        <w:tc>
          <w:tcPr>
            <w:tcW w:w="3266" w:type="dxa"/>
            <w:vMerge/>
          </w:tcPr>
          <w:p w14:paraId="63C33311" w14:textId="74F33A80" w:rsidR="5AED731F" w:rsidRPr="00462319" w:rsidRDefault="5AED731F" w:rsidP="00917A5A">
            <w:pPr>
              <w:pStyle w:val="TableParagraph"/>
              <w:rPr>
                <w:sz w:val="28"/>
                <w:szCs w:val="28"/>
              </w:rPr>
            </w:pPr>
          </w:p>
        </w:tc>
      </w:tr>
      <w:tr w:rsidR="5AED731F" w:rsidRPr="00462319" w14:paraId="60A707D9" w14:textId="77777777" w:rsidTr="53A45849">
        <w:trPr>
          <w:trHeight w:val="357"/>
        </w:trPr>
        <w:tc>
          <w:tcPr>
            <w:tcW w:w="1665" w:type="dxa"/>
            <w:vMerge/>
          </w:tcPr>
          <w:p w14:paraId="08DBA931" w14:textId="2EEB598D" w:rsidR="5AED731F" w:rsidRPr="00462319" w:rsidRDefault="5AED731F" w:rsidP="00917A5A">
            <w:pPr>
              <w:pStyle w:val="TableParagraph"/>
              <w:rPr>
                <w:sz w:val="28"/>
                <w:szCs w:val="28"/>
              </w:rPr>
            </w:pPr>
          </w:p>
        </w:tc>
        <w:tc>
          <w:tcPr>
            <w:tcW w:w="2115" w:type="dxa"/>
            <w:tcBorders>
              <w:top w:val="single" w:sz="4" w:space="0" w:color="4AABC5"/>
            </w:tcBorders>
          </w:tcPr>
          <w:p w14:paraId="26B132B8" w14:textId="5C362914" w:rsidR="5AED731F" w:rsidRPr="00462319" w:rsidRDefault="1445E945" w:rsidP="00917A5A">
            <w:pPr>
              <w:pStyle w:val="TableParagraph"/>
              <w:spacing w:line="298" w:lineRule="exact"/>
              <w:rPr>
                <w:sz w:val="26"/>
                <w:szCs w:val="26"/>
              </w:rPr>
            </w:pPr>
            <w:r w:rsidRPr="00462319">
              <w:rPr>
                <w:sz w:val="26"/>
                <w:szCs w:val="26"/>
              </w:rPr>
              <w:t>Tổng tiền</w:t>
            </w:r>
          </w:p>
        </w:tc>
        <w:tc>
          <w:tcPr>
            <w:tcW w:w="2352" w:type="dxa"/>
            <w:vMerge/>
          </w:tcPr>
          <w:p w14:paraId="7AB3FF17" w14:textId="05A6DC73" w:rsidR="5AED731F" w:rsidRPr="00462319" w:rsidRDefault="5AED731F" w:rsidP="00917A5A">
            <w:pPr>
              <w:pStyle w:val="TableParagraph"/>
              <w:spacing w:line="288" w:lineRule="auto"/>
              <w:rPr>
                <w:sz w:val="26"/>
                <w:szCs w:val="26"/>
              </w:rPr>
            </w:pPr>
          </w:p>
        </w:tc>
        <w:tc>
          <w:tcPr>
            <w:tcW w:w="3266" w:type="dxa"/>
            <w:vMerge/>
          </w:tcPr>
          <w:p w14:paraId="647FF7C6" w14:textId="581CA47D" w:rsidR="5AED731F" w:rsidRPr="00462319" w:rsidRDefault="5AED731F" w:rsidP="00917A5A">
            <w:pPr>
              <w:pStyle w:val="TableParagraph"/>
              <w:rPr>
                <w:sz w:val="28"/>
                <w:szCs w:val="28"/>
              </w:rPr>
            </w:pPr>
          </w:p>
        </w:tc>
      </w:tr>
      <w:tr w:rsidR="5AED731F" w:rsidRPr="00462319" w14:paraId="6E39FCCB" w14:textId="77777777" w:rsidTr="53A45849">
        <w:trPr>
          <w:trHeight w:val="357"/>
        </w:trPr>
        <w:tc>
          <w:tcPr>
            <w:tcW w:w="1665" w:type="dxa"/>
            <w:vMerge/>
          </w:tcPr>
          <w:p w14:paraId="012A8188" w14:textId="519F6D7D" w:rsidR="5AED731F" w:rsidRPr="00462319" w:rsidRDefault="5AED731F" w:rsidP="00917A5A">
            <w:pPr>
              <w:pStyle w:val="TableParagraph"/>
              <w:rPr>
                <w:sz w:val="28"/>
                <w:szCs w:val="28"/>
              </w:rPr>
            </w:pPr>
          </w:p>
        </w:tc>
        <w:tc>
          <w:tcPr>
            <w:tcW w:w="2115" w:type="dxa"/>
            <w:tcBorders>
              <w:top w:val="single" w:sz="4" w:space="0" w:color="4AABC5"/>
            </w:tcBorders>
          </w:tcPr>
          <w:p w14:paraId="3A526A2D" w14:textId="7DED8EC0" w:rsidR="5AED731F" w:rsidRPr="00462319" w:rsidRDefault="1445E945" w:rsidP="00917A5A">
            <w:pPr>
              <w:pStyle w:val="TableParagraph"/>
              <w:spacing w:line="298" w:lineRule="exact"/>
              <w:rPr>
                <w:sz w:val="26"/>
                <w:szCs w:val="26"/>
              </w:rPr>
            </w:pPr>
            <w:r w:rsidRPr="00462319">
              <w:rPr>
                <w:sz w:val="26"/>
                <w:szCs w:val="26"/>
              </w:rPr>
              <w:t>Update by</w:t>
            </w:r>
          </w:p>
        </w:tc>
        <w:tc>
          <w:tcPr>
            <w:tcW w:w="2352" w:type="dxa"/>
            <w:vMerge/>
          </w:tcPr>
          <w:p w14:paraId="5FBB686E" w14:textId="4F4D978D" w:rsidR="5AED731F" w:rsidRPr="00462319" w:rsidRDefault="5AED731F" w:rsidP="00917A5A">
            <w:pPr>
              <w:pStyle w:val="TableParagraph"/>
              <w:spacing w:line="288" w:lineRule="auto"/>
              <w:rPr>
                <w:sz w:val="26"/>
                <w:szCs w:val="26"/>
              </w:rPr>
            </w:pPr>
          </w:p>
        </w:tc>
        <w:tc>
          <w:tcPr>
            <w:tcW w:w="3266" w:type="dxa"/>
            <w:vMerge/>
          </w:tcPr>
          <w:p w14:paraId="627EFC2D" w14:textId="6CEA3B6B" w:rsidR="5AED731F" w:rsidRPr="00462319" w:rsidRDefault="5AED731F" w:rsidP="00917A5A">
            <w:pPr>
              <w:pStyle w:val="TableParagraph"/>
              <w:rPr>
                <w:sz w:val="28"/>
                <w:szCs w:val="28"/>
              </w:rPr>
            </w:pPr>
          </w:p>
        </w:tc>
      </w:tr>
      <w:tr w:rsidR="5AED731F" w:rsidRPr="00462319" w14:paraId="5CC85334" w14:textId="77777777" w:rsidTr="4FCEDB3E">
        <w:trPr>
          <w:trHeight w:val="357"/>
        </w:trPr>
        <w:tc>
          <w:tcPr>
            <w:tcW w:w="1665" w:type="dxa"/>
            <w:vMerge/>
          </w:tcPr>
          <w:p w14:paraId="11B9A356" w14:textId="2B713DCC" w:rsidR="5AED731F" w:rsidRPr="00462319" w:rsidRDefault="5AED731F" w:rsidP="00917A5A">
            <w:pPr>
              <w:pStyle w:val="TableParagraph"/>
              <w:rPr>
                <w:sz w:val="28"/>
                <w:szCs w:val="28"/>
              </w:rPr>
            </w:pPr>
          </w:p>
        </w:tc>
        <w:tc>
          <w:tcPr>
            <w:tcW w:w="2115" w:type="dxa"/>
            <w:tcBorders>
              <w:top w:val="single" w:sz="4" w:space="0" w:color="4AABC5"/>
            </w:tcBorders>
          </w:tcPr>
          <w:p w14:paraId="0FE26653" w14:textId="52388C2C" w:rsidR="5AED731F" w:rsidRPr="00462319" w:rsidRDefault="1445E945" w:rsidP="00917A5A">
            <w:pPr>
              <w:pStyle w:val="TableParagraph"/>
              <w:spacing w:line="298" w:lineRule="exact"/>
              <w:rPr>
                <w:sz w:val="26"/>
                <w:szCs w:val="26"/>
              </w:rPr>
            </w:pPr>
            <w:r w:rsidRPr="00462319">
              <w:rPr>
                <w:sz w:val="26"/>
                <w:szCs w:val="26"/>
              </w:rPr>
              <w:t>Update time</w:t>
            </w:r>
          </w:p>
        </w:tc>
        <w:tc>
          <w:tcPr>
            <w:tcW w:w="2352" w:type="dxa"/>
            <w:vMerge/>
          </w:tcPr>
          <w:p w14:paraId="1E581CD6" w14:textId="03A3EDA9" w:rsidR="5AED731F" w:rsidRPr="00462319" w:rsidRDefault="5AED731F" w:rsidP="00917A5A">
            <w:pPr>
              <w:pStyle w:val="TableParagraph"/>
              <w:spacing w:line="288" w:lineRule="auto"/>
              <w:rPr>
                <w:sz w:val="26"/>
                <w:szCs w:val="26"/>
              </w:rPr>
            </w:pPr>
          </w:p>
        </w:tc>
        <w:tc>
          <w:tcPr>
            <w:tcW w:w="3266" w:type="dxa"/>
            <w:vMerge/>
          </w:tcPr>
          <w:p w14:paraId="7564C998" w14:textId="0DD4D185" w:rsidR="5AED731F" w:rsidRPr="00462319" w:rsidRDefault="5AED731F" w:rsidP="00917A5A">
            <w:pPr>
              <w:pStyle w:val="TableParagraph"/>
              <w:rPr>
                <w:sz w:val="28"/>
                <w:szCs w:val="28"/>
              </w:rPr>
            </w:pPr>
          </w:p>
        </w:tc>
      </w:tr>
      <w:tr w:rsidR="2AEF1429" w:rsidRPr="00462319" w14:paraId="6199E1D9" w14:textId="77777777" w:rsidTr="0400DF20">
        <w:trPr>
          <w:trHeight w:val="357"/>
        </w:trPr>
        <w:tc>
          <w:tcPr>
            <w:tcW w:w="1665" w:type="dxa"/>
            <w:vMerge w:val="restart"/>
            <w:tcBorders>
              <w:top w:val="single" w:sz="4" w:space="0" w:color="4AABC5"/>
              <w:bottom w:val="single" w:sz="4" w:space="0" w:color="4AABC5"/>
            </w:tcBorders>
          </w:tcPr>
          <w:p w14:paraId="6FC2616D" w14:textId="7DB62E6F" w:rsidR="2AEF1429" w:rsidRPr="00462319" w:rsidRDefault="23D9C0B8" w:rsidP="00917A5A">
            <w:pPr>
              <w:pStyle w:val="TableParagraph"/>
              <w:rPr>
                <w:sz w:val="28"/>
                <w:szCs w:val="28"/>
              </w:rPr>
            </w:pPr>
            <w:r w:rsidRPr="00462319">
              <w:rPr>
                <w:sz w:val="28"/>
                <w:szCs w:val="28"/>
              </w:rPr>
              <w:lastRenderedPageBreak/>
              <w:t xml:space="preserve">Danh </w:t>
            </w:r>
            <w:r w:rsidR="281BBC19" w:rsidRPr="00462319">
              <w:rPr>
                <w:sz w:val="28"/>
                <w:szCs w:val="28"/>
              </w:rPr>
              <w:t>Sách</w:t>
            </w:r>
            <w:r w:rsidR="4FF07CD6" w:rsidRPr="00462319">
              <w:rPr>
                <w:sz w:val="28"/>
                <w:szCs w:val="28"/>
              </w:rPr>
              <w:t xml:space="preserve"> Phiếu Xuất</w:t>
            </w:r>
          </w:p>
        </w:tc>
        <w:tc>
          <w:tcPr>
            <w:tcW w:w="2115" w:type="dxa"/>
            <w:tcBorders>
              <w:top w:val="single" w:sz="4" w:space="0" w:color="4AABC5"/>
            </w:tcBorders>
          </w:tcPr>
          <w:p w14:paraId="63DA4C80" w14:textId="7CF78490" w:rsidR="2AEF1429" w:rsidRPr="00462319" w:rsidRDefault="2C4E93D3" w:rsidP="00917A5A">
            <w:pPr>
              <w:pStyle w:val="TableParagraph"/>
              <w:spacing w:line="298" w:lineRule="exact"/>
              <w:rPr>
                <w:sz w:val="26"/>
                <w:szCs w:val="26"/>
              </w:rPr>
            </w:pPr>
            <w:r w:rsidRPr="00462319">
              <w:rPr>
                <w:sz w:val="26"/>
                <w:szCs w:val="26"/>
              </w:rPr>
              <w:t>Mã phiếu xuất</w:t>
            </w:r>
          </w:p>
        </w:tc>
        <w:tc>
          <w:tcPr>
            <w:tcW w:w="2352" w:type="dxa"/>
            <w:vMerge w:val="restart"/>
            <w:tcBorders>
              <w:top w:val="single" w:sz="4" w:space="0" w:color="4AABC5"/>
              <w:bottom w:val="single" w:sz="4" w:space="0" w:color="4AABC5"/>
            </w:tcBorders>
          </w:tcPr>
          <w:p w14:paraId="1F685B5D" w14:textId="5E2B5EE0" w:rsidR="2AEF1429" w:rsidRPr="00462319" w:rsidRDefault="3B98875E" w:rsidP="00917A5A">
            <w:pPr>
              <w:pStyle w:val="TableParagraph"/>
              <w:spacing w:line="288" w:lineRule="auto"/>
              <w:rPr>
                <w:sz w:val="26"/>
                <w:szCs w:val="26"/>
              </w:rPr>
            </w:pPr>
            <w:r w:rsidRPr="00462319">
              <w:rPr>
                <w:sz w:val="26"/>
                <w:szCs w:val="26"/>
              </w:rPr>
              <w:t>Đòi hỏi sự chú ý và quản lý cẩn thận để đảm bảo rằng hàng hóa được vận chuyển đúng đối tượng và đáp ứng được nhu cầu của khách hàng trong kinh doanh</w:t>
            </w:r>
          </w:p>
        </w:tc>
        <w:tc>
          <w:tcPr>
            <w:tcW w:w="3266" w:type="dxa"/>
            <w:vMerge/>
          </w:tcPr>
          <w:p w14:paraId="51719F39" w14:textId="4478A5F9" w:rsidR="2AEF1429" w:rsidRPr="00462319" w:rsidRDefault="2AEF1429" w:rsidP="00917A5A">
            <w:pPr>
              <w:pStyle w:val="TableParagraph"/>
              <w:rPr>
                <w:sz w:val="28"/>
                <w:szCs w:val="28"/>
              </w:rPr>
            </w:pPr>
          </w:p>
        </w:tc>
      </w:tr>
      <w:tr w:rsidR="1445E945" w:rsidRPr="00462319" w14:paraId="72C7647D" w14:textId="77777777" w:rsidTr="2C4E93D3">
        <w:trPr>
          <w:trHeight w:val="357"/>
        </w:trPr>
        <w:tc>
          <w:tcPr>
            <w:tcW w:w="1665" w:type="dxa"/>
            <w:vMerge/>
          </w:tcPr>
          <w:p w14:paraId="02DF2474" w14:textId="77777777" w:rsidR="00260A88" w:rsidRPr="00462319" w:rsidRDefault="00260A88" w:rsidP="00917A5A"/>
        </w:tc>
        <w:tc>
          <w:tcPr>
            <w:tcW w:w="2115" w:type="dxa"/>
            <w:tcBorders>
              <w:top w:val="single" w:sz="4" w:space="0" w:color="4AABC5"/>
            </w:tcBorders>
          </w:tcPr>
          <w:p w14:paraId="6518C6BB" w14:textId="70C3C314" w:rsidR="1445E945" w:rsidRPr="00462319" w:rsidRDefault="2C4E93D3" w:rsidP="00917A5A">
            <w:pPr>
              <w:pStyle w:val="TableParagraph"/>
              <w:spacing w:line="298" w:lineRule="exact"/>
              <w:rPr>
                <w:sz w:val="26"/>
                <w:szCs w:val="26"/>
              </w:rPr>
            </w:pPr>
            <w:r w:rsidRPr="00462319">
              <w:rPr>
                <w:sz w:val="26"/>
                <w:szCs w:val="26"/>
              </w:rPr>
              <w:t>Tên phiếu nhập</w:t>
            </w:r>
          </w:p>
        </w:tc>
        <w:tc>
          <w:tcPr>
            <w:tcW w:w="2352" w:type="dxa"/>
            <w:vMerge/>
          </w:tcPr>
          <w:p w14:paraId="461226A0" w14:textId="77777777" w:rsidR="00260A88" w:rsidRPr="00462319" w:rsidRDefault="00260A88" w:rsidP="00917A5A"/>
        </w:tc>
        <w:tc>
          <w:tcPr>
            <w:tcW w:w="3266" w:type="dxa"/>
            <w:vMerge/>
          </w:tcPr>
          <w:p w14:paraId="4BF958F5" w14:textId="77777777" w:rsidR="00260A88" w:rsidRPr="00462319" w:rsidRDefault="00260A88" w:rsidP="00917A5A"/>
        </w:tc>
      </w:tr>
      <w:tr w:rsidR="1445E945" w:rsidRPr="00462319" w14:paraId="7949220D" w14:textId="77777777" w:rsidTr="2C4E93D3">
        <w:trPr>
          <w:trHeight w:val="357"/>
        </w:trPr>
        <w:tc>
          <w:tcPr>
            <w:tcW w:w="1665" w:type="dxa"/>
            <w:vMerge/>
          </w:tcPr>
          <w:p w14:paraId="64EA3CD9" w14:textId="77777777" w:rsidR="00260A88" w:rsidRPr="00462319" w:rsidRDefault="00260A88" w:rsidP="00917A5A"/>
        </w:tc>
        <w:tc>
          <w:tcPr>
            <w:tcW w:w="2115" w:type="dxa"/>
            <w:tcBorders>
              <w:top w:val="single" w:sz="4" w:space="0" w:color="4AABC5"/>
            </w:tcBorders>
          </w:tcPr>
          <w:p w14:paraId="055B578B" w14:textId="540C4E2A" w:rsidR="1445E945" w:rsidRPr="00462319" w:rsidRDefault="2C4E93D3" w:rsidP="00917A5A">
            <w:pPr>
              <w:pStyle w:val="TableParagraph"/>
              <w:spacing w:line="298" w:lineRule="exact"/>
              <w:rPr>
                <w:sz w:val="26"/>
                <w:szCs w:val="26"/>
              </w:rPr>
            </w:pPr>
            <w:r w:rsidRPr="00462319">
              <w:rPr>
                <w:sz w:val="26"/>
                <w:szCs w:val="26"/>
              </w:rPr>
              <w:t>Ngày xuất</w:t>
            </w:r>
          </w:p>
        </w:tc>
        <w:tc>
          <w:tcPr>
            <w:tcW w:w="2352" w:type="dxa"/>
            <w:vMerge/>
          </w:tcPr>
          <w:p w14:paraId="1DCBB206" w14:textId="77777777" w:rsidR="00260A88" w:rsidRPr="00462319" w:rsidRDefault="00260A88" w:rsidP="00917A5A"/>
        </w:tc>
        <w:tc>
          <w:tcPr>
            <w:tcW w:w="3266" w:type="dxa"/>
            <w:vMerge/>
          </w:tcPr>
          <w:p w14:paraId="779822EE" w14:textId="77777777" w:rsidR="00260A88" w:rsidRPr="00462319" w:rsidRDefault="00260A88" w:rsidP="00917A5A"/>
        </w:tc>
      </w:tr>
      <w:tr w:rsidR="1445E945" w:rsidRPr="00462319" w14:paraId="3AA70F44" w14:textId="77777777" w:rsidTr="2C4E93D3">
        <w:trPr>
          <w:trHeight w:val="357"/>
        </w:trPr>
        <w:tc>
          <w:tcPr>
            <w:tcW w:w="1665" w:type="dxa"/>
            <w:vMerge/>
          </w:tcPr>
          <w:p w14:paraId="5CBCABD5" w14:textId="77777777" w:rsidR="00260A88" w:rsidRPr="00462319" w:rsidRDefault="00260A88" w:rsidP="00917A5A"/>
        </w:tc>
        <w:tc>
          <w:tcPr>
            <w:tcW w:w="2115" w:type="dxa"/>
            <w:tcBorders>
              <w:top w:val="single" w:sz="4" w:space="0" w:color="4AABC5"/>
            </w:tcBorders>
          </w:tcPr>
          <w:p w14:paraId="14C31F4A" w14:textId="5E620957" w:rsidR="1445E945" w:rsidRPr="00462319" w:rsidRDefault="21FECD22" w:rsidP="00917A5A">
            <w:pPr>
              <w:pStyle w:val="TableParagraph"/>
              <w:spacing w:line="298" w:lineRule="exact"/>
              <w:rPr>
                <w:sz w:val="26"/>
                <w:szCs w:val="26"/>
              </w:rPr>
            </w:pPr>
            <w:r w:rsidRPr="00462319">
              <w:rPr>
                <w:sz w:val="26"/>
                <w:szCs w:val="26"/>
              </w:rPr>
              <w:t>Tổng tiền</w:t>
            </w:r>
          </w:p>
        </w:tc>
        <w:tc>
          <w:tcPr>
            <w:tcW w:w="2352" w:type="dxa"/>
            <w:vMerge/>
          </w:tcPr>
          <w:p w14:paraId="728E25F4" w14:textId="77777777" w:rsidR="00260A88" w:rsidRPr="00462319" w:rsidRDefault="00260A88" w:rsidP="00917A5A"/>
        </w:tc>
        <w:tc>
          <w:tcPr>
            <w:tcW w:w="3266" w:type="dxa"/>
            <w:vMerge/>
          </w:tcPr>
          <w:p w14:paraId="33C574B9" w14:textId="77777777" w:rsidR="00260A88" w:rsidRPr="00462319" w:rsidRDefault="00260A88" w:rsidP="00917A5A"/>
        </w:tc>
      </w:tr>
      <w:tr w:rsidR="1445E945" w:rsidRPr="00462319" w14:paraId="22436B5D" w14:textId="77777777" w:rsidTr="2C4E93D3">
        <w:trPr>
          <w:trHeight w:val="357"/>
        </w:trPr>
        <w:tc>
          <w:tcPr>
            <w:tcW w:w="1665" w:type="dxa"/>
            <w:vMerge/>
          </w:tcPr>
          <w:p w14:paraId="34790732" w14:textId="77777777" w:rsidR="00260A88" w:rsidRPr="00462319" w:rsidRDefault="00260A88" w:rsidP="00917A5A"/>
        </w:tc>
        <w:tc>
          <w:tcPr>
            <w:tcW w:w="2115" w:type="dxa"/>
            <w:tcBorders>
              <w:top w:val="single" w:sz="4" w:space="0" w:color="4AABC5"/>
            </w:tcBorders>
          </w:tcPr>
          <w:p w14:paraId="3FF794BF" w14:textId="442A3CF4" w:rsidR="1445E945" w:rsidRPr="00462319" w:rsidRDefault="21FECD22" w:rsidP="00917A5A">
            <w:pPr>
              <w:pStyle w:val="TableParagraph"/>
              <w:spacing w:line="298" w:lineRule="exact"/>
              <w:rPr>
                <w:sz w:val="26"/>
                <w:szCs w:val="26"/>
              </w:rPr>
            </w:pPr>
            <w:r w:rsidRPr="00462319">
              <w:rPr>
                <w:sz w:val="26"/>
                <w:szCs w:val="26"/>
              </w:rPr>
              <w:t>Update by</w:t>
            </w:r>
          </w:p>
        </w:tc>
        <w:tc>
          <w:tcPr>
            <w:tcW w:w="2352" w:type="dxa"/>
            <w:vMerge/>
          </w:tcPr>
          <w:p w14:paraId="082A51BE" w14:textId="77777777" w:rsidR="00260A88" w:rsidRPr="00462319" w:rsidRDefault="00260A88" w:rsidP="00917A5A"/>
        </w:tc>
        <w:tc>
          <w:tcPr>
            <w:tcW w:w="3266" w:type="dxa"/>
            <w:vMerge/>
          </w:tcPr>
          <w:p w14:paraId="5E0472F0" w14:textId="77777777" w:rsidR="00260A88" w:rsidRPr="00462319" w:rsidRDefault="00260A88" w:rsidP="00917A5A"/>
        </w:tc>
      </w:tr>
      <w:tr w:rsidR="1445E945" w:rsidRPr="00462319" w14:paraId="3F8511C8" w14:textId="77777777" w:rsidTr="62EE051B">
        <w:trPr>
          <w:trHeight w:val="357"/>
        </w:trPr>
        <w:tc>
          <w:tcPr>
            <w:tcW w:w="1665" w:type="dxa"/>
            <w:vMerge/>
          </w:tcPr>
          <w:p w14:paraId="54E68611" w14:textId="77777777" w:rsidR="00260A88" w:rsidRPr="00462319" w:rsidRDefault="00260A88" w:rsidP="00917A5A"/>
        </w:tc>
        <w:tc>
          <w:tcPr>
            <w:tcW w:w="2115" w:type="dxa"/>
            <w:tcBorders>
              <w:top w:val="single" w:sz="4" w:space="0" w:color="4AABC5"/>
            </w:tcBorders>
          </w:tcPr>
          <w:p w14:paraId="2E1F6D9C" w14:textId="6FC1A8B5" w:rsidR="1445E945" w:rsidRPr="00462319" w:rsidRDefault="21FECD22" w:rsidP="00917A5A">
            <w:pPr>
              <w:pStyle w:val="TableParagraph"/>
              <w:spacing w:line="298" w:lineRule="exact"/>
              <w:rPr>
                <w:sz w:val="26"/>
                <w:szCs w:val="26"/>
              </w:rPr>
            </w:pPr>
            <w:r w:rsidRPr="00462319">
              <w:rPr>
                <w:sz w:val="26"/>
                <w:szCs w:val="26"/>
              </w:rPr>
              <w:t>Update time</w:t>
            </w:r>
          </w:p>
        </w:tc>
        <w:tc>
          <w:tcPr>
            <w:tcW w:w="2352" w:type="dxa"/>
            <w:vMerge/>
            <w:tcBorders>
              <w:bottom w:val="single" w:sz="4" w:space="0" w:color="4AABC5"/>
            </w:tcBorders>
          </w:tcPr>
          <w:p w14:paraId="2DC13F70" w14:textId="77777777" w:rsidR="00260A88" w:rsidRPr="00462319" w:rsidRDefault="00260A88" w:rsidP="00917A5A"/>
        </w:tc>
        <w:tc>
          <w:tcPr>
            <w:tcW w:w="3266" w:type="dxa"/>
            <w:vMerge/>
            <w:tcBorders>
              <w:bottom w:val="single" w:sz="4" w:space="0" w:color="4AABC5"/>
            </w:tcBorders>
          </w:tcPr>
          <w:p w14:paraId="6B0768A6" w14:textId="77777777" w:rsidR="00260A88" w:rsidRPr="00462319" w:rsidRDefault="00260A88" w:rsidP="00917A5A"/>
        </w:tc>
      </w:tr>
    </w:tbl>
    <w:p w14:paraId="432C3576" w14:textId="77777777" w:rsidR="007A6809" w:rsidRPr="00462319" w:rsidRDefault="007A6809" w:rsidP="00917A5A">
      <w:pPr>
        <w:pStyle w:val="BodyText"/>
        <w:rPr>
          <w:sz w:val="20"/>
        </w:rPr>
      </w:pPr>
    </w:p>
    <w:p w14:paraId="120BCDD5" w14:textId="77777777" w:rsidR="007A6809" w:rsidRPr="00462319" w:rsidRDefault="009F0AD0" w:rsidP="00072785">
      <w:pPr>
        <w:pStyle w:val="Heading2"/>
        <w:numPr>
          <w:ilvl w:val="1"/>
          <w:numId w:val="15"/>
        </w:numPr>
        <w:rPr>
          <w:rFonts w:ascii="Times New Roman" w:hAnsi="Times New Roman" w:cs="Times New Roman"/>
        </w:rPr>
      </w:pPr>
      <w:bookmarkStart w:id="21" w:name="1.4._Xây_dựng_biểu_đồ_mô_tả_nghiệp_vụ_và"/>
      <w:bookmarkStart w:id="22" w:name="_Toc167019583"/>
      <w:bookmarkStart w:id="23" w:name="_Toc167262677"/>
      <w:bookmarkStart w:id="24" w:name="_Toc167875535"/>
      <w:bookmarkEnd w:id="21"/>
      <w:r w:rsidRPr="00462319">
        <w:rPr>
          <w:rFonts w:ascii="Times New Roman" w:hAnsi="Times New Roman" w:cs="Times New Roman"/>
        </w:rPr>
        <w:t>Xây</w:t>
      </w:r>
      <w:r w:rsidRPr="00462319">
        <w:rPr>
          <w:rFonts w:ascii="Times New Roman" w:hAnsi="Times New Roman" w:cs="Times New Roman"/>
          <w:spacing w:val="-4"/>
        </w:rPr>
        <w:t xml:space="preserve"> </w:t>
      </w:r>
      <w:r w:rsidRPr="00462319">
        <w:rPr>
          <w:rFonts w:ascii="Times New Roman" w:hAnsi="Times New Roman" w:cs="Times New Roman"/>
        </w:rPr>
        <w:t>dựng</w:t>
      </w:r>
      <w:r w:rsidRPr="00462319">
        <w:rPr>
          <w:rFonts w:ascii="Times New Roman" w:hAnsi="Times New Roman" w:cs="Times New Roman"/>
          <w:spacing w:val="-2"/>
        </w:rPr>
        <w:t xml:space="preserve"> </w:t>
      </w:r>
      <w:r w:rsidRPr="00462319">
        <w:rPr>
          <w:rFonts w:ascii="Times New Roman" w:hAnsi="Times New Roman" w:cs="Times New Roman"/>
        </w:rPr>
        <w:t>biểu</w:t>
      </w:r>
      <w:r w:rsidRPr="00462319">
        <w:rPr>
          <w:rFonts w:ascii="Times New Roman" w:hAnsi="Times New Roman" w:cs="Times New Roman"/>
          <w:spacing w:val="-2"/>
        </w:rPr>
        <w:t xml:space="preserve"> </w:t>
      </w:r>
      <w:r w:rsidRPr="00462319">
        <w:rPr>
          <w:rFonts w:ascii="Times New Roman" w:hAnsi="Times New Roman" w:cs="Times New Roman"/>
        </w:rPr>
        <w:t>đồ</w:t>
      </w:r>
      <w:r w:rsidRPr="00462319">
        <w:rPr>
          <w:rFonts w:ascii="Times New Roman" w:hAnsi="Times New Roman" w:cs="Times New Roman"/>
          <w:spacing w:val="-2"/>
        </w:rPr>
        <w:t xml:space="preserve"> </w:t>
      </w:r>
      <w:r w:rsidRPr="00462319">
        <w:rPr>
          <w:rFonts w:ascii="Times New Roman" w:hAnsi="Times New Roman" w:cs="Times New Roman"/>
        </w:rPr>
        <w:t>mô</w:t>
      </w:r>
      <w:r w:rsidRPr="00462319">
        <w:rPr>
          <w:rFonts w:ascii="Times New Roman" w:hAnsi="Times New Roman" w:cs="Times New Roman"/>
          <w:spacing w:val="-4"/>
        </w:rPr>
        <w:t xml:space="preserve"> </w:t>
      </w:r>
      <w:r w:rsidRPr="00462319">
        <w:rPr>
          <w:rFonts w:ascii="Times New Roman" w:hAnsi="Times New Roman" w:cs="Times New Roman"/>
        </w:rPr>
        <w:t>tả</w:t>
      </w:r>
      <w:r w:rsidRPr="00462319">
        <w:rPr>
          <w:rFonts w:ascii="Times New Roman" w:hAnsi="Times New Roman" w:cs="Times New Roman"/>
          <w:spacing w:val="-3"/>
        </w:rPr>
        <w:t xml:space="preserve"> </w:t>
      </w:r>
      <w:r w:rsidRPr="00462319">
        <w:rPr>
          <w:rFonts w:ascii="Times New Roman" w:hAnsi="Times New Roman" w:cs="Times New Roman"/>
        </w:rPr>
        <w:t>nghiệp</w:t>
      </w:r>
      <w:r w:rsidRPr="00462319">
        <w:rPr>
          <w:rFonts w:ascii="Times New Roman" w:hAnsi="Times New Roman" w:cs="Times New Roman"/>
          <w:spacing w:val="-2"/>
        </w:rPr>
        <w:t xml:space="preserve"> </w:t>
      </w:r>
      <w:r w:rsidRPr="00462319">
        <w:rPr>
          <w:rFonts w:ascii="Times New Roman" w:hAnsi="Times New Roman" w:cs="Times New Roman"/>
        </w:rPr>
        <w:t>vụ</w:t>
      </w:r>
      <w:r w:rsidRPr="00462319">
        <w:rPr>
          <w:rFonts w:ascii="Times New Roman" w:hAnsi="Times New Roman" w:cs="Times New Roman"/>
          <w:spacing w:val="-2"/>
        </w:rPr>
        <w:t xml:space="preserve"> </w:t>
      </w:r>
      <w:r w:rsidRPr="00462319">
        <w:rPr>
          <w:rFonts w:ascii="Times New Roman" w:hAnsi="Times New Roman" w:cs="Times New Roman"/>
        </w:rPr>
        <w:t>và</w:t>
      </w:r>
      <w:r w:rsidRPr="00462319">
        <w:rPr>
          <w:rFonts w:ascii="Times New Roman" w:hAnsi="Times New Roman" w:cs="Times New Roman"/>
          <w:spacing w:val="-3"/>
        </w:rPr>
        <w:t xml:space="preserve"> </w:t>
      </w:r>
      <w:r w:rsidRPr="00462319">
        <w:rPr>
          <w:rFonts w:ascii="Times New Roman" w:hAnsi="Times New Roman" w:cs="Times New Roman"/>
        </w:rPr>
        <w:t>phân</w:t>
      </w:r>
      <w:r w:rsidRPr="00462319">
        <w:rPr>
          <w:rFonts w:ascii="Times New Roman" w:hAnsi="Times New Roman" w:cs="Times New Roman"/>
          <w:spacing w:val="-2"/>
        </w:rPr>
        <w:t xml:space="preserve"> </w:t>
      </w:r>
      <w:r w:rsidRPr="00462319">
        <w:rPr>
          <w:rFonts w:ascii="Times New Roman" w:hAnsi="Times New Roman" w:cs="Times New Roman"/>
        </w:rPr>
        <w:t>cấp</w:t>
      </w:r>
      <w:r w:rsidRPr="00462319">
        <w:rPr>
          <w:rFonts w:ascii="Times New Roman" w:hAnsi="Times New Roman" w:cs="Times New Roman"/>
          <w:spacing w:val="-1"/>
        </w:rPr>
        <w:t xml:space="preserve"> </w:t>
      </w:r>
      <w:r w:rsidRPr="00462319">
        <w:rPr>
          <w:rFonts w:ascii="Times New Roman" w:hAnsi="Times New Roman" w:cs="Times New Roman"/>
        </w:rPr>
        <w:t>chức</w:t>
      </w:r>
      <w:r w:rsidRPr="00462319">
        <w:rPr>
          <w:rFonts w:ascii="Times New Roman" w:hAnsi="Times New Roman" w:cs="Times New Roman"/>
          <w:spacing w:val="-3"/>
        </w:rPr>
        <w:t xml:space="preserve"> </w:t>
      </w:r>
      <w:r w:rsidRPr="00462319">
        <w:rPr>
          <w:rFonts w:ascii="Times New Roman" w:hAnsi="Times New Roman" w:cs="Times New Roman"/>
        </w:rPr>
        <w:t>năng</w:t>
      </w:r>
      <w:bookmarkEnd w:id="22"/>
      <w:bookmarkEnd w:id="23"/>
      <w:bookmarkEnd w:id="24"/>
    </w:p>
    <w:p w14:paraId="69E40F50" w14:textId="77777777" w:rsidR="007A6809" w:rsidRPr="00462319" w:rsidRDefault="009F0AD0" w:rsidP="00917A5A">
      <w:pPr>
        <w:spacing w:before="239"/>
        <w:ind w:left="424"/>
        <w:rPr>
          <w:i/>
          <w:sz w:val="26"/>
          <w:szCs w:val="26"/>
        </w:rPr>
      </w:pPr>
      <w:r w:rsidRPr="00462319">
        <w:rPr>
          <w:i/>
          <w:sz w:val="26"/>
          <w:szCs w:val="26"/>
        </w:rPr>
        <w:t>Biểu</w:t>
      </w:r>
      <w:r w:rsidRPr="00462319">
        <w:rPr>
          <w:i/>
          <w:spacing w:val="-2"/>
          <w:sz w:val="26"/>
          <w:szCs w:val="26"/>
        </w:rPr>
        <w:t xml:space="preserve"> </w:t>
      </w:r>
      <w:r w:rsidRPr="00462319">
        <w:rPr>
          <w:i/>
          <w:sz w:val="26"/>
          <w:szCs w:val="26"/>
        </w:rPr>
        <w:t>đồ</w:t>
      </w:r>
      <w:r w:rsidRPr="00462319">
        <w:rPr>
          <w:i/>
          <w:spacing w:val="-3"/>
          <w:sz w:val="26"/>
          <w:szCs w:val="26"/>
        </w:rPr>
        <w:t xml:space="preserve"> </w:t>
      </w:r>
      <w:r w:rsidRPr="00462319">
        <w:rPr>
          <w:i/>
          <w:sz w:val="26"/>
          <w:szCs w:val="26"/>
        </w:rPr>
        <w:t>hoạt</w:t>
      </w:r>
      <w:r w:rsidRPr="00462319">
        <w:rPr>
          <w:i/>
          <w:spacing w:val="-1"/>
          <w:sz w:val="26"/>
          <w:szCs w:val="26"/>
        </w:rPr>
        <w:t xml:space="preserve"> </w:t>
      </w:r>
      <w:r w:rsidRPr="00462319">
        <w:rPr>
          <w:i/>
          <w:sz w:val="26"/>
          <w:szCs w:val="26"/>
        </w:rPr>
        <w:t>động</w:t>
      </w:r>
      <w:r w:rsidRPr="00462319">
        <w:rPr>
          <w:i/>
          <w:spacing w:val="-1"/>
          <w:sz w:val="26"/>
          <w:szCs w:val="26"/>
        </w:rPr>
        <w:t xml:space="preserve"> </w:t>
      </w:r>
      <w:r w:rsidRPr="00462319">
        <w:rPr>
          <w:i/>
          <w:sz w:val="26"/>
          <w:szCs w:val="26"/>
        </w:rPr>
        <w:t>mô</w:t>
      </w:r>
      <w:r w:rsidRPr="00462319">
        <w:rPr>
          <w:i/>
          <w:spacing w:val="-1"/>
          <w:sz w:val="26"/>
          <w:szCs w:val="26"/>
        </w:rPr>
        <w:t xml:space="preserve"> </w:t>
      </w:r>
      <w:r w:rsidRPr="00462319">
        <w:rPr>
          <w:i/>
          <w:sz w:val="26"/>
          <w:szCs w:val="26"/>
        </w:rPr>
        <w:t>tả</w:t>
      </w:r>
      <w:r w:rsidRPr="00462319">
        <w:rPr>
          <w:i/>
          <w:spacing w:val="-1"/>
          <w:sz w:val="26"/>
          <w:szCs w:val="26"/>
        </w:rPr>
        <w:t xml:space="preserve"> </w:t>
      </w:r>
      <w:r w:rsidRPr="00462319">
        <w:rPr>
          <w:i/>
          <w:sz w:val="26"/>
          <w:szCs w:val="26"/>
        </w:rPr>
        <w:t>nghiệp</w:t>
      </w:r>
      <w:r w:rsidRPr="00462319">
        <w:rPr>
          <w:i/>
          <w:spacing w:val="-1"/>
          <w:sz w:val="26"/>
          <w:szCs w:val="26"/>
        </w:rPr>
        <w:t xml:space="preserve"> </w:t>
      </w:r>
      <w:r w:rsidRPr="00462319">
        <w:rPr>
          <w:i/>
          <w:sz w:val="26"/>
          <w:szCs w:val="26"/>
        </w:rPr>
        <w:t>vụ</w:t>
      </w:r>
      <w:r w:rsidRPr="00462319">
        <w:rPr>
          <w:i/>
          <w:spacing w:val="-1"/>
          <w:sz w:val="26"/>
          <w:szCs w:val="26"/>
        </w:rPr>
        <w:t xml:space="preserve"> </w:t>
      </w:r>
      <w:r w:rsidRPr="00462319">
        <w:rPr>
          <w:i/>
          <w:sz w:val="26"/>
          <w:szCs w:val="26"/>
        </w:rPr>
        <w:t>cho</w:t>
      </w:r>
      <w:r w:rsidRPr="00462319">
        <w:rPr>
          <w:i/>
          <w:spacing w:val="-3"/>
          <w:sz w:val="26"/>
          <w:szCs w:val="26"/>
        </w:rPr>
        <w:t xml:space="preserve"> </w:t>
      </w:r>
      <w:r w:rsidRPr="00462319">
        <w:rPr>
          <w:i/>
          <w:sz w:val="26"/>
          <w:szCs w:val="26"/>
        </w:rPr>
        <w:t>bài</w:t>
      </w:r>
      <w:r w:rsidRPr="00462319">
        <w:rPr>
          <w:i/>
          <w:spacing w:val="-1"/>
          <w:sz w:val="26"/>
          <w:szCs w:val="26"/>
        </w:rPr>
        <w:t xml:space="preserve"> </w:t>
      </w:r>
      <w:r w:rsidRPr="00462319">
        <w:rPr>
          <w:i/>
          <w:sz w:val="26"/>
          <w:szCs w:val="26"/>
        </w:rPr>
        <w:t>toán</w:t>
      </w:r>
      <w:r w:rsidRPr="00462319">
        <w:rPr>
          <w:i/>
          <w:spacing w:val="-3"/>
          <w:sz w:val="26"/>
          <w:szCs w:val="26"/>
        </w:rPr>
        <w:t xml:space="preserve"> </w:t>
      </w:r>
      <w:r w:rsidRPr="00462319">
        <w:rPr>
          <w:i/>
          <w:sz w:val="26"/>
          <w:szCs w:val="26"/>
        </w:rPr>
        <w:t>:</w:t>
      </w:r>
    </w:p>
    <w:p w14:paraId="248EF33E" w14:textId="1757FC3D" w:rsidR="73734F68" w:rsidRPr="00462319" w:rsidRDefault="73734F68" w:rsidP="00917A5A">
      <w:pPr>
        <w:spacing w:before="239"/>
        <w:ind w:left="424"/>
        <w:rPr>
          <w:i/>
          <w:iCs/>
          <w:sz w:val="26"/>
          <w:szCs w:val="26"/>
        </w:rPr>
      </w:pPr>
    </w:p>
    <w:p w14:paraId="5791CF49" w14:textId="6CC87D3B" w:rsidR="007A6809" w:rsidRPr="00462319" w:rsidRDefault="73734F68" w:rsidP="004619B3">
      <w:pPr>
        <w:spacing w:before="239"/>
        <w:ind w:left="424"/>
        <w:rPr>
          <w:i/>
          <w:sz w:val="26"/>
        </w:rPr>
      </w:pPr>
      <w:r w:rsidRPr="00462319">
        <w:rPr>
          <w:noProof/>
        </w:rPr>
        <w:drawing>
          <wp:inline distT="0" distB="0" distL="0" distR="0" wp14:anchorId="4B6487C0" wp14:editId="1B17E11D">
            <wp:extent cx="6267450" cy="3038764"/>
            <wp:effectExtent l="0" t="0" r="0" b="0"/>
            <wp:docPr id="1731648449" name="Picture 173164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272242" cy="3041087"/>
                    </a:xfrm>
                    <a:prstGeom prst="rect">
                      <a:avLst/>
                    </a:prstGeom>
                  </pic:spPr>
                </pic:pic>
              </a:graphicData>
            </a:graphic>
          </wp:inline>
        </w:drawing>
      </w:r>
      <w:r w:rsidR="009F0AD0" w:rsidRPr="00462319">
        <w:rPr>
          <w:i/>
          <w:sz w:val="26"/>
          <w:szCs w:val="26"/>
        </w:rPr>
        <w:t>Biểu</w:t>
      </w:r>
      <w:r w:rsidR="009F0AD0" w:rsidRPr="00462319">
        <w:rPr>
          <w:i/>
          <w:spacing w:val="-1"/>
          <w:sz w:val="26"/>
          <w:szCs w:val="26"/>
        </w:rPr>
        <w:t xml:space="preserve"> </w:t>
      </w:r>
      <w:r w:rsidR="009F0AD0" w:rsidRPr="00462319">
        <w:rPr>
          <w:i/>
          <w:sz w:val="26"/>
          <w:szCs w:val="26"/>
        </w:rPr>
        <w:t>đồ</w:t>
      </w:r>
      <w:r w:rsidR="009F0AD0" w:rsidRPr="00462319">
        <w:rPr>
          <w:i/>
          <w:spacing w:val="-3"/>
          <w:sz w:val="26"/>
          <w:szCs w:val="26"/>
        </w:rPr>
        <w:t xml:space="preserve"> </w:t>
      </w:r>
      <w:r w:rsidR="009F0AD0" w:rsidRPr="00462319">
        <w:rPr>
          <w:i/>
          <w:sz w:val="26"/>
          <w:szCs w:val="26"/>
        </w:rPr>
        <w:t>phân</w:t>
      </w:r>
      <w:r w:rsidR="009F0AD0" w:rsidRPr="00462319">
        <w:rPr>
          <w:i/>
          <w:spacing w:val="-1"/>
          <w:sz w:val="26"/>
          <w:szCs w:val="26"/>
        </w:rPr>
        <w:t xml:space="preserve"> </w:t>
      </w:r>
      <w:r w:rsidR="009F0AD0" w:rsidRPr="00462319">
        <w:rPr>
          <w:i/>
          <w:sz w:val="26"/>
          <w:szCs w:val="26"/>
        </w:rPr>
        <w:t>cấp</w:t>
      </w:r>
      <w:r w:rsidR="009F0AD0" w:rsidRPr="00462319">
        <w:rPr>
          <w:i/>
          <w:spacing w:val="-3"/>
          <w:sz w:val="26"/>
          <w:szCs w:val="26"/>
        </w:rPr>
        <w:t xml:space="preserve"> </w:t>
      </w:r>
      <w:r w:rsidR="009F0AD0" w:rsidRPr="00462319">
        <w:rPr>
          <w:i/>
          <w:sz w:val="26"/>
          <w:szCs w:val="26"/>
        </w:rPr>
        <w:t>chức năng</w:t>
      </w:r>
      <w:r w:rsidR="009F0AD0" w:rsidRPr="00462319">
        <w:rPr>
          <w:i/>
          <w:spacing w:val="-3"/>
          <w:sz w:val="26"/>
          <w:szCs w:val="26"/>
        </w:rPr>
        <w:t xml:space="preserve"> </w:t>
      </w:r>
      <w:r w:rsidR="009F0AD0" w:rsidRPr="00462319">
        <w:rPr>
          <w:i/>
          <w:sz w:val="26"/>
          <w:szCs w:val="26"/>
        </w:rPr>
        <w:t>(BFD)</w:t>
      </w:r>
      <w:r w:rsidR="009F0AD0" w:rsidRPr="00462319">
        <w:rPr>
          <w:i/>
          <w:spacing w:val="1"/>
          <w:sz w:val="26"/>
          <w:szCs w:val="26"/>
        </w:rPr>
        <w:t xml:space="preserve"> </w:t>
      </w:r>
      <w:r w:rsidR="009F0AD0" w:rsidRPr="00462319">
        <w:rPr>
          <w:i/>
          <w:sz w:val="26"/>
          <w:szCs w:val="26"/>
        </w:rPr>
        <w:t>cho</w:t>
      </w:r>
      <w:r w:rsidR="009F0AD0" w:rsidRPr="00462319">
        <w:rPr>
          <w:i/>
          <w:spacing w:val="-3"/>
          <w:sz w:val="26"/>
          <w:szCs w:val="26"/>
        </w:rPr>
        <w:t xml:space="preserve"> </w:t>
      </w:r>
      <w:r w:rsidR="009F0AD0" w:rsidRPr="00462319">
        <w:rPr>
          <w:i/>
          <w:sz w:val="26"/>
          <w:szCs w:val="26"/>
        </w:rPr>
        <w:t>nghiệp</w:t>
      </w:r>
      <w:r w:rsidR="009F0AD0" w:rsidRPr="00462319">
        <w:rPr>
          <w:i/>
          <w:spacing w:val="-1"/>
          <w:sz w:val="26"/>
          <w:szCs w:val="26"/>
        </w:rPr>
        <w:t xml:space="preserve"> </w:t>
      </w:r>
      <w:r w:rsidR="009F0AD0" w:rsidRPr="00462319">
        <w:rPr>
          <w:i/>
          <w:sz w:val="26"/>
          <w:szCs w:val="26"/>
        </w:rPr>
        <w:t>vụ</w:t>
      </w:r>
      <w:r w:rsidR="009F0AD0" w:rsidRPr="00462319">
        <w:rPr>
          <w:i/>
          <w:spacing w:val="-1"/>
          <w:sz w:val="26"/>
          <w:szCs w:val="26"/>
        </w:rPr>
        <w:t xml:space="preserve"> </w:t>
      </w:r>
      <w:r w:rsidR="009F0AD0" w:rsidRPr="00462319">
        <w:rPr>
          <w:i/>
          <w:sz w:val="26"/>
          <w:szCs w:val="26"/>
        </w:rPr>
        <w:t>bài</w:t>
      </w:r>
      <w:r w:rsidR="009F0AD0" w:rsidRPr="00462319">
        <w:rPr>
          <w:i/>
          <w:spacing w:val="-3"/>
          <w:sz w:val="26"/>
          <w:szCs w:val="26"/>
        </w:rPr>
        <w:t xml:space="preserve"> </w:t>
      </w:r>
      <w:r w:rsidR="009F0AD0" w:rsidRPr="00462319">
        <w:rPr>
          <w:i/>
          <w:sz w:val="26"/>
          <w:szCs w:val="26"/>
        </w:rPr>
        <w:t>toán</w:t>
      </w:r>
      <w:r w:rsidR="009F0AD0" w:rsidRPr="00462319">
        <w:rPr>
          <w:i/>
          <w:spacing w:val="-1"/>
          <w:sz w:val="26"/>
          <w:szCs w:val="26"/>
        </w:rPr>
        <w:t xml:space="preserve"> </w:t>
      </w:r>
      <w:r w:rsidR="009F0AD0" w:rsidRPr="00462319">
        <w:rPr>
          <w:i/>
          <w:sz w:val="26"/>
          <w:szCs w:val="26"/>
        </w:rPr>
        <w:t>:</w:t>
      </w:r>
    </w:p>
    <w:p w14:paraId="65F9E26B" w14:textId="29C5EF2A" w:rsidR="3FAF16C2" w:rsidRPr="00462319" w:rsidRDefault="3FAF16C2" w:rsidP="00917A5A">
      <w:pPr>
        <w:pStyle w:val="BodyText"/>
        <w:ind w:left="428"/>
      </w:pPr>
      <w:r w:rsidRPr="00462319">
        <w:rPr>
          <w:noProof/>
        </w:rPr>
        <w:drawing>
          <wp:inline distT="0" distB="0" distL="0" distR="0" wp14:anchorId="78B34791" wp14:editId="329FD17B">
            <wp:extent cx="6267450" cy="2792095"/>
            <wp:effectExtent l="0" t="0" r="0" b="8255"/>
            <wp:docPr id="1668079602" name="Picture 166807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96517" cy="2805044"/>
                    </a:xfrm>
                    <a:prstGeom prst="rect">
                      <a:avLst/>
                    </a:prstGeom>
                  </pic:spPr>
                </pic:pic>
              </a:graphicData>
            </a:graphic>
          </wp:inline>
        </w:drawing>
      </w:r>
    </w:p>
    <w:p w14:paraId="5667DD4B" w14:textId="77777777" w:rsidR="007A6809" w:rsidRPr="00462319" w:rsidRDefault="007A6809" w:rsidP="00917A5A">
      <w:pPr>
        <w:rPr>
          <w:sz w:val="20"/>
        </w:rPr>
        <w:sectPr w:rsidR="007A6809" w:rsidRPr="00462319" w:rsidSect="00F53647">
          <w:headerReference w:type="default" r:id="rId14"/>
          <w:footerReference w:type="default" r:id="rId15"/>
          <w:pgSz w:w="11910" w:h="16840"/>
          <w:pgMar w:top="720" w:right="720" w:bottom="720" w:left="720" w:header="732" w:footer="1068" w:gutter="0"/>
          <w:cols w:space="720"/>
          <w:docGrid w:linePitch="299"/>
        </w:sectPr>
      </w:pPr>
    </w:p>
    <w:p w14:paraId="69A17D4E" w14:textId="77777777" w:rsidR="007A6809" w:rsidRPr="00462319" w:rsidRDefault="009F0AD0" w:rsidP="00917A5A">
      <w:pPr>
        <w:pStyle w:val="BodyText"/>
        <w:spacing w:before="86"/>
        <w:ind w:left="424"/>
      </w:pPr>
      <w:r w:rsidRPr="00462319">
        <w:lastRenderedPageBreak/>
        <w:t>Mô</w:t>
      </w:r>
      <w:r w:rsidRPr="00462319">
        <w:rPr>
          <w:spacing w:val="-5"/>
        </w:rPr>
        <w:t xml:space="preserve"> </w:t>
      </w:r>
      <w:r w:rsidRPr="00462319">
        <w:t>tả</w:t>
      </w:r>
      <w:r w:rsidRPr="00462319">
        <w:rPr>
          <w:spacing w:val="-1"/>
        </w:rPr>
        <w:t xml:space="preserve"> </w:t>
      </w:r>
      <w:r w:rsidRPr="00462319">
        <w:t>các</w:t>
      </w:r>
      <w:r w:rsidRPr="00462319">
        <w:rPr>
          <w:spacing w:val="-4"/>
        </w:rPr>
        <w:t xml:space="preserve"> </w:t>
      </w:r>
      <w:r w:rsidRPr="00462319">
        <w:t>chfíc</w:t>
      </w:r>
      <w:r w:rsidRPr="00462319">
        <w:rPr>
          <w:spacing w:val="-3"/>
        </w:rPr>
        <w:t xml:space="preserve"> </w:t>
      </w:r>
      <w:r w:rsidRPr="00462319">
        <w:t>năng</w:t>
      </w:r>
      <w:r w:rsidRPr="00462319">
        <w:rPr>
          <w:spacing w:val="-3"/>
        </w:rPr>
        <w:t xml:space="preserve"> </w:t>
      </w:r>
      <w:r w:rsidRPr="00462319">
        <w:t>trong</w:t>
      </w:r>
      <w:r w:rsidRPr="00462319">
        <w:rPr>
          <w:spacing w:val="-4"/>
        </w:rPr>
        <w:t xml:space="preserve"> </w:t>
      </w:r>
      <w:r w:rsidRPr="00462319">
        <w:t>biểu</w:t>
      </w:r>
      <w:r w:rsidRPr="00462319">
        <w:rPr>
          <w:spacing w:val="-2"/>
        </w:rPr>
        <w:t xml:space="preserve"> </w:t>
      </w:r>
      <w:r w:rsidRPr="00462319">
        <w:t>đồ</w:t>
      </w:r>
      <w:r w:rsidRPr="00462319">
        <w:rPr>
          <w:spacing w:val="-5"/>
        </w:rPr>
        <w:t xml:space="preserve"> </w:t>
      </w:r>
      <w:r w:rsidRPr="00462319">
        <w:t>BFD</w:t>
      </w:r>
      <w:r w:rsidRPr="00462319">
        <w:rPr>
          <w:spacing w:val="-2"/>
        </w:rPr>
        <w:t xml:space="preserve"> </w:t>
      </w:r>
      <w:r w:rsidRPr="00462319">
        <w:t>:</w:t>
      </w:r>
    </w:p>
    <w:tbl>
      <w:tblPr>
        <w:tblW w:w="0" w:type="auto"/>
        <w:tblInd w:w="26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1970"/>
        <w:gridCol w:w="4220"/>
        <w:gridCol w:w="3208"/>
      </w:tblGrid>
      <w:tr w:rsidR="007A6809" w:rsidRPr="00462319" w14:paraId="42562C0E" w14:textId="77777777" w:rsidTr="3163EBEA">
        <w:trPr>
          <w:trHeight w:val="1073"/>
        </w:trPr>
        <w:tc>
          <w:tcPr>
            <w:tcW w:w="1970" w:type="dxa"/>
            <w:shd w:val="clear" w:color="auto" w:fill="4AABC5"/>
          </w:tcPr>
          <w:p w14:paraId="73510B39" w14:textId="77777777" w:rsidR="007A6809" w:rsidRPr="00462319" w:rsidRDefault="007A6809" w:rsidP="00917A5A">
            <w:pPr>
              <w:pStyle w:val="TableParagraph"/>
              <w:ind w:left="0"/>
              <w:rPr>
                <w:sz w:val="31"/>
              </w:rPr>
            </w:pPr>
          </w:p>
          <w:p w14:paraId="07288D82" w14:textId="77777777" w:rsidR="007A6809" w:rsidRPr="00462319" w:rsidRDefault="009F0AD0" w:rsidP="00917A5A">
            <w:pPr>
              <w:pStyle w:val="TableParagraph"/>
              <w:ind w:left="165"/>
              <w:rPr>
                <w:b/>
                <w:sz w:val="26"/>
                <w:szCs w:val="26"/>
              </w:rPr>
            </w:pPr>
            <w:r w:rsidRPr="00462319">
              <w:rPr>
                <w:b/>
                <w:color w:val="FFFFFF"/>
                <w:sz w:val="26"/>
                <w:szCs w:val="26"/>
              </w:rPr>
              <w:t>Tên</w:t>
            </w:r>
            <w:r w:rsidRPr="00462319">
              <w:rPr>
                <w:b/>
                <w:color w:val="FFFFFF"/>
                <w:spacing w:val="-3"/>
                <w:sz w:val="26"/>
                <w:szCs w:val="26"/>
              </w:rPr>
              <w:t xml:space="preserve"> </w:t>
            </w:r>
            <w:r w:rsidRPr="00462319">
              <w:rPr>
                <w:b/>
                <w:bCs/>
                <w:color w:val="FFFFFF"/>
                <w:sz w:val="26"/>
                <w:szCs w:val="26"/>
              </w:rPr>
              <w:t>chức</w:t>
            </w:r>
            <w:r w:rsidRPr="00462319">
              <w:rPr>
                <w:b/>
                <w:color w:val="FFFFFF"/>
                <w:spacing w:val="-2"/>
                <w:sz w:val="26"/>
                <w:szCs w:val="26"/>
              </w:rPr>
              <w:t xml:space="preserve"> </w:t>
            </w:r>
            <w:r w:rsidRPr="00462319">
              <w:rPr>
                <w:b/>
                <w:color w:val="FFFFFF"/>
                <w:sz w:val="26"/>
                <w:szCs w:val="26"/>
              </w:rPr>
              <w:t>năng</w:t>
            </w:r>
          </w:p>
        </w:tc>
        <w:tc>
          <w:tcPr>
            <w:tcW w:w="4220" w:type="dxa"/>
            <w:shd w:val="clear" w:color="auto" w:fill="4AABC5"/>
          </w:tcPr>
          <w:p w14:paraId="39C97B2F" w14:textId="77777777" w:rsidR="007A6809" w:rsidRPr="00462319" w:rsidRDefault="007A6809" w:rsidP="00917A5A">
            <w:pPr>
              <w:pStyle w:val="TableParagraph"/>
              <w:ind w:left="0"/>
              <w:rPr>
                <w:sz w:val="31"/>
              </w:rPr>
            </w:pPr>
          </w:p>
          <w:p w14:paraId="01879471" w14:textId="77777777" w:rsidR="007A6809" w:rsidRPr="00462319" w:rsidRDefault="009F0AD0" w:rsidP="00917A5A">
            <w:pPr>
              <w:pStyle w:val="TableParagraph"/>
              <w:ind w:left="1764" w:right="1751"/>
              <w:jc w:val="center"/>
              <w:rPr>
                <w:b/>
                <w:sz w:val="26"/>
              </w:rPr>
            </w:pPr>
            <w:r w:rsidRPr="00462319">
              <w:rPr>
                <w:b/>
                <w:color w:val="FFFFFF"/>
                <w:sz w:val="26"/>
              </w:rPr>
              <w:t>Mô</w:t>
            </w:r>
            <w:r w:rsidRPr="00462319">
              <w:rPr>
                <w:b/>
                <w:color w:val="FFFFFF"/>
                <w:spacing w:val="-2"/>
                <w:sz w:val="26"/>
              </w:rPr>
              <w:t xml:space="preserve"> </w:t>
            </w:r>
            <w:r w:rsidRPr="00462319">
              <w:rPr>
                <w:b/>
                <w:color w:val="FFFFFF"/>
                <w:sz w:val="26"/>
              </w:rPr>
              <w:t>tả</w:t>
            </w:r>
          </w:p>
        </w:tc>
        <w:tc>
          <w:tcPr>
            <w:tcW w:w="3208" w:type="dxa"/>
            <w:shd w:val="clear" w:color="auto" w:fill="4AABC5"/>
          </w:tcPr>
          <w:p w14:paraId="495668C6" w14:textId="77777777" w:rsidR="007A6809" w:rsidRPr="00462319" w:rsidRDefault="009F0AD0" w:rsidP="00917A5A">
            <w:pPr>
              <w:pStyle w:val="TableParagraph"/>
              <w:spacing w:line="288" w:lineRule="auto"/>
              <w:ind w:left="220" w:right="194" w:firstLine="52"/>
              <w:rPr>
                <w:b/>
                <w:sz w:val="26"/>
              </w:rPr>
            </w:pPr>
            <w:r w:rsidRPr="00462319">
              <w:rPr>
                <w:b/>
                <w:color w:val="FFFFFF"/>
                <w:sz w:val="26"/>
              </w:rPr>
              <w:t>Đánh giá khả năng thực</w:t>
            </w:r>
            <w:r w:rsidRPr="00462319">
              <w:rPr>
                <w:b/>
                <w:color w:val="FFFFFF"/>
                <w:spacing w:val="-62"/>
                <w:sz w:val="26"/>
              </w:rPr>
              <w:t xml:space="preserve"> </w:t>
            </w:r>
            <w:r w:rsidRPr="00462319">
              <w:rPr>
                <w:b/>
                <w:color w:val="FFFFFF"/>
                <w:sz w:val="26"/>
              </w:rPr>
              <w:t>hiện</w:t>
            </w:r>
            <w:r w:rsidRPr="00462319">
              <w:rPr>
                <w:b/>
                <w:color w:val="FFFFFF"/>
                <w:spacing w:val="-3"/>
                <w:sz w:val="26"/>
              </w:rPr>
              <w:t xml:space="preserve"> </w:t>
            </w:r>
            <w:r w:rsidRPr="00462319">
              <w:rPr>
                <w:b/>
                <w:color w:val="FFFFFF"/>
                <w:sz w:val="26"/>
              </w:rPr>
              <w:t>(nhân</w:t>
            </w:r>
            <w:r w:rsidRPr="00462319">
              <w:rPr>
                <w:b/>
                <w:color w:val="FFFFFF"/>
                <w:spacing w:val="-1"/>
                <w:sz w:val="26"/>
              </w:rPr>
              <w:t xml:space="preserve"> </w:t>
            </w:r>
            <w:r w:rsidRPr="00462319">
              <w:rPr>
                <w:b/>
                <w:color w:val="FFFFFF"/>
                <w:sz w:val="26"/>
              </w:rPr>
              <w:t>lúc,</w:t>
            </w:r>
            <w:r w:rsidRPr="00462319">
              <w:rPr>
                <w:b/>
                <w:color w:val="FFFFFF"/>
                <w:spacing w:val="-3"/>
                <w:sz w:val="26"/>
              </w:rPr>
              <w:t xml:space="preserve"> </w:t>
            </w:r>
            <w:r w:rsidRPr="00462319">
              <w:rPr>
                <w:b/>
                <w:color w:val="FFFFFF"/>
                <w:sz w:val="26"/>
              </w:rPr>
              <w:t>thời</w:t>
            </w:r>
            <w:r w:rsidRPr="00462319">
              <w:rPr>
                <w:b/>
                <w:color w:val="FFFFFF"/>
                <w:spacing w:val="-3"/>
                <w:sz w:val="26"/>
              </w:rPr>
              <w:t xml:space="preserve"> </w:t>
            </w:r>
            <w:r w:rsidRPr="00462319">
              <w:rPr>
                <w:b/>
                <w:color w:val="FFFFFF"/>
                <w:sz w:val="26"/>
              </w:rPr>
              <w:t>gian,</w:t>
            </w:r>
          </w:p>
          <w:p w14:paraId="12FE56D7" w14:textId="77777777" w:rsidR="007A6809" w:rsidRPr="00462319" w:rsidRDefault="009F0AD0" w:rsidP="00917A5A">
            <w:pPr>
              <w:pStyle w:val="TableParagraph"/>
              <w:spacing w:line="297" w:lineRule="exact"/>
              <w:ind w:left="308"/>
              <w:rPr>
                <w:b/>
                <w:sz w:val="26"/>
              </w:rPr>
            </w:pPr>
            <w:r w:rsidRPr="00462319">
              <w:rPr>
                <w:b/>
                <w:color w:val="FFFFFF"/>
                <w:sz w:val="26"/>
              </w:rPr>
              <w:t>công</w:t>
            </w:r>
            <w:r w:rsidRPr="00462319">
              <w:rPr>
                <w:b/>
                <w:color w:val="FFFFFF"/>
                <w:spacing w:val="-3"/>
                <w:sz w:val="26"/>
              </w:rPr>
              <w:t xml:space="preserve"> </w:t>
            </w:r>
            <w:r w:rsidRPr="00462319">
              <w:rPr>
                <w:b/>
                <w:color w:val="FFFFFF"/>
                <w:sz w:val="26"/>
              </w:rPr>
              <w:t>nghệ,</w:t>
            </w:r>
            <w:r w:rsidRPr="00462319">
              <w:rPr>
                <w:b/>
                <w:color w:val="FFFFFF"/>
                <w:spacing w:val="-1"/>
                <w:sz w:val="26"/>
              </w:rPr>
              <w:t xml:space="preserve"> </w:t>
            </w:r>
            <w:r w:rsidRPr="00462319">
              <w:rPr>
                <w:b/>
                <w:color w:val="FFFFFF"/>
                <w:sz w:val="26"/>
              </w:rPr>
              <w:t>môi</w:t>
            </w:r>
            <w:r w:rsidRPr="00462319">
              <w:rPr>
                <w:b/>
                <w:color w:val="FFFFFF"/>
                <w:spacing w:val="-4"/>
                <w:sz w:val="26"/>
              </w:rPr>
              <w:t xml:space="preserve"> </w:t>
            </w:r>
            <w:r w:rsidRPr="00462319">
              <w:rPr>
                <w:b/>
                <w:color w:val="FFFFFF"/>
                <w:sz w:val="26"/>
              </w:rPr>
              <w:t>trường)</w:t>
            </w:r>
          </w:p>
        </w:tc>
      </w:tr>
      <w:tr w:rsidR="007A6809" w:rsidRPr="00462319" w14:paraId="57AB53A4" w14:textId="77777777" w:rsidTr="3163EBEA">
        <w:trPr>
          <w:trHeight w:val="1074"/>
        </w:trPr>
        <w:tc>
          <w:tcPr>
            <w:tcW w:w="1970" w:type="dxa"/>
            <w:shd w:val="clear" w:color="auto" w:fill="D9EDF2"/>
          </w:tcPr>
          <w:p w14:paraId="7EE4E688" w14:textId="77777777" w:rsidR="007A6809" w:rsidRPr="00462319" w:rsidRDefault="009F0AD0" w:rsidP="00917A5A">
            <w:pPr>
              <w:pStyle w:val="TableParagraph"/>
              <w:spacing w:line="298" w:lineRule="exact"/>
              <w:rPr>
                <w:b/>
                <w:sz w:val="26"/>
                <w:szCs w:val="26"/>
              </w:rPr>
            </w:pPr>
            <w:r w:rsidRPr="00462319">
              <w:rPr>
                <w:b/>
                <w:bCs/>
                <w:sz w:val="26"/>
                <w:szCs w:val="26"/>
              </w:rPr>
              <w:t>Quản lý hàng hóa</w:t>
            </w:r>
          </w:p>
        </w:tc>
        <w:tc>
          <w:tcPr>
            <w:tcW w:w="4220" w:type="dxa"/>
            <w:shd w:val="clear" w:color="auto" w:fill="D9EDF2"/>
          </w:tcPr>
          <w:p w14:paraId="20FDCA5B" w14:textId="52B316B9" w:rsidR="007A6809" w:rsidRPr="00462319" w:rsidRDefault="7C8F0A48" w:rsidP="00917A5A">
            <w:pPr>
              <w:pStyle w:val="TableParagraph"/>
              <w:spacing w:line="297" w:lineRule="exact"/>
              <w:rPr>
                <w:sz w:val="26"/>
                <w:szCs w:val="26"/>
              </w:rPr>
            </w:pPr>
            <w:r w:rsidRPr="00462319">
              <w:rPr>
                <w:sz w:val="26"/>
                <w:szCs w:val="26"/>
              </w:rPr>
              <w:t>Kiểm soát hàng hóa dễ dàng thêm những hàng hóa và xem chúng</w:t>
            </w:r>
          </w:p>
        </w:tc>
        <w:tc>
          <w:tcPr>
            <w:tcW w:w="3208" w:type="dxa"/>
            <w:shd w:val="clear" w:color="auto" w:fill="D9EDF2"/>
          </w:tcPr>
          <w:p w14:paraId="4348B743" w14:textId="77777777" w:rsidR="007A6809" w:rsidRPr="00462319" w:rsidRDefault="009F0AD0" w:rsidP="00917A5A">
            <w:pPr>
              <w:pStyle w:val="TableParagraph"/>
              <w:spacing w:line="298" w:lineRule="exact"/>
              <w:rPr>
                <w:sz w:val="26"/>
              </w:rPr>
            </w:pPr>
            <w:r w:rsidRPr="00462319">
              <w:rPr>
                <w:sz w:val="26"/>
              </w:rPr>
              <w:t>Cao</w:t>
            </w:r>
          </w:p>
        </w:tc>
      </w:tr>
      <w:tr w:rsidR="007A6809" w:rsidRPr="00462319" w14:paraId="32A89B00" w14:textId="77777777" w:rsidTr="3163EBEA">
        <w:trPr>
          <w:trHeight w:val="715"/>
        </w:trPr>
        <w:tc>
          <w:tcPr>
            <w:tcW w:w="1970" w:type="dxa"/>
          </w:tcPr>
          <w:p w14:paraId="62B48D4C" w14:textId="775BD0EF" w:rsidR="007A6809" w:rsidRPr="00462319" w:rsidRDefault="79576986" w:rsidP="00917A5A">
            <w:pPr>
              <w:pStyle w:val="TableParagraph"/>
              <w:spacing w:line="298" w:lineRule="exact"/>
              <w:rPr>
                <w:b/>
                <w:sz w:val="26"/>
                <w:szCs w:val="26"/>
              </w:rPr>
            </w:pPr>
            <w:r w:rsidRPr="00462319">
              <w:rPr>
                <w:b/>
                <w:bCs/>
                <w:sz w:val="26"/>
                <w:szCs w:val="26"/>
              </w:rPr>
              <w:t>Quản lý khách hàng</w:t>
            </w:r>
          </w:p>
        </w:tc>
        <w:tc>
          <w:tcPr>
            <w:tcW w:w="4220" w:type="dxa"/>
          </w:tcPr>
          <w:p w14:paraId="0DE3C847" w14:textId="77777777" w:rsidR="007A6809" w:rsidRPr="00462319" w:rsidRDefault="009F0AD0" w:rsidP="00917A5A">
            <w:pPr>
              <w:pStyle w:val="TableParagraph"/>
              <w:spacing w:before="59"/>
              <w:rPr>
                <w:sz w:val="26"/>
                <w:szCs w:val="26"/>
              </w:rPr>
            </w:pPr>
            <w:r w:rsidRPr="00462319">
              <w:rPr>
                <w:sz w:val="26"/>
                <w:szCs w:val="26"/>
              </w:rPr>
              <w:t>Quản lý khách hàng mua một cách dễ dàng hơn, có thể thêm khách hàng</w:t>
            </w:r>
          </w:p>
        </w:tc>
        <w:tc>
          <w:tcPr>
            <w:tcW w:w="3208" w:type="dxa"/>
          </w:tcPr>
          <w:p w14:paraId="7686F66D" w14:textId="77777777" w:rsidR="007A6809" w:rsidRPr="00462319" w:rsidRDefault="009F0AD0" w:rsidP="00917A5A">
            <w:pPr>
              <w:pStyle w:val="TableParagraph"/>
              <w:spacing w:line="298" w:lineRule="exact"/>
              <w:rPr>
                <w:sz w:val="26"/>
              </w:rPr>
            </w:pPr>
            <w:r w:rsidRPr="00462319">
              <w:rPr>
                <w:sz w:val="26"/>
              </w:rPr>
              <w:t>Cao</w:t>
            </w:r>
          </w:p>
        </w:tc>
      </w:tr>
      <w:tr w:rsidR="007A6809" w:rsidRPr="00462319" w14:paraId="4DB273C2" w14:textId="77777777" w:rsidTr="3163EBEA">
        <w:trPr>
          <w:trHeight w:val="716"/>
        </w:trPr>
        <w:tc>
          <w:tcPr>
            <w:tcW w:w="1970" w:type="dxa"/>
          </w:tcPr>
          <w:p w14:paraId="094F1BF4" w14:textId="6F2D5DE9" w:rsidR="007A6809" w:rsidRPr="00462319" w:rsidRDefault="79576986" w:rsidP="00917A5A">
            <w:pPr>
              <w:pStyle w:val="TableParagraph"/>
              <w:spacing w:line="298" w:lineRule="exact"/>
              <w:rPr>
                <w:b/>
                <w:sz w:val="26"/>
                <w:szCs w:val="26"/>
              </w:rPr>
            </w:pPr>
            <w:r w:rsidRPr="00462319">
              <w:rPr>
                <w:b/>
                <w:bCs/>
                <w:sz w:val="26"/>
                <w:szCs w:val="26"/>
              </w:rPr>
              <w:t xml:space="preserve">Quản lý </w:t>
            </w:r>
            <w:r w:rsidR="3163EBEA" w:rsidRPr="00462319">
              <w:rPr>
                <w:b/>
                <w:bCs/>
                <w:sz w:val="26"/>
                <w:szCs w:val="26"/>
              </w:rPr>
              <w:t>nhà cung cấp</w:t>
            </w:r>
          </w:p>
        </w:tc>
        <w:tc>
          <w:tcPr>
            <w:tcW w:w="4220" w:type="dxa"/>
          </w:tcPr>
          <w:p w14:paraId="2A3C337D" w14:textId="77777777" w:rsidR="007A6809" w:rsidRPr="00462319" w:rsidRDefault="009F0AD0" w:rsidP="00917A5A">
            <w:pPr>
              <w:pStyle w:val="TableParagraph"/>
              <w:spacing w:before="59"/>
              <w:rPr>
                <w:sz w:val="26"/>
                <w:szCs w:val="26"/>
              </w:rPr>
            </w:pPr>
            <w:r w:rsidRPr="00462319">
              <w:rPr>
                <w:sz w:val="26"/>
                <w:szCs w:val="26"/>
              </w:rPr>
              <w:t>Cung cấp những món hàng hiệu quả, có thể thêm những nhà cung cấp, và xem chi tiết những nhà cung cấp đó</w:t>
            </w:r>
          </w:p>
        </w:tc>
        <w:tc>
          <w:tcPr>
            <w:tcW w:w="3208" w:type="dxa"/>
          </w:tcPr>
          <w:p w14:paraId="62901CEC" w14:textId="77777777" w:rsidR="007A6809" w:rsidRPr="00462319" w:rsidRDefault="009F0AD0" w:rsidP="00917A5A">
            <w:pPr>
              <w:pStyle w:val="TableParagraph"/>
              <w:spacing w:line="298" w:lineRule="exact"/>
              <w:rPr>
                <w:sz w:val="26"/>
              </w:rPr>
            </w:pPr>
            <w:r w:rsidRPr="00462319">
              <w:rPr>
                <w:sz w:val="26"/>
              </w:rPr>
              <w:t>Cao</w:t>
            </w:r>
          </w:p>
        </w:tc>
      </w:tr>
      <w:tr w:rsidR="3163EBEA" w:rsidRPr="00462319" w14:paraId="683A60DA" w14:textId="77777777" w:rsidTr="3163EBEA">
        <w:trPr>
          <w:trHeight w:val="716"/>
        </w:trPr>
        <w:tc>
          <w:tcPr>
            <w:tcW w:w="1970" w:type="dxa"/>
          </w:tcPr>
          <w:p w14:paraId="0F7C79E8" w14:textId="71272D7F" w:rsidR="3163EBEA" w:rsidRPr="00462319" w:rsidRDefault="3163EBEA" w:rsidP="00917A5A">
            <w:pPr>
              <w:pStyle w:val="TableParagraph"/>
              <w:spacing w:line="298" w:lineRule="exact"/>
              <w:rPr>
                <w:b/>
                <w:bCs/>
                <w:sz w:val="26"/>
                <w:szCs w:val="26"/>
              </w:rPr>
            </w:pPr>
            <w:r w:rsidRPr="00462319">
              <w:rPr>
                <w:b/>
                <w:bCs/>
                <w:sz w:val="26"/>
                <w:szCs w:val="26"/>
              </w:rPr>
              <w:t>Quản lý phiếu nhập</w:t>
            </w:r>
          </w:p>
        </w:tc>
        <w:tc>
          <w:tcPr>
            <w:tcW w:w="4220" w:type="dxa"/>
          </w:tcPr>
          <w:p w14:paraId="5D94A7FE" w14:textId="20056961" w:rsidR="7BBC5D38" w:rsidRPr="00462319" w:rsidRDefault="7BBC5D38" w:rsidP="00917A5A">
            <w:pPr>
              <w:pStyle w:val="TableParagraph"/>
              <w:spacing w:line="298" w:lineRule="exact"/>
              <w:rPr>
                <w:sz w:val="26"/>
                <w:szCs w:val="26"/>
              </w:rPr>
            </w:pPr>
            <w:r w:rsidRPr="00462319">
              <w:rPr>
                <w:sz w:val="26"/>
                <w:szCs w:val="26"/>
              </w:rPr>
              <w:t>Có thể xem phiếu nhậpvà thêm phiếu nhập, xem chi tiết các phiếu đã nhập</w:t>
            </w:r>
          </w:p>
          <w:p w14:paraId="24474D87" w14:textId="0B7EA3D8" w:rsidR="3163EBEA" w:rsidRPr="00462319" w:rsidRDefault="3163EBEA" w:rsidP="00917A5A">
            <w:pPr>
              <w:pStyle w:val="TableParagraph"/>
              <w:spacing w:line="298" w:lineRule="exact"/>
              <w:rPr>
                <w:sz w:val="26"/>
                <w:szCs w:val="26"/>
              </w:rPr>
            </w:pPr>
          </w:p>
        </w:tc>
        <w:tc>
          <w:tcPr>
            <w:tcW w:w="3208" w:type="dxa"/>
          </w:tcPr>
          <w:p w14:paraId="05698414" w14:textId="3051D962" w:rsidR="3163EBEA" w:rsidRPr="00462319" w:rsidRDefault="3157D17A" w:rsidP="00917A5A">
            <w:pPr>
              <w:pStyle w:val="TableParagraph"/>
              <w:spacing w:line="298" w:lineRule="exact"/>
              <w:rPr>
                <w:sz w:val="26"/>
                <w:szCs w:val="26"/>
              </w:rPr>
            </w:pPr>
            <w:r w:rsidRPr="00462319">
              <w:rPr>
                <w:sz w:val="26"/>
                <w:szCs w:val="26"/>
              </w:rPr>
              <w:t>Cao</w:t>
            </w:r>
          </w:p>
        </w:tc>
      </w:tr>
      <w:tr w:rsidR="3163EBEA" w:rsidRPr="00462319" w14:paraId="564A6569" w14:textId="77777777" w:rsidTr="3163EBEA">
        <w:trPr>
          <w:trHeight w:val="716"/>
        </w:trPr>
        <w:tc>
          <w:tcPr>
            <w:tcW w:w="1970" w:type="dxa"/>
          </w:tcPr>
          <w:p w14:paraId="35EA259F" w14:textId="663CA821" w:rsidR="3163EBEA" w:rsidRPr="00462319" w:rsidRDefault="3163EBEA" w:rsidP="00917A5A">
            <w:pPr>
              <w:pStyle w:val="TableParagraph"/>
              <w:spacing w:line="298" w:lineRule="exact"/>
              <w:rPr>
                <w:b/>
                <w:bCs/>
                <w:sz w:val="26"/>
                <w:szCs w:val="26"/>
              </w:rPr>
            </w:pPr>
            <w:r w:rsidRPr="00462319">
              <w:rPr>
                <w:b/>
                <w:bCs/>
                <w:sz w:val="26"/>
                <w:szCs w:val="26"/>
              </w:rPr>
              <w:t>Quản lý</w:t>
            </w:r>
            <w:r w:rsidR="7C8F0A48" w:rsidRPr="00462319">
              <w:rPr>
                <w:b/>
                <w:bCs/>
                <w:sz w:val="26"/>
                <w:szCs w:val="26"/>
              </w:rPr>
              <w:t xml:space="preserve"> phiếu xuất</w:t>
            </w:r>
          </w:p>
        </w:tc>
        <w:tc>
          <w:tcPr>
            <w:tcW w:w="4220" w:type="dxa"/>
          </w:tcPr>
          <w:p w14:paraId="4705BD67" w14:textId="3A51DE4D" w:rsidR="3163EBEA" w:rsidRPr="00462319" w:rsidRDefault="7BBC5D38" w:rsidP="00917A5A">
            <w:pPr>
              <w:pStyle w:val="TableParagraph"/>
              <w:spacing w:line="298" w:lineRule="exact"/>
              <w:rPr>
                <w:sz w:val="26"/>
                <w:szCs w:val="26"/>
              </w:rPr>
            </w:pPr>
            <w:r w:rsidRPr="00462319">
              <w:rPr>
                <w:sz w:val="26"/>
                <w:szCs w:val="26"/>
              </w:rPr>
              <w:t>Có thể xem phiếu xuất và thêm phiếu xuất, xem chi tiết các phiếu đã xuất</w:t>
            </w:r>
          </w:p>
        </w:tc>
        <w:tc>
          <w:tcPr>
            <w:tcW w:w="3208" w:type="dxa"/>
          </w:tcPr>
          <w:p w14:paraId="49636B2A" w14:textId="4D664693" w:rsidR="3163EBEA" w:rsidRPr="00462319" w:rsidRDefault="3157D17A" w:rsidP="00917A5A">
            <w:pPr>
              <w:pStyle w:val="TableParagraph"/>
              <w:spacing w:line="298" w:lineRule="exact"/>
              <w:rPr>
                <w:sz w:val="26"/>
                <w:szCs w:val="26"/>
              </w:rPr>
            </w:pPr>
            <w:r w:rsidRPr="00462319">
              <w:rPr>
                <w:sz w:val="26"/>
                <w:szCs w:val="26"/>
              </w:rPr>
              <w:t>Cao</w:t>
            </w:r>
          </w:p>
        </w:tc>
      </w:tr>
    </w:tbl>
    <w:p w14:paraId="7700B144" w14:textId="77777777" w:rsidR="007A6809" w:rsidRPr="00462319" w:rsidRDefault="009F0AD0" w:rsidP="00072785">
      <w:pPr>
        <w:pStyle w:val="Heading2"/>
        <w:numPr>
          <w:ilvl w:val="1"/>
          <w:numId w:val="15"/>
        </w:numPr>
        <w:rPr>
          <w:rFonts w:ascii="Times New Roman" w:hAnsi="Times New Roman" w:cs="Times New Roman"/>
        </w:rPr>
      </w:pPr>
      <w:bookmarkStart w:id="25" w:name="1.5._Xây_dựng_kế_hoạch_dự_án_đơn_giản"/>
      <w:bookmarkStart w:id="26" w:name="_Toc167019584"/>
      <w:bookmarkStart w:id="27" w:name="_Toc167262678"/>
      <w:bookmarkStart w:id="28" w:name="_Toc167875536"/>
      <w:bookmarkEnd w:id="25"/>
      <w:r w:rsidRPr="00462319">
        <w:rPr>
          <w:rFonts w:ascii="Times New Roman" w:hAnsi="Times New Roman" w:cs="Times New Roman"/>
        </w:rPr>
        <w:t>Xây</w:t>
      </w:r>
      <w:r w:rsidRPr="00462319">
        <w:rPr>
          <w:rFonts w:ascii="Times New Roman" w:hAnsi="Times New Roman" w:cs="Times New Roman"/>
          <w:spacing w:val="-4"/>
        </w:rPr>
        <w:t xml:space="preserve"> </w:t>
      </w:r>
      <w:r w:rsidRPr="00462319">
        <w:rPr>
          <w:rFonts w:ascii="Times New Roman" w:hAnsi="Times New Roman" w:cs="Times New Roman"/>
        </w:rPr>
        <w:t>dựng</w:t>
      </w:r>
      <w:r w:rsidRPr="00462319">
        <w:rPr>
          <w:rFonts w:ascii="Times New Roman" w:hAnsi="Times New Roman" w:cs="Times New Roman"/>
          <w:spacing w:val="-2"/>
        </w:rPr>
        <w:t xml:space="preserve"> </w:t>
      </w:r>
      <w:r w:rsidRPr="00462319">
        <w:rPr>
          <w:rFonts w:ascii="Times New Roman" w:hAnsi="Times New Roman" w:cs="Times New Roman"/>
        </w:rPr>
        <w:t>kế</w:t>
      </w:r>
      <w:r w:rsidRPr="00462319">
        <w:rPr>
          <w:rFonts w:ascii="Times New Roman" w:hAnsi="Times New Roman" w:cs="Times New Roman"/>
          <w:spacing w:val="-3"/>
        </w:rPr>
        <w:t xml:space="preserve"> </w:t>
      </w:r>
      <w:r w:rsidRPr="00462319">
        <w:rPr>
          <w:rFonts w:ascii="Times New Roman" w:hAnsi="Times New Roman" w:cs="Times New Roman"/>
        </w:rPr>
        <w:t>hoạch</w:t>
      </w:r>
      <w:r w:rsidRPr="00462319">
        <w:rPr>
          <w:rFonts w:ascii="Times New Roman" w:hAnsi="Times New Roman" w:cs="Times New Roman"/>
          <w:spacing w:val="-3"/>
        </w:rPr>
        <w:t xml:space="preserve"> </w:t>
      </w:r>
      <w:r w:rsidRPr="00462319">
        <w:rPr>
          <w:rFonts w:ascii="Times New Roman" w:hAnsi="Times New Roman" w:cs="Times New Roman"/>
        </w:rPr>
        <w:t>dự</w:t>
      </w:r>
      <w:r w:rsidRPr="00462319">
        <w:rPr>
          <w:rFonts w:ascii="Times New Roman" w:hAnsi="Times New Roman" w:cs="Times New Roman"/>
          <w:spacing w:val="-2"/>
        </w:rPr>
        <w:t xml:space="preserve"> </w:t>
      </w:r>
      <w:r w:rsidRPr="00462319">
        <w:rPr>
          <w:rFonts w:ascii="Times New Roman" w:hAnsi="Times New Roman" w:cs="Times New Roman"/>
        </w:rPr>
        <w:t>án</w:t>
      </w:r>
      <w:r w:rsidRPr="00462319">
        <w:rPr>
          <w:rFonts w:ascii="Times New Roman" w:hAnsi="Times New Roman" w:cs="Times New Roman"/>
          <w:spacing w:val="-4"/>
        </w:rPr>
        <w:t xml:space="preserve"> </w:t>
      </w:r>
      <w:r w:rsidRPr="00462319">
        <w:rPr>
          <w:rFonts w:ascii="Times New Roman" w:hAnsi="Times New Roman" w:cs="Times New Roman"/>
        </w:rPr>
        <w:t>đơn</w:t>
      </w:r>
      <w:r w:rsidRPr="00462319">
        <w:rPr>
          <w:rFonts w:ascii="Times New Roman" w:hAnsi="Times New Roman" w:cs="Times New Roman"/>
          <w:spacing w:val="-2"/>
        </w:rPr>
        <w:t xml:space="preserve"> </w:t>
      </w:r>
      <w:r w:rsidRPr="00462319">
        <w:rPr>
          <w:rFonts w:ascii="Times New Roman" w:hAnsi="Times New Roman" w:cs="Times New Roman"/>
        </w:rPr>
        <w:t>giản</w:t>
      </w:r>
      <w:bookmarkEnd w:id="26"/>
      <w:bookmarkEnd w:id="27"/>
      <w:bookmarkEnd w:id="28"/>
    </w:p>
    <w:p w14:paraId="709D7669" w14:textId="77777777" w:rsidR="007A6809" w:rsidRPr="00462319" w:rsidRDefault="009F0AD0" w:rsidP="00917A5A">
      <w:pPr>
        <w:spacing w:before="241"/>
        <w:ind w:left="424"/>
        <w:rPr>
          <w:i/>
          <w:sz w:val="26"/>
        </w:rPr>
      </w:pPr>
      <w:r w:rsidRPr="00462319">
        <w:rPr>
          <w:i/>
          <w:sz w:val="26"/>
        </w:rPr>
        <w:t>Bản</w:t>
      </w:r>
      <w:r w:rsidRPr="00462319">
        <w:rPr>
          <w:i/>
          <w:spacing w:val="-1"/>
          <w:sz w:val="26"/>
        </w:rPr>
        <w:t xml:space="preserve"> </w:t>
      </w:r>
      <w:r w:rsidRPr="00462319">
        <w:rPr>
          <w:i/>
          <w:sz w:val="26"/>
        </w:rPr>
        <w:t>kế</w:t>
      </w:r>
      <w:r w:rsidRPr="00462319">
        <w:rPr>
          <w:i/>
          <w:spacing w:val="-1"/>
          <w:sz w:val="26"/>
        </w:rPr>
        <w:t xml:space="preserve"> </w:t>
      </w:r>
      <w:r w:rsidRPr="00462319">
        <w:rPr>
          <w:i/>
          <w:sz w:val="26"/>
        </w:rPr>
        <w:t>hoạch</w:t>
      </w:r>
      <w:r w:rsidRPr="00462319">
        <w:rPr>
          <w:i/>
          <w:spacing w:val="-3"/>
          <w:sz w:val="26"/>
        </w:rPr>
        <w:t xml:space="preserve"> </w:t>
      </w:r>
      <w:r w:rsidRPr="00462319">
        <w:rPr>
          <w:i/>
          <w:sz w:val="26"/>
        </w:rPr>
        <w:t>đơn giản</w:t>
      </w:r>
      <w:r w:rsidRPr="00462319">
        <w:rPr>
          <w:i/>
          <w:spacing w:val="-1"/>
          <w:sz w:val="26"/>
        </w:rPr>
        <w:t xml:space="preserve"> </w:t>
      </w:r>
      <w:r w:rsidRPr="00462319">
        <w:rPr>
          <w:i/>
          <w:sz w:val="26"/>
        </w:rPr>
        <w:t>cho dự</w:t>
      </w:r>
      <w:r w:rsidRPr="00462319">
        <w:rPr>
          <w:i/>
          <w:spacing w:val="-2"/>
          <w:sz w:val="26"/>
        </w:rPr>
        <w:t xml:space="preserve"> </w:t>
      </w:r>
      <w:r w:rsidRPr="00462319">
        <w:rPr>
          <w:i/>
          <w:sz w:val="26"/>
        </w:rPr>
        <w:t>án</w:t>
      </w:r>
      <w:r w:rsidRPr="00462319">
        <w:rPr>
          <w:i/>
          <w:spacing w:val="-1"/>
          <w:sz w:val="26"/>
        </w:rPr>
        <w:t xml:space="preserve"> </w:t>
      </w:r>
      <w:r w:rsidRPr="00462319">
        <w:rPr>
          <w:i/>
          <w:sz w:val="26"/>
        </w:rPr>
        <w:t>:</w:t>
      </w:r>
    </w:p>
    <w:tbl>
      <w:tblPr>
        <w:tblW w:w="0" w:type="auto"/>
        <w:tblInd w:w="4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520"/>
        <w:gridCol w:w="2354"/>
        <w:gridCol w:w="2534"/>
        <w:gridCol w:w="1430"/>
      </w:tblGrid>
      <w:tr w:rsidR="007A6809" w:rsidRPr="00462319" w14:paraId="3A4F0A73" w14:textId="77777777">
        <w:trPr>
          <w:trHeight w:val="651"/>
        </w:trPr>
        <w:tc>
          <w:tcPr>
            <w:tcW w:w="4874" w:type="dxa"/>
            <w:gridSpan w:val="2"/>
          </w:tcPr>
          <w:p w14:paraId="63D48BF5" w14:textId="77777777" w:rsidR="007A6809" w:rsidRPr="00462319" w:rsidRDefault="009F0AD0" w:rsidP="00917A5A">
            <w:pPr>
              <w:pStyle w:val="TableParagraph"/>
              <w:spacing w:before="175"/>
              <w:ind w:left="1886" w:right="1883"/>
              <w:jc w:val="center"/>
              <w:rPr>
                <w:sz w:val="26"/>
              </w:rPr>
            </w:pPr>
            <w:r w:rsidRPr="00462319">
              <w:rPr>
                <w:sz w:val="26"/>
              </w:rPr>
              <w:t>Công</w:t>
            </w:r>
            <w:r w:rsidRPr="00462319">
              <w:rPr>
                <w:spacing w:val="-3"/>
                <w:sz w:val="26"/>
              </w:rPr>
              <w:t xml:space="preserve"> </w:t>
            </w:r>
            <w:r w:rsidRPr="00462319">
              <w:rPr>
                <w:sz w:val="26"/>
              </w:rPr>
              <w:t>việc</w:t>
            </w:r>
          </w:p>
        </w:tc>
        <w:tc>
          <w:tcPr>
            <w:tcW w:w="2534" w:type="dxa"/>
          </w:tcPr>
          <w:p w14:paraId="6C0A32E8" w14:textId="77777777" w:rsidR="007A6809" w:rsidRPr="00462319" w:rsidRDefault="009F0AD0" w:rsidP="00917A5A">
            <w:pPr>
              <w:pStyle w:val="TableParagraph"/>
              <w:spacing w:before="25"/>
              <w:ind w:left="972" w:right="142" w:hanging="868"/>
              <w:rPr>
                <w:sz w:val="26"/>
              </w:rPr>
            </w:pPr>
            <w:r w:rsidRPr="00462319">
              <w:rPr>
                <w:sz w:val="26"/>
              </w:rPr>
              <w:t>Thời</w:t>
            </w:r>
            <w:r w:rsidRPr="00462319">
              <w:rPr>
                <w:spacing w:val="-4"/>
                <w:sz w:val="26"/>
              </w:rPr>
              <w:t xml:space="preserve"> </w:t>
            </w:r>
            <w:r w:rsidRPr="00462319">
              <w:rPr>
                <w:sz w:val="26"/>
              </w:rPr>
              <w:t>gian</w:t>
            </w:r>
            <w:r w:rsidRPr="00462319">
              <w:rPr>
                <w:spacing w:val="-4"/>
                <w:sz w:val="26"/>
              </w:rPr>
              <w:t xml:space="preserve"> </w:t>
            </w:r>
            <w:r w:rsidRPr="00462319">
              <w:rPr>
                <w:sz w:val="26"/>
              </w:rPr>
              <w:t>(số</w:t>
            </w:r>
            <w:r w:rsidRPr="00462319">
              <w:rPr>
                <w:spacing w:val="-6"/>
                <w:sz w:val="26"/>
              </w:rPr>
              <w:t xml:space="preserve"> </w:t>
            </w:r>
            <w:r w:rsidRPr="00462319">
              <w:rPr>
                <w:sz w:val="26"/>
              </w:rPr>
              <w:t>giờ</w:t>
            </w:r>
            <w:r w:rsidRPr="00462319">
              <w:rPr>
                <w:spacing w:val="-5"/>
                <w:sz w:val="26"/>
              </w:rPr>
              <w:t xml:space="preserve"> </w:t>
            </w:r>
            <w:r w:rsidRPr="00462319">
              <w:rPr>
                <w:sz w:val="26"/>
              </w:rPr>
              <w:t>làm</w:t>
            </w:r>
            <w:r w:rsidRPr="00462319">
              <w:rPr>
                <w:spacing w:val="-62"/>
                <w:sz w:val="26"/>
              </w:rPr>
              <w:t xml:space="preserve"> </w:t>
            </w:r>
            <w:r w:rsidRPr="00462319">
              <w:rPr>
                <w:sz w:val="26"/>
              </w:rPr>
              <w:t>việc)</w:t>
            </w:r>
          </w:p>
        </w:tc>
        <w:tc>
          <w:tcPr>
            <w:tcW w:w="1430" w:type="dxa"/>
          </w:tcPr>
          <w:p w14:paraId="5E4FE69D" w14:textId="77777777" w:rsidR="007A6809" w:rsidRPr="00462319" w:rsidRDefault="009F0AD0" w:rsidP="00917A5A">
            <w:pPr>
              <w:pStyle w:val="TableParagraph"/>
              <w:spacing w:before="175"/>
              <w:ind w:left="232"/>
              <w:rPr>
                <w:sz w:val="26"/>
              </w:rPr>
            </w:pPr>
            <w:r w:rsidRPr="00462319">
              <w:rPr>
                <w:sz w:val="26"/>
              </w:rPr>
              <w:t>Số</w:t>
            </w:r>
            <w:r w:rsidRPr="00462319">
              <w:rPr>
                <w:spacing w:val="-1"/>
                <w:sz w:val="26"/>
              </w:rPr>
              <w:t xml:space="preserve"> </w:t>
            </w:r>
            <w:r w:rsidRPr="00462319">
              <w:rPr>
                <w:sz w:val="26"/>
              </w:rPr>
              <w:t>người</w:t>
            </w:r>
          </w:p>
        </w:tc>
      </w:tr>
      <w:tr w:rsidR="007A6809" w:rsidRPr="00462319" w14:paraId="266021AF" w14:textId="77777777">
        <w:trPr>
          <w:trHeight w:val="322"/>
        </w:trPr>
        <w:tc>
          <w:tcPr>
            <w:tcW w:w="2520" w:type="dxa"/>
            <w:vMerge w:val="restart"/>
          </w:tcPr>
          <w:p w14:paraId="0550A975" w14:textId="77777777" w:rsidR="007A6809" w:rsidRPr="00462319" w:rsidRDefault="007A6809" w:rsidP="00917A5A">
            <w:pPr>
              <w:pStyle w:val="TableParagraph"/>
              <w:ind w:left="0"/>
              <w:rPr>
                <w:i/>
                <w:sz w:val="28"/>
              </w:rPr>
            </w:pPr>
          </w:p>
          <w:p w14:paraId="0281B284" w14:textId="77777777" w:rsidR="007A6809" w:rsidRPr="00462319" w:rsidRDefault="007A6809" w:rsidP="00917A5A">
            <w:pPr>
              <w:pStyle w:val="TableParagraph"/>
              <w:ind w:left="0"/>
              <w:rPr>
                <w:i/>
                <w:sz w:val="28"/>
              </w:rPr>
            </w:pPr>
          </w:p>
          <w:p w14:paraId="44AA3098" w14:textId="77777777" w:rsidR="007A6809" w:rsidRPr="00462319" w:rsidRDefault="007A6809" w:rsidP="00917A5A">
            <w:pPr>
              <w:pStyle w:val="TableParagraph"/>
              <w:spacing w:before="8"/>
              <w:ind w:left="0"/>
              <w:rPr>
                <w:i/>
                <w:sz w:val="25"/>
              </w:rPr>
            </w:pPr>
          </w:p>
          <w:p w14:paraId="50170B5D" w14:textId="77777777" w:rsidR="007A6809" w:rsidRPr="00462319" w:rsidRDefault="009F0AD0" w:rsidP="00917A5A">
            <w:pPr>
              <w:pStyle w:val="TableParagraph"/>
              <w:ind w:left="772"/>
              <w:rPr>
                <w:sz w:val="26"/>
              </w:rPr>
            </w:pPr>
            <w:r w:rsidRPr="00462319">
              <w:rPr>
                <w:sz w:val="26"/>
              </w:rPr>
              <w:t>Phân</w:t>
            </w:r>
            <w:r w:rsidRPr="00462319">
              <w:rPr>
                <w:spacing w:val="-4"/>
                <w:sz w:val="26"/>
              </w:rPr>
              <w:t xml:space="preserve"> </w:t>
            </w:r>
            <w:r w:rsidRPr="00462319">
              <w:rPr>
                <w:sz w:val="26"/>
              </w:rPr>
              <w:t>tích</w:t>
            </w:r>
          </w:p>
        </w:tc>
        <w:tc>
          <w:tcPr>
            <w:tcW w:w="2354" w:type="dxa"/>
          </w:tcPr>
          <w:p w14:paraId="1F1BDEF5" w14:textId="77777777" w:rsidR="007A6809" w:rsidRPr="00462319" w:rsidRDefault="009F0AD0" w:rsidP="00917A5A">
            <w:pPr>
              <w:pStyle w:val="TableParagraph"/>
              <w:spacing w:line="297" w:lineRule="exact"/>
              <w:ind w:left="0" w:right="39"/>
              <w:jc w:val="center"/>
              <w:rPr>
                <w:sz w:val="26"/>
              </w:rPr>
            </w:pPr>
            <w:r w:rsidRPr="00462319">
              <w:rPr>
                <w:sz w:val="26"/>
              </w:rPr>
              <w:t>Phân</w:t>
            </w:r>
            <w:r w:rsidRPr="00462319">
              <w:rPr>
                <w:spacing w:val="-4"/>
                <w:sz w:val="26"/>
              </w:rPr>
              <w:t xml:space="preserve"> </w:t>
            </w:r>
            <w:r w:rsidRPr="00462319">
              <w:rPr>
                <w:sz w:val="26"/>
              </w:rPr>
              <w:t>tích</w:t>
            </w:r>
            <w:r w:rsidRPr="00462319">
              <w:rPr>
                <w:spacing w:val="-2"/>
                <w:sz w:val="26"/>
              </w:rPr>
              <w:t xml:space="preserve"> </w:t>
            </w:r>
            <w:r w:rsidRPr="00462319">
              <w:rPr>
                <w:sz w:val="26"/>
              </w:rPr>
              <w:t>yêu</w:t>
            </w:r>
            <w:r w:rsidRPr="00462319">
              <w:rPr>
                <w:spacing w:val="-2"/>
                <w:sz w:val="26"/>
              </w:rPr>
              <w:t xml:space="preserve"> </w:t>
            </w:r>
            <w:r w:rsidRPr="00462319">
              <w:rPr>
                <w:sz w:val="26"/>
              </w:rPr>
              <w:t>cầu</w:t>
            </w:r>
          </w:p>
        </w:tc>
        <w:tc>
          <w:tcPr>
            <w:tcW w:w="2534" w:type="dxa"/>
          </w:tcPr>
          <w:p w14:paraId="0B450D43" w14:textId="2ABF9917" w:rsidR="007A6809" w:rsidRPr="00462319" w:rsidRDefault="00293F8C" w:rsidP="00917A5A">
            <w:pPr>
              <w:pStyle w:val="TableParagraph"/>
              <w:spacing w:line="297" w:lineRule="exact"/>
              <w:ind w:left="754" w:right="792"/>
              <w:jc w:val="center"/>
              <w:rPr>
                <w:sz w:val="26"/>
                <w:szCs w:val="26"/>
                <w:lang w:val="en-US"/>
              </w:rPr>
            </w:pPr>
            <w:r w:rsidRPr="00462319">
              <w:rPr>
                <w:sz w:val="26"/>
                <w:szCs w:val="26"/>
                <w:lang w:val="en-US"/>
              </w:rPr>
              <w:t xml:space="preserve">4 </w:t>
            </w:r>
            <w:proofErr w:type="spellStart"/>
            <w:r w:rsidRPr="00462319">
              <w:rPr>
                <w:sz w:val="26"/>
                <w:szCs w:val="26"/>
                <w:lang w:val="en-US"/>
              </w:rPr>
              <w:t>tiếng</w:t>
            </w:r>
            <w:proofErr w:type="spellEnd"/>
          </w:p>
        </w:tc>
        <w:tc>
          <w:tcPr>
            <w:tcW w:w="1430" w:type="dxa"/>
            <w:vMerge w:val="restart"/>
          </w:tcPr>
          <w:p w14:paraId="731A75EA" w14:textId="77777777" w:rsidR="007A6809" w:rsidRPr="00462319" w:rsidRDefault="007A6809" w:rsidP="00917A5A">
            <w:pPr>
              <w:pStyle w:val="TableParagraph"/>
              <w:ind w:left="0"/>
              <w:rPr>
                <w:i/>
                <w:sz w:val="28"/>
              </w:rPr>
            </w:pPr>
          </w:p>
          <w:p w14:paraId="592A8326" w14:textId="77777777" w:rsidR="007A6809" w:rsidRPr="00462319" w:rsidRDefault="007A6809" w:rsidP="00917A5A">
            <w:pPr>
              <w:pStyle w:val="TableParagraph"/>
              <w:ind w:left="0"/>
              <w:rPr>
                <w:i/>
                <w:sz w:val="28"/>
              </w:rPr>
            </w:pPr>
          </w:p>
          <w:p w14:paraId="4EF62D6F" w14:textId="77777777" w:rsidR="007A6809" w:rsidRPr="00462319" w:rsidRDefault="007A6809" w:rsidP="00917A5A">
            <w:pPr>
              <w:pStyle w:val="TableParagraph"/>
              <w:spacing w:before="8"/>
              <w:ind w:left="0"/>
              <w:rPr>
                <w:i/>
                <w:sz w:val="25"/>
              </w:rPr>
            </w:pPr>
          </w:p>
          <w:p w14:paraId="5539D2FD" w14:textId="3AAA4993" w:rsidR="007A6809" w:rsidRPr="00462319" w:rsidRDefault="00B61640" w:rsidP="00917A5A">
            <w:pPr>
              <w:pStyle w:val="TableParagraph"/>
              <w:ind w:left="304"/>
              <w:rPr>
                <w:sz w:val="26"/>
                <w:szCs w:val="26"/>
                <w:lang w:val="en-US"/>
              </w:rPr>
            </w:pPr>
            <w:r w:rsidRPr="00462319">
              <w:rPr>
                <w:sz w:val="26"/>
                <w:szCs w:val="26"/>
                <w:lang w:val="en-US"/>
              </w:rPr>
              <w:t>3</w:t>
            </w:r>
          </w:p>
        </w:tc>
      </w:tr>
      <w:tr w:rsidR="007A6809" w:rsidRPr="00462319" w14:paraId="4128F49C" w14:textId="77777777" w:rsidTr="205DCF66">
        <w:trPr>
          <w:trHeight w:val="623"/>
        </w:trPr>
        <w:tc>
          <w:tcPr>
            <w:tcW w:w="2520" w:type="dxa"/>
            <w:vMerge/>
          </w:tcPr>
          <w:p w14:paraId="50F8EE05" w14:textId="77777777" w:rsidR="007A6809" w:rsidRPr="00462319" w:rsidRDefault="007A6809" w:rsidP="00917A5A">
            <w:pPr>
              <w:rPr>
                <w:sz w:val="2"/>
                <w:szCs w:val="2"/>
              </w:rPr>
            </w:pPr>
          </w:p>
        </w:tc>
        <w:tc>
          <w:tcPr>
            <w:tcW w:w="2354" w:type="dxa"/>
          </w:tcPr>
          <w:p w14:paraId="78D01F89" w14:textId="77777777" w:rsidR="007A6809" w:rsidRPr="00462319" w:rsidRDefault="009F0AD0" w:rsidP="00917A5A">
            <w:pPr>
              <w:pStyle w:val="TableParagraph"/>
              <w:ind w:left="850" w:right="313" w:hanging="572"/>
              <w:rPr>
                <w:sz w:val="26"/>
              </w:rPr>
            </w:pPr>
            <w:r w:rsidRPr="00462319">
              <w:rPr>
                <w:sz w:val="26"/>
              </w:rPr>
              <w:t>Xác</w:t>
            </w:r>
            <w:r w:rsidRPr="00462319">
              <w:rPr>
                <w:spacing w:val="-6"/>
                <w:sz w:val="26"/>
              </w:rPr>
              <w:t xml:space="preserve"> </w:t>
            </w:r>
            <w:r w:rsidRPr="00462319">
              <w:rPr>
                <w:sz w:val="26"/>
              </w:rPr>
              <w:t>định</w:t>
            </w:r>
            <w:r w:rsidRPr="00462319">
              <w:rPr>
                <w:spacing w:val="-5"/>
                <w:sz w:val="26"/>
              </w:rPr>
              <w:t xml:space="preserve"> </w:t>
            </w:r>
            <w:r w:rsidRPr="00462319">
              <w:rPr>
                <w:sz w:val="26"/>
              </w:rPr>
              <w:t>các</w:t>
            </w:r>
            <w:r w:rsidRPr="00462319">
              <w:rPr>
                <w:spacing w:val="-6"/>
                <w:sz w:val="26"/>
              </w:rPr>
              <w:t xml:space="preserve"> </w:t>
            </w:r>
            <w:r w:rsidRPr="00462319">
              <w:rPr>
                <w:sz w:val="26"/>
              </w:rPr>
              <w:t>đối</w:t>
            </w:r>
            <w:r w:rsidRPr="00462319">
              <w:rPr>
                <w:spacing w:val="-62"/>
                <w:sz w:val="26"/>
              </w:rPr>
              <w:t xml:space="preserve"> </w:t>
            </w:r>
            <w:r w:rsidRPr="00462319">
              <w:rPr>
                <w:sz w:val="26"/>
              </w:rPr>
              <w:t>tượng</w:t>
            </w:r>
          </w:p>
        </w:tc>
        <w:tc>
          <w:tcPr>
            <w:tcW w:w="2534" w:type="dxa"/>
          </w:tcPr>
          <w:p w14:paraId="6356D649" w14:textId="5D80A179" w:rsidR="007A6809" w:rsidRPr="00462319" w:rsidRDefault="00293F8C" w:rsidP="00917A5A">
            <w:pPr>
              <w:pStyle w:val="TableParagraph"/>
              <w:spacing w:before="147"/>
              <w:ind w:left="754" w:right="792"/>
              <w:jc w:val="center"/>
              <w:rPr>
                <w:sz w:val="26"/>
                <w:szCs w:val="26"/>
                <w:lang w:val="en-US"/>
              </w:rPr>
            </w:pPr>
            <w:r w:rsidRPr="00462319">
              <w:rPr>
                <w:sz w:val="26"/>
                <w:szCs w:val="26"/>
                <w:lang w:val="en-US"/>
              </w:rPr>
              <w:t xml:space="preserve">5 </w:t>
            </w:r>
            <w:proofErr w:type="spellStart"/>
            <w:r w:rsidRPr="00462319">
              <w:rPr>
                <w:sz w:val="26"/>
                <w:szCs w:val="26"/>
                <w:lang w:val="en-US"/>
              </w:rPr>
              <w:t>tiếng</w:t>
            </w:r>
            <w:proofErr w:type="spellEnd"/>
          </w:p>
        </w:tc>
        <w:tc>
          <w:tcPr>
            <w:tcW w:w="1430" w:type="dxa"/>
            <w:vMerge/>
          </w:tcPr>
          <w:p w14:paraId="156790C1" w14:textId="77777777" w:rsidR="007A6809" w:rsidRPr="00462319" w:rsidRDefault="007A6809" w:rsidP="00917A5A">
            <w:pPr>
              <w:rPr>
                <w:sz w:val="2"/>
                <w:szCs w:val="2"/>
              </w:rPr>
            </w:pPr>
          </w:p>
        </w:tc>
      </w:tr>
      <w:tr w:rsidR="007A6809" w:rsidRPr="00462319" w14:paraId="629A2A87" w14:textId="77777777" w:rsidTr="205DCF66">
        <w:trPr>
          <w:trHeight w:val="622"/>
        </w:trPr>
        <w:tc>
          <w:tcPr>
            <w:tcW w:w="2520" w:type="dxa"/>
            <w:vMerge/>
          </w:tcPr>
          <w:p w14:paraId="5B3CDCDC" w14:textId="77777777" w:rsidR="007A6809" w:rsidRPr="00462319" w:rsidRDefault="007A6809" w:rsidP="00917A5A">
            <w:pPr>
              <w:rPr>
                <w:sz w:val="2"/>
                <w:szCs w:val="2"/>
              </w:rPr>
            </w:pPr>
          </w:p>
        </w:tc>
        <w:tc>
          <w:tcPr>
            <w:tcW w:w="2354" w:type="dxa"/>
          </w:tcPr>
          <w:p w14:paraId="48F1DC1B" w14:textId="77777777" w:rsidR="007A6809" w:rsidRPr="00462319" w:rsidRDefault="009F0AD0" w:rsidP="00917A5A">
            <w:pPr>
              <w:pStyle w:val="TableParagraph"/>
              <w:ind w:left="1024" w:right="128" w:hanging="934"/>
              <w:rPr>
                <w:sz w:val="26"/>
              </w:rPr>
            </w:pPr>
            <w:r w:rsidRPr="00462319">
              <w:rPr>
                <w:sz w:val="26"/>
              </w:rPr>
              <w:t>Xác</w:t>
            </w:r>
            <w:r w:rsidRPr="00462319">
              <w:rPr>
                <w:spacing w:val="-6"/>
                <w:sz w:val="26"/>
              </w:rPr>
              <w:t xml:space="preserve"> </w:t>
            </w:r>
            <w:r w:rsidRPr="00462319">
              <w:rPr>
                <w:sz w:val="26"/>
              </w:rPr>
              <w:t>định</w:t>
            </w:r>
            <w:r w:rsidRPr="00462319">
              <w:rPr>
                <w:spacing w:val="-8"/>
                <w:sz w:val="26"/>
              </w:rPr>
              <w:t xml:space="preserve"> </w:t>
            </w:r>
            <w:r w:rsidRPr="00462319">
              <w:rPr>
                <w:sz w:val="26"/>
              </w:rPr>
              <w:t>các</w:t>
            </w:r>
            <w:r w:rsidRPr="00462319">
              <w:rPr>
                <w:spacing w:val="-5"/>
                <w:sz w:val="26"/>
              </w:rPr>
              <w:t xml:space="preserve"> </w:t>
            </w:r>
            <w:r w:rsidRPr="00462319">
              <w:rPr>
                <w:sz w:val="26"/>
              </w:rPr>
              <w:t>nghiệp</w:t>
            </w:r>
            <w:r w:rsidRPr="00462319">
              <w:rPr>
                <w:spacing w:val="-62"/>
                <w:sz w:val="26"/>
              </w:rPr>
              <w:t xml:space="preserve"> </w:t>
            </w:r>
            <w:r w:rsidRPr="00462319">
              <w:rPr>
                <w:sz w:val="26"/>
              </w:rPr>
              <w:t>vụ</w:t>
            </w:r>
          </w:p>
        </w:tc>
        <w:tc>
          <w:tcPr>
            <w:tcW w:w="2534" w:type="dxa"/>
          </w:tcPr>
          <w:p w14:paraId="0195DF24" w14:textId="5ADF0D21" w:rsidR="007A6809" w:rsidRPr="00462319" w:rsidRDefault="00610B36" w:rsidP="00917A5A">
            <w:pPr>
              <w:pStyle w:val="TableParagraph"/>
              <w:spacing w:before="147"/>
              <w:ind w:left="754" w:right="792"/>
              <w:jc w:val="center"/>
              <w:rPr>
                <w:sz w:val="26"/>
                <w:szCs w:val="26"/>
                <w:lang w:val="en-US"/>
              </w:rPr>
            </w:pPr>
            <w:r w:rsidRPr="00462319">
              <w:rPr>
                <w:sz w:val="26"/>
                <w:szCs w:val="26"/>
                <w:lang w:val="en-US"/>
              </w:rPr>
              <w:t xml:space="preserve">2 </w:t>
            </w:r>
            <w:proofErr w:type="spellStart"/>
            <w:r w:rsidRPr="00462319">
              <w:rPr>
                <w:sz w:val="26"/>
                <w:szCs w:val="26"/>
                <w:lang w:val="en-US"/>
              </w:rPr>
              <w:t>tiếng</w:t>
            </w:r>
            <w:proofErr w:type="spellEnd"/>
          </w:p>
        </w:tc>
        <w:tc>
          <w:tcPr>
            <w:tcW w:w="1430" w:type="dxa"/>
            <w:vMerge/>
          </w:tcPr>
          <w:p w14:paraId="6D9E07B2" w14:textId="77777777" w:rsidR="007A6809" w:rsidRPr="00462319" w:rsidRDefault="007A6809" w:rsidP="00917A5A">
            <w:pPr>
              <w:rPr>
                <w:sz w:val="2"/>
                <w:szCs w:val="2"/>
              </w:rPr>
            </w:pPr>
          </w:p>
        </w:tc>
      </w:tr>
      <w:tr w:rsidR="007A6809" w:rsidRPr="00462319" w14:paraId="6A57763F" w14:textId="77777777" w:rsidTr="205DCF66">
        <w:trPr>
          <w:trHeight w:val="622"/>
        </w:trPr>
        <w:tc>
          <w:tcPr>
            <w:tcW w:w="2520" w:type="dxa"/>
            <w:vMerge/>
          </w:tcPr>
          <w:p w14:paraId="4F5E73F4" w14:textId="77777777" w:rsidR="007A6809" w:rsidRPr="00462319" w:rsidRDefault="007A6809" w:rsidP="00917A5A">
            <w:pPr>
              <w:rPr>
                <w:sz w:val="2"/>
                <w:szCs w:val="2"/>
              </w:rPr>
            </w:pPr>
          </w:p>
        </w:tc>
        <w:tc>
          <w:tcPr>
            <w:tcW w:w="2354" w:type="dxa"/>
          </w:tcPr>
          <w:p w14:paraId="75933B98" w14:textId="77777777" w:rsidR="007A6809" w:rsidRPr="00462319" w:rsidRDefault="009F0AD0" w:rsidP="00917A5A">
            <w:pPr>
              <w:pStyle w:val="TableParagraph"/>
              <w:ind w:left="670" w:right="205" w:hanging="482"/>
              <w:rPr>
                <w:sz w:val="26"/>
              </w:rPr>
            </w:pPr>
            <w:r w:rsidRPr="00462319">
              <w:rPr>
                <w:sz w:val="26"/>
              </w:rPr>
              <w:t>Xác định thời gian</w:t>
            </w:r>
            <w:r w:rsidRPr="00462319">
              <w:rPr>
                <w:spacing w:val="-63"/>
                <w:sz w:val="26"/>
              </w:rPr>
              <w:t xml:space="preserve"> </w:t>
            </w:r>
            <w:r w:rsidRPr="00462319">
              <w:rPr>
                <w:sz w:val="26"/>
              </w:rPr>
              <w:t>thực hiện</w:t>
            </w:r>
          </w:p>
        </w:tc>
        <w:tc>
          <w:tcPr>
            <w:tcW w:w="2534" w:type="dxa"/>
          </w:tcPr>
          <w:p w14:paraId="2C621BE6" w14:textId="39857F3E" w:rsidR="007A6809" w:rsidRPr="00462319" w:rsidRDefault="00610B36" w:rsidP="00917A5A">
            <w:pPr>
              <w:pStyle w:val="TableParagraph"/>
              <w:spacing w:before="147"/>
              <w:ind w:right="792"/>
              <w:jc w:val="center"/>
              <w:rPr>
                <w:sz w:val="26"/>
                <w:szCs w:val="26"/>
                <w:lang w:val="en-US"/>
              </w:rPr>
            </w:pPr>
            <w:r w:rsidRPr="00462319">
              <w:rPr>
                <w:sz w:val="26"/>
                <w:szCs w:val="26"/>
                <w:lang w:val="en-US"/>
              </w:rPr>
              <w:t xml:space="preserve">  1</w:t>
            </w:r>
            <w:r w:rsidR="00AC3B43" w:rsidRPr="00462319">
              <w:rPr>
                <w:sz w:val="26"/>
                <w:szCs w:val="26"/>
                <w:lang w:val="en-US"/>
              </w:rPr>
              <w:t xml:space="preserve"> </w:t>
            </w:r>
            <w:proofErr w:type="spellStart"/>
            <w:r w:rsidRPr="00462319">
              <w:rPr>
                <w:sz w:val="26"/>
                <w:szCs w:val="26"/>
                <w:lang w:val="en-US"/>
              </w:rPr>
              <w:t>tiếng</w:t>
            </w:r>
            <w:proofErr w:type="spellEnd"/>
          </w:p>
        </w:tc>
        <w:tc>
          <w:tcPr>
            <w:tcW w:w="1430" w:type="dxa"/>
            <w:vMerge/>
          </w:tcPr>
          <w:p w14:paraId="4AD50CC3" w14:textId="77777777" w:rsidR="007A6809" w:rsidRPr="00462319" w:rsidRDefault="007A6809" w:rsidP="00917A5A">
            <w:pPr>
              <w:rPr>
                <w:sz w:val="2"/>
                <w:szCs w:val="2"/>
              </w:rPr>
            </w:pPr>
          </w:p>
        </w:tc>
      </w:tr>
      <w:tr w:rsidR="007A6809" w:rsidRPr="00462319" w14:paraId="08C52F70" w14:textId="77777777">
        <w:trPr>
          <w:trHeight w:val="623"/>
        </w:trPr>
        <w:tc>
          <w:tcPr>
            <w:tcW w:w="2520" w:type="dxa"/>
            <w:vMerge w:val="restart"/>
          </w:tcPr>
          <w:p w14:paraId="38602DD2" w14:textId="77777777" w:rsidR="007A6809" w:rsidRPr="00462319" w:rsidRDefault="007A6809" w:rsidP="00917A5A">
            <w:pPr>
              <w:pStyle w:val="TableParagraph"/>
              <w:ind w:left="0"/>
              <w:rPr>
                <w:i/>
                <w:sz w:val="28"/>
              </w:rPr>
            </w:pPr>
          </w:p>
          <w:p w14:paraId="5CCAB072" w14:textId="77777777" w:rsidR="007A6809" w:rsidRPr="00462319" w:rsidRDefault="007A6809" w:rsidP="00917A5A">
            <w:pPr>
              <w:pStyle w:val="TableParagraph"/>
              <w:spacing w:before="9"/>
              <w:ind w:left="0"/>
              <w:rPr>
                <w:i/>
                <w:sz w:val="27"/>
              </w:rPr>
            </w:pPr>
          </w:p>
          <w:p w14:paraId="66DFF97A" w14:textId="77777777" w:rsidR="007A6809" w:rsidRPr="00462319" w:rsidRDefault="009F0AD0" w:rsidP="00917A5A">
            <w:pPr>
              <w:pStyle w:val="TableParagraph"/>
              <w:ind w:left="830"/>
              <w:rPr>
                <w:sz w:val="26"/>
              </w:rPr>
            </w:pPr>
            <w:r w:rsidRPr="00462319">
              <w:rPr>
                <w:sz w:val="26"/>
              </w:rPr>
              <w:t>Thiết</w:t>
            </w:r>
            <w:r w:rsidRPr="00462319">
              <w:rPr>
                <w:spacing w:val="-2"/>
                <w:sz w:val="26"/>
              </w:rPr>
              <w:t xml:space="preserve"> </w:t>
            </w:r>
            <w:r w:rsidRPr="00462319">
              <w:rPr>
                <w:sz w:val="26"/>
              </w:rPr>
              <w:t>kế</w:t>
            </w:r>
          </w:p>
        </w:tc>
        <w:tc>
          <w:tcPr>
            <w:tcW w:w="2354" w:type="dxa"/>
          </w:tcPr>
          <w:p w14:paraId="3972A506" w14:textId="77777777" w:rsidR="007A6809" w:rsidRPr="00462319" w:rsidRDefault="009F0AD0" w:rsidP="00917A5A">
            <w:pPr>
              <w:pStyle w:val="TableParagraph"/>
              <w:ind w:left="932" w:right="76" w:hanging="874"/>
              <w:rPr>
                <w:sz w:val="26"/>
              </w:rPr>
            </w:pPr>
            <w:r w:rsidRPr="00462319">
              <w:rPr>
                <w:sz w:val="26"/>
              </w:rPr>
              <w:t>Thiết kế biểu đồ use-</w:t>
            </w:r>
            <w:r w:rsidRPr="00462319">
              <w:rPr>
                <w:spacing w:val="-63"/>
                <w:sz w:val="26"/>
              </w:rPr>
              <w:t xml:space="preserve"> </w:t>
            </w:r>
            <w:r w:rsidRPr="00462319">
              <w:rPr>
                <w:sz w:val="26"/>
              </w:rPr>
              <w:t>case</w:t>
            </w:r>
          </w:p>
        </w:tc>
        <w:tc>
          <w:tcPr>
            <w:tcW w:w="2534" w:type="dxa"/>
          </w:tcPr>
          <w:p w14:paraId="7E3199A3" w14:textId="05ADB9AE" w:rsidR="007A6809" w:rsidRPr="00462319" w:rsidRDefault="00977091" w:rsidP="00917A5A">
            <w:pPr>
              <w:pStyle w:val="TableParagraph"/>
              <w:spacing w:before="147"/>
              <w:ind w:left="754" w:right="792"/>
              <w:jc w:val="center"/>
              <w:rPr>
                <w:sz w:val="26"/>
                <w:szCs w:val="26"/>
                <w:lang w:val="en-US"/>
              </w:rPr>
            </w:pPr>
            <w:r w:rsidRPr="00462319">
              <w:rPr>
                <w:sz w:val="26"/>
                <w:szCs w:val="26"/>
                <w:lang w:val="en-US"/>
              </w:rPr>
              <w:t xml:space="preserve">10 </w:t>
            </w:r>
            <w:proofErr w:type="spellStart"/>
            <w:r w:rsidRPr="00462319">
              <w:rPr>
                <w:sz w:val="26"/>
                <w:szCs w:val="26"/>
                <w:lang w:val="en-US"/>
              </w:rPr>
              <w:t>tiếng</w:t>
            </w:r>
            <w:proofErr w:type="spellEnd"/>
          </w:p>
        </w:tc>
        <w:tc>
          <w:tcPr>
            <w:tcW w:w="1430" w:type="dxa"/>
            <w:vMerge w:val="restart"/>
          </w:tcPr>
          <w:p w14:paraId="4FE006D6" w14:textId="77777777" w:rsidR="007A6809" w:rsidRPr="00462319" w:rsidRDefault="007A6809" w:rsidP="00917A5A">
            <w:pPr>
              <w:pStyle w:val="TableParagraph"/>
              <w:ind w:left="0"/>
              <w:rPr>
                <w:i/>
                <w:sz w:val="28"/>
              </w:rPr>
            </w:pPr>
          </w:p>
          <w:p w14:paraId="60732D10" w14:textId="77777777" w:rsidR="007A6809" w:rsidRPr="00462319" w:rsidRDefault="007A6809" w:rsidP="00917A5A">
            <w:pPr>
              <w:pStyle w:val="TableParagraph"/>
              <w:spacing w:before="9"/>
              <w:ind w:left="0"/>
              <w:rPr>
                <w:i/>
                <w:sz w:val="27"/>
              </w:rPr>
            </w:pPr>
          </w:p>
          <w:p w14:paraId="3D94992D" w14:textId="31D5680A" w:rsidR="007A6809" w:rsidRPr="00462319" w:rsidRDefault="00B61640" w:rsidP="00917A5A">
            <w:pPr>
              <w:pStyle w:val="TableParagraph"/>
              <w:ind w:left="234"/>
              <w:rPr>
                <w:sz w:val="26"/>
                <w:szCs w:val="26"/>
                <w:lang w:val="en-US"/>
              </w:rPr>
            </w:pPr>
            <w:r w:rsidRPr="00462319">
              <w:rPr>
                <w:sz w:val="26"/>
                <w:szCs w:val="26"/>
                <w:lang w:val="en-US"/>
              </w:rPr>
              <w:t>3</w:t>
            </w:r>
          </w:p>
        </w:tc>
      </w:tr>
      <w:tr w:rsidR="007A6809" w:rsidRPr="00462319" w14:paraId="2BB1E1B6" w14:textId="77777777" w:rsidTr="205DCF66">
        <w:trPr>
          <w:trHeight w:val="325"/>
        </w:trPr>
        <w:tc>
          <w:tcPr>
            <w:tcW w:w="2520" w:type="dxa"/>
            <w:vMerge/>
          </w:tcPr>
          <w:p w14:paraId="0FB9983C" w14:textId="77777777" w:rsidR="007A6809" w:rsidRPr="00462319" w:rsidRDefault="007A6809" w:rsidP="00917A5A">
            <w:pPr>
              <w:rPr>
                <w:sz w:val="2"/>
                <w:szCs w:val="2"/>
              </w:rPr>
            </w:pPr>
          </w:p>
        </w:tc>
        <w:tc>
          <w:tcPr>
            <w:tcW w:w="2354" w:type="dxa"/>
          </w:tcPr>
          <w:p w14:paraId="5E11E048" w14:textId="77777777" w:rsidR="007A6809" w:rsidRPr="00462319" w:rsidRDefault="009F0AD0" w:rsidP="00917A5A">
            <w:pPr>
              <w:pStyle w:val="TableParagraph"/>
              <w:spacing w:line="299" w:lineRule="exact"/>
              <w:ind w:left="0" w:right="39"/>
              <w:jc w:val="center"/>
              <w:rPr>
                <w:sz w:val="26"/>
              </w:rPr>
            </w:pPr>
            <w:r w:rsidRPr="00462319">
              <w:rPr>
                <w:sz w:val="26"/>
              </w:rPr>
              <w:t>Thiết</w:t>
            </w:r>
            <w:r w:rsidRPr="00462319">
              <w:rPr>
                <w:spacing w:val="-2"/>
                <w:sz w:val="26"/>
              </w:rPr>
              <w:t xml:space="preserve"> </w:t>
            </w:r>
            <w:r w:rsidRPr="00462319">
              <w:rPr>
                <w:sz w:val="26"/>
              </w:rPr>
              <w:t>kế</w:t>
            </w:r>
            <w:r w:rsidRPr="00462319">
              <w:rPr>
                <w:spacing w:val="-1"/>
                <w:sz w:val="26"/>
              </w:rPr>
              <w:t xml:space="preserve"> </w:t>
            </w:r>
            <w:r w:rsidRPr="00462319">
              <w:rPr>
                <w:sz w:val="26"/>
              </w:rPr>
              <w:t>biểu</w:t>
            </w:r>
            <w:r w:rsidRPr="00462319">
              <w:rPr>
                <w:spacing w:val="-1"/>
                <w:sz w:val="26"/>
              </w:rPr>
              <w:t xml:space="preserve"> </w:t>
            </w:r>
            <w:r w:rsidRPr="00462319">
              <w:rPr>
                <w:sz w:val="26"/>
              </w:rPr>
              <w:t>đồ</w:t>
            </w:r>
            <w:r w:rsidRPr="00462319">
              <w:rPr>
                <w:spacing w:val="-3"/>
                <w:sz w:val="26"/>
              </w:rPr>
              <w:t xml:space="preserve"> </w:t>
            </w:r>
            <w:r w:rsidRPr="00462319">
              <w:rPr>
                <w:sz w:val="26"/>
              </w:rPr>
              <w:t>lớp</w:t>
            </w:r>
          </w:p>
        </w:tc>
        <w:tc>
          <w:tcPr>
            <w:tcW w:w="2534" w:type="dxa"/>
          </w:tcPr>
          <w:p w14:paraId="6ED6039E" w14:textId="5A12F413" w:rsidR="007A6809" w:rsidRPr="00462319" w:rsidRDefault="00977091" w:rsidP="00917A5A">
            <w:pPr>
              <w:pStyle w:val="TableParagraph"/>
              <w:spacing w:line="299" w:lineRule="exact"/>
              <w:ind w:left="754" w:right="792"/>
              <w:jc w:val="center"/>
              <w:rPr>
                <w:sz w:val="26"/>
                <w:szCs w:val="26"/>
                <w:lang w:val="en-US"/>
              </w:rPr>
            </w:pPr>
            <w:r w:rsidRPr="00462319">
              <w:rPr>
                <w:sz w:val="26"/>
                <w:szCs w:val="26"/>
                <w:lang w:val="en-US"/>
              </w:rPr>
              <w:t xml:space="preserve">10 </w:t>
            </w:r>
            <w:proofErr w:type="spellStart"/>
            <w:r w:rsidRPr="00462319">
              <w:rPr>
                <w:sz w:val="26"/>
                <w:szCs w:val="26"/>
                <w:lang w:val="en-US"/>
              </w:rPr>
              <w:t>tiếng</w:t>
            </w:r>
            <w:proofErr w:type="spellEnd"/>
          </w:p>
        </w:tc>
        <w:tc>
          <w:tcPr>
            <w:tcW w:w="1430" w:type="dxa"/>
            <w:vMerge/>
          </w:tcPr>
          <w:p w14:paraId="2355BFF5" w14:textId="77777777" w:rsidR="007A6809" w:rsidRPr="00462319" w:rsidRDefault="007A6809" w:rsidP="00917A5A">
            <w:pPr>
              <w:rPr>
                <w:sz w:val="2"/>
                <w:szCs w:val="2"/>
              </w:rPr>
            </w:pPr>
          </w:p>
        </w:tc>
      </w:tr>
      <w:tr w:rsidR="007A6809" w:rsidRPr="00462319" w14:paraId="2457D45C" w14:textId="77777777" w:rsidTr="205DCF66">
        <w:trPr>
          <w:trHeight w:val="322"/>
        </w:trPr>
        <w:tc>
          <w:tcPr>
            <w:tcW w:w="2520" w:type="dxa"/>
            <w:vMerge/>
          </w:tcPr>
          <w:p w14:paraId="622CD670" w14:textId="77777777" w:rsidR="007A6809" w:rsidRPr="00462319" w:rsidRDefault="007A6809" w:rsidP="00917A5A">
            <w:pPr>
              <w:rPr>
                <w:sz w:val="2"/>
                <w:szCs w:val="2"/>
              </w:rPr>
            </w:pPr>
          </w:p>
        </w:tc>
        <w:tc>
          <w:tcPr>
            <w:tcW w:w="2354" w:type="dxa"/>
          </w:tcPr>
          <w:p w14:paraId="6D2B5FED" w14:textId="77777777" w:rsidR="007A6809" w:rsidRPr="00462319" w:rsidRDefault="009F0AD0" w:rsidP="00917A5A">
            <w:pPr>
              <w:pStyle w:val="TableParagraph"/>
              <w:spacing w:line="297" w:lineRule="exact"/>
              <w:ind w:left="1" w:right="39"/>
              <w:jc w:val="center"/>
              <w:rPr>
                <w:sz w:val="26"/>
              </w:rPr>
            </w:pPr>
            <w:r w:rsidRPr="00462319">
              <w:rPr>
                <w:sz w:val="26"/>
              </w:rPr>
              <w:t>Thiết</w:t>
            </w:r>
            <w:r w:rsidRPr="00462319">
              <w:rPr>
                <w:spacing w:val="-2"/>
                <w:sz w:val="26"/>
              </w:rPr>
              <w:t xml:space="preserve"> </w:t>
            </w:r>
            <w:r w:rsidRPr="00462319">
              <w:rPr>
                <w:sz w:val="26"/>
              </w:rPr>
              <w:t>kế</w:t>
            </w:r>
            <w:r w:rsidRPr="00462319">
              <w:rPr>
                <w:spacing w:val="-1"/>
                <w:sz w:val="26"/>
              </w:rPr>
              <w:t xml:space="preserve"> </w:t>
            </w:r>
            <w:r w:rsidRPr="00462319">
              <w:rPr>
                <w:sz w:val="26"/>
              </w:rPr>
              <w:t>giao</w:t>
            </w:r>
            <w:r w:rsidRPr="00462319">
              <w:rPr>
                <w:spacing w:val="-1"/>
                <w:sz w:val="26"/>
              </w:rPr>
              <w:t xml:space="preserve"> </w:t>
            </w:r>
            <w:r w:rsidRPr="00462319">
              <w:rPr>
                <w:sz w:val="26"/>
              </w:rPr>
              <w:t>diện</w:t>
            </w:r>
          </w:p>
        </w:tc>
        <w:tc>
          <w:tcPr>
            <w:tcW w:w="2534" w:type="dxa"/>
          </w:tcPr>
          <w:p w14:paraId="340BEDC0" w14:textId="0E61F564" w:rsidR="007A6809" w:rsidRPr="00462319" w:rsidRDefault="00977091" w:rsidP="00917A5A">
            <w:pPr>
              <w:pStyle w:val="TableParagraph"/>
              <w:spacing w:line="297" w:lineRule="exact"/>
              <w:ind w:left="754" w:right="792"/>
              <w:jc w:val="center"/>
              <w:rPr>
                <w:sz w:val="26"/>
                <w:szCs w:val="26"/>
                <w:lang w:val="en-US"/>
              </w:rPr>
            </w:pPr>
            <w:r w:rsidRPr="00462319">
              <w:rPr>
                <w:sz w:val="26"/>
                <w:szCs w:val="26"/>
                <w:lang w:val="en-US"/>
              </w:rPr>
              <w:t xml:space="preserve">2 </w:t>
            </w:r>
            <w:proofErr w:type="spellStart"/>
            <w:r w:rsidRPr="00462319">
              <w:rPr>
                <w:sz w:val="26"/>
                <w:szCs w:val="26"/>
                <w:lang w:val="en-US"/>
              </w:rPr>
              <w:t>tiếng</w:t>
            </w:r>
            <w:proofErr w:type="spellEnd"/>
          </w:p>
        </w:tc>
        <w:tc>
          <w:tcPr>
            <w:tcW w:w="1430" w:type="dxa"/>
            <w:vMerge/>
          </w:tcPr>
          <w:p w14:paraId="48ACB2E5" w14:textId="77777777" w:rsidR="007A6809" w:rsidRPr="00462319" w:rsidRDefault="007A6809" w:rsidP="00917A5A">
            <w:pPr>
              <w:rPr>
                <w:sz w:val="2"/>
                <w:szCs w:val="2"/>
              </w:rPr>
            </w:pPr>
          </w:p>
        </w:tc>
      </w:tr>
      <w:tr w:rsidR="007A6809" w:rsidRPr="00462319" w14:paraId="4AF89320" w14:textId="77777777" w:rsidTr="205DCF66">
        <w:trPr>
          <w:trHeight w:val="325"/>
        </w:trPr>
        <w:tc>
          <w:tcPr>
            <w:tcW w:w="2520" w:type="dxa"/>
            <w:vMerge/>
          </w:tcPr>
          <w:p w14:paraId="587A86BE" w14:textId="77777777" w:rsidR="007A6809" w:rsidRPr="00462319" w:rsidRDefault="007A6809" w:rsidP="00917A5A">
            <w:pPr>
              <w:rPr>
                <w:sz w:val="2"/>
                <w:szCs w:val="2"/>
              </w:rPr>
            </w:pPr>
          </w:p>
        </w:tc>
        <w:tc>
          <w:tcPr>
            <w:tcW w:w="2354" w:type="dxa"/>
          </w:tcPr>
          <w:p w14:paraId="6F8FFF23" w14:textId="77777777" w:rsidR="007A6809" w:rsidRPr="00462319" w:rsidRDefault="009F0AD0" w:rsidP="00917A5A">
            <w:pPr>
              <w:pStyle w:val="TableParagraph"/>
              <w:spacing w:line="299" w:lineRule="exact"/>
              <w:ind w:left="4" w:right="39"/>
              <w:jc w:val="center"/>
              <w:rPr>
                <w:sz w:val="26"/>
              </w:rPr>
            </w:pPr>
            <w:r w:rsidRPr="00462319">
              <w:rPr>
                <w:sz w:val="26"/>
              </w:rPr>
              <w:t>Thiết</w:t>
            </w:r>
            <w:r w:rsidRPr="00462319">
              <w:rPr>
                <w:spacing w:val="-1"/>
                <w:sz w:val="26"/>
              </w:rPr>
              <w:t xml:space="preserve"> </w:t>
            </w:r>
            <w:r w:rsidRPr="00462319">
              <w:rPr>
                <w:sz w:val="26"/>
              </w:rPr>
              <w:t>kế</w:t>
            </w:r>
            <w:r w:rsidRPr="00462319">
              <w:rPr>
                <w:spacing w:val="-2"/>
                <w:sz w:val="26"/>
              </w:rPr>
              <w:t xml:space="preserve"> </w:t>
            </w:r>
            <w:r w:rsidRPr="00462319">
              <w:rPr>
                <w:sz w:val="26"/>
              </w:rPr>
              <w:t>cơ</w:t>
            </w:r>
            <w:r w:rsidRPr="00462319">
              <w:rPr>
                <w:spacing w:val="-1"/>
                <w:sz w:val="26"/>
              </w:rPr>
              <w:t xml:space="preserve"> </w:t>
            </w:r>
            <w:r w:rsidRPr="00462319">
              <w:rPr>
                <w:sz w:val="26"/>
              </w:rPr>
              <w:t>sở</w:t>
            </w:r>
            <w:r w:rsidRPr="00462319">
              <w:rPr>
                <w:spacing w:val="-2"/>
                <w:sz w:val="26"/>
              </w:rPr>
              <w:t xml:space="preserve"> </w:t>
            </w:r>
            <w:r w:rsidRPr="00462319">
              <w:rPr>
                <w:sz w:val="26"/>
              </w:rPr>
              <w:t>dữ liệu</w:t>
            </w:r>
          </w:p>
        </w:tc>
        <w:tc>
          <w:tcPr>
            <w:tcW w:w="2534" w:type="dxa"/>
          </w:tcPr>
          <w:p w14:paraId="023BD2F0" w14:textId="2FF1F079" w:rsidR="007A6809" w:rsidRPr="00462319" w:rsidRDefault="0042623D" w:rsidP="00917A5A">
            <w:pPr>
              <w:pStyle w:val="TableParagraph"/>
              <w:spacing w:line="299" w:lineRule="exact"/>
              <w:ind w:left="754" w:right="792"/>
              <w:jc w:val="center"/>
              <w:rPr>
                <w:sz w:val="26"/>
                <w:szCs w:val="26"/>
                <w:lang w:val="en-US"/>
              </w:rPr>
            </w:pPr>
            <w:r w:rsidRPr="00462319">
              <w:rPr>
                <w:sz w:val="26"/>
                <w:szCs w:val="26"/>
                <w:lang w:val="en-US"/>
              </w:rPr>
              <w:t xml:space="preserve">30-50 </w:t>
            </w:r>
            <w:proofErr w:type="spellStart"/>
            <w:r w:rsidRPr="00462319">
              <w:rPr>
                <w:sz w:val="26"/>
                <w:szCs w:val="26"/>
                <w:lang w:val="en-US"/>
              </w:rPr>
              <w:t>tiếng</w:t>
            </w:r>
            <w:proofErr w:type="spellEnd"/>
          </w:p>
        </w:tc>
        <w:tc>
          <w:tcPr>
            <w:tcW w:w="1430" w:type="dxa"/>
            <w:vMerge/>
          </w:tcPr>
          <w:p w14:paraId="4C17DFFC" w14:textId="77777777" w:rsidR="007A6809" w:rsidRPr="00462319" w:rsidRDefault="007A6809" w:rsidP="00917A5A">
            <w:pPr>
              <w:rPr>
                <w:sz w:val="2"/>
                <w:szCs w:val="2"/>
              </w:rPr>
            </w:pPr>
          </w:p>
        </w:tc>
      </w:tr>
      <w:tr w:rsidR="007A6809" w:rsidRPr="00462319" w14:paraId="65C9287F" w14:textId="77777777">
        <w:trPr>
          <w:trHeight w:val="323"/>
        </w:trPr>
        <w:tc>
          <w:tcPr>
            <w:tcW w:w="2520" w:type="dxa"/>
            <w:vMerge w:val="restart"/>
          </w:tcPr>
          <w:p w14:paraId="3D311588" w14:textId="77777777" w:rsidR="007A6809" w:rsidRPr="00462319" w:rsidRDefault="009F0AD0" w:rsidP="00917A5A">
            <w:pPr>
              <w:pStyle w:val="TableParagraph"/>
              <w:spacing w:before="161"/>
              <w:ind w:left="841" w:right="834"/>
              <w:jc w:val="center"/>
              <w:rPr>
                <w:sz w:val="26"/>
              </w:rPr>
            </w:pPr>
            <w:r w:rsidRPr="00462319">
              <w:rPr>
                <w:sz w:val="26"/>
              </w:rPr>
              <w:t>Chế</w:t>
            </w:r>
            <w:r w:rsidRPr="00462319">
              <w:rPr>
                <w:spacing w:val="-2"/>
                <w:sz w:val="26"/>
              </w:rPr>
              <w:t xml:space="preserve"> </w:t>
            </w:r>
            <w:r w:rsidRPr="00462319">
              <w:rPr>
                <w:sz w:val="26"/>
              </w:rPr>
              <w:t>tạo</w:t>
            </w:r>
          </w:p>
        </w:tc>
        <w:tc>
          <w:tcPr>
            <w:tcW w:w="2354" w:type="dxa"/>
          </w:tcPr>
          <w:p w14:paraId="1F13D342" w14:textId="77777777" w:rsidR="007A6809" w:rsidRPr="00462319" w:rsidRDefault="009F0AD0" w:rsidP="00917A5A">
            <w:pPr>
              <w:pStyle w:val="TableParagraph"/>
              <w:spacing w:line="297" w:lineRule="exact"/>
              <w:ind w:left="4" w:right="45"/>
              <w:jc w:val="center"/>
              <w:rPr>
                <w:sz w:val="26"/>
              </w:rPr>
            </w:pPr>
            <w:r w:rsidRPr="00462319">
              <w:rPr>
                <w:sz w:val="26"/>
              </w:rPr>
              <w:t>Mã</w:t>
            </w:r>
            <w:r w:rsidRPr="00462319">
              <w:rPr>
                <w:spacing w:val="-3"/>
                <w:sz w:val="26"/>
              </w:rPr>
              <w:t xml:space="preserve"> </w:t>
            </w:r>
            <w:r w:rsidRPr="00462319">
              <w:rPr>
                <w:sz w:val="26"/>
              </w:rPr>
              <w:t>hóa</w:t>
            </w:r>
            <w:r w:rsidRPr="00462319">
              <w:rPr>
                <w:spacing w:val="-2"/>
                <w:sz w:val="26"/>
              </w:rPr>
              <w:t xml:space="preserve"> </w:t>
            </w:r>
            <w:r w:rsidRPr="00462319">
              <w:rPr>
                <w:sz w:val="26"/>
              </w:rPr>
              <w:t>chương</w:t>
            </w:r>
            <w:r w:rsidRPr="00462319">
              <w:rPr>
                <w:spacing w:val="-3"/>
                <w:sz w:val="26"/>
              </w:rPr>
              <w:t xml:space="preserve"> </w:t>
            </w:r>
            <w:r w:rsidRPr="00462319">
              <w:rPr>
                <w:sz w:val="26"/>
              </w:rPr>
              <w:t>trình</w:t>
            </w:r>
          </w:p>
        </w:tc>
        <w:tc>
          <w:tcPr>
            <w:tcW w:w="2534" w:type="dxa"/>
            <w:vMerge w:val="restart"/>
          </w:tcPr>
          <w:p w14:paraId="569C3E14" w14:textId="76AB7A5F" w:rsidR="007A6809" w:rsidRPr="00462319" w:rsidRDefault="00AC3B43" w:rsidP="00917A5A">
            <w:pPr>
              <w:pStyle w:val="TableParagraph"/>
              <w:spacing w:before="161"/>
              <w:ind w:left="802"/>
              <w:rPr>
                <w:sz w:val="26"/>
                <w:szCs w:val="26"/>
                <w:lang w:val="en-US"/>
              </w:rPr>
            </w:pPr>
            <w:r w:rsidRPr="00462319">
              <w:rPr>
                <w:sz w:val="26"/>
                <w:szCs w:val="26"/>
                <w:lang w:val="en-US"/>
              </w:rPr>
              <w:t xml:space="preserve">100-200 </w:t>
            </w:r>
            <w:proofErr w:type="spellStart"/>
            <w:r w:rsidRPr="00462319">
              <w:rPr>
                <w:sz w:val="26"/>
                <w:szCs w:val="26"/>
                <w:lang w:val="en-US"/>
              </w:rPr>
              <w:t>tiếng</w:t>
            </w:r>
            <w:proofErr w:type="spellEnd"/>
          </w:p>
        </w:tc>
        <w:tc>
          <w:tcPr>
            <w:tcW w:w="1430" w:type="dxa"/>
            <w:vMerge w:val="restart"/>
          </w:tcPr>
          <w:p w14:paraId="43065A76" w14:textId="63052717" w:rsidR="007A6809" w:rsidRPr="00462319" w:rsidRDefault="00B61640" w:rsidP="00917A5A">
            <w:pPr>
              <w:pStyle w:val="TableParagraph"/>
              <w:spacing w:before="161"/>
              <w:ind w:left="234"/>
              <w:rPr>
                <w:sz w:val="26"/>
                <w:szCs w:val="26"/>
                <w:lang w:val="en-US"/>
              </w:rPr>
            </w:pPr>
            <w:r w:rsidRPr="00462319">
              <w:rPr>
                <w:sz w:val="26"/>
                <w:szCs w:val="26"/>
                <w:lang w:val="en-US"/>
              </w:rPr>
              <w:t>3</w:t>
            </w:r>
          </w:p>
        </w:tc>
      </w:tr>
      <w:tr w:rsidR="007A6809" w:rsidRPr="00462319" w14:paraId="5F486BF5" w14:textId="77777777" w:rsidTr="205DCF66">
        <w:trPr>
          <w:trHeight w:val="324"/>
        </w:trPr>
        <w:tc>
          <w:tcPr>
            <w:tcW w:w="2520" w:type="dxa"/>
            <w:vMerge/>
          </w:tcPr>
          <w:p w14:paraId="712382D9" w14:textId="77777777" w:rsidR="007A6809" w:rsidRPr="00462319" w:rsidRDefault="007A6809" w:rsidP="00917A5A">
            <w:pPr>
              <w:rPr>
                <w:sz w:val="2"/>
                <w:szCs w:val="2"/>
              </w:rPr>
            </w:pPr>
          </w:p>
        </w:tc>
        <w:tc>
          <w:tcPr>
            <w:tcW w:w="2354" w:type="dxa"/>
          </w:tcPr>
          <w:p w14:paraId="7A5FC28E" w14:textId="77777777" w:rsidR="007A6809" w:rsidRPr="00462319" w:rsidRDefault="009F0AD0" w:rsidP="00917A5A">
            <w:pPr>
              <w:pStyle w:val="TableParagraph"/>
              <w:spacing w:line="299" w:lineRule="exact"/>
              <w:ind w:left="46" w:right="39"/>
              <w:jc w:val="center"/>
              <w:rPr>
                <w:sz w:val="26"/>
              </w:rPr>
            </w:pPr>
            <w:r w:rsidRPr="00462319">
              <w:rPr>
                <w:sz w:val="26"/>
              </w:rPr>
              <w:t>Mã</w:t>
            </w:r>
            <w:r w:rsidRPr="00462319">
              <w:rPr>
                <w:spacing w:val="-1"/>
                <w:sz w:val="26"/>
              </w:rPr>
              <w:t xml:space="preserve"> </w:t>
            </w:r>
            <w:r w:rsidRPr="00462319">
              <w:rPr>
                <w:sz w:val="26"/>
              </w:rPr>
              <w:t>hóa</w:t>
            </w:r>
            <w:r w:rsidRPr="00462319">
              <w:rPr>
                <w:spacing w:val="-1"/>
                <w:sz w:val="26"/>
              </w:rPr>
              <w:t xml:space="preserve"> </w:t>
            </w:r>
            <w:r w:rsidRPr="00462319">
              <w:rPr>
                <w:sz w:val="26"/>
              </w:rPr>
              <w:t>giao</w:t>
            </w:r>
            <w:r w:rsidRPr="00462319">
              <w:rPr>
                <w:spacing w:val="-2"/>
                <w:sz w:val="26"/>
              </w:rPr>
              <w:t xml:space="preserve"> </w:t>
            </w:r>
            <w:r w:rsidRPr="00462319">
              <w:rPr>
                <w:sz w:val="26"/>
              </w:rPr>
              <w:t>diện</w:t>
            </w:r>
          </w:p>
        </w:tc>
        <w:tc>
          <w:tcPr>
            <w:tcW w:w="2534" w:type="dxa"/>
            <w:vMerge/>
          </w:tcPr>
          <w:p w14:paraId="46B7A803" w14:textId="77777777" w:rsidR="007A6809" w:rsidRPr="00462319" w:rsidRDefault="007A6809" w:rsidP="00917A5A">
            <w:pPr>
              <w:rPr>
                <w:sz w:val="2"/>
                <w:szCs w:val="2"/>
              </w:rPr>
            </w:pPr>
          </w:p>
        </w:tc>
        <w:tc>
          <w:tcPr>
            <w:tcW w:w="1430" w:type="dxa"/>
            <w:vMerge/>
          </w:tcPr>
          <w:p w14:paraId="0EB5609F" w14:textId="77777777" w:rsidR="007A6809" w:rsidRPr="00462319" w:rsidRDefault="007A6809" w:rsidP="00917A5A">
            <w:pPr>
              <w:rPr>
                <w:sz w:val="2"/>
                <w:szCs w:val="2"/>
              </w:rPr>
            </w:pPr>
          </w:p>
        </w:tc>
      </w:tr>
      <w:tr w:rsidR="007A6809" w:rsidRPr="00462319" w14:paraId="38D7AB74" w14:textId="77777777">
        <w:trPr>
          <w:trHeight w:val="295"/>
        </w:trPr>
        <w:tc>
          <w:tcPr>
            <w:tcW w:w="2520" w:type="dxa"/>
            <w:vMerge w:val="restart"/>
          </w:tcPr>
          <w:p w14:paraId="786278AE" w14:textId="77777777" w:rsidR="007A6809" w:rsidRPr="00462319" w:rsidRDefault="009F0AD0" w:rsidP="00917A5A">
            <w:pPr>
              <w:pStyle w:val="TableParagraph"/>
              <w:spacing w:before="147"/>
              <w:ind w:left="766"/>
              <w:rPr>
                <w:sz w:val="26"/>
                <w:szCs w:val="26"/>
              </w:rPr>
            </w:pPr>
            <w:r w:rsidRPr="00462319">
              <w:rPr>
                <w:sz w:val="26"/>
                <w:szCs w:val="26"/>
              </w:rPr>
              <w:t>Kiểm</w:t>
            </w:r>
            <w:r w:rsidRPr="00462319">
              <w:rPr>
                <w:spacing w:val="-12"/>
                <w:sz w:val="26"/>
                <w:szCs w:val="26"/>
              </w:rPr>
              <w:t xml:space="preserve"> </w:t>
            </w:r>
            <w:r w:rsidRPr="00462319">
              <w:rPr>
                <w:sz w:val="26"/>
                <w:szCs w:val="26"/>
              </w:rPr>
              <w:t>thử</w:t>
            </w:r>
          </w:p>
        </w:tc>
        <w:tc>
          <w:tcPr>
            <w:tcW w:w="2354" w:type="dxa"/>
          </w:tcPr>
          <w:p w14:paraId="74BCB3E1" w14:textId="77777777" w:rsidR="007A6809" w:rsidRPr="00462319" w:rsidRDefault="009F0AD0" w:rsidP="00917A5A">
            <w:pPr>
              <w:pStyle w:val="TableParagraph"/>
              <w:spacing w:line="275" w:lineRule="exact"/>
              <w:ind w:left="45" w:right="39"/>
              <w:jc w:val="center"/>
              <w:rPr>
                <w:sz w:val="26"/>
              </w:rPr>
            </w:pPr>
            <w:r w:rsidRPr="00462319">
              <w:rPr>
                <w:sz w:val="26"/>
              </w:rPr>
              <w:t>Kiểm</w:t>
            </w:r>
            <w:r w:rsidRPr="00462319">
              <w:rPr>
                <w:spacing w:val="-3"/>
                <w:sz w:val="26"/>
              </w:rPr>
              <w:t xml:space="preserve"> </w:t>
            </w:r>
            <w:r w:rsidRPr="00462319">
              <w:rPr>
                <w:sz w:val="26"/>
              </w:rPr>
              <w:t>tra</w:t>
            </w:r>
            <w:r w:rsidRPr="00462319">
              <w:rPr>
                <w:spacing w:val="-3"/>
                <w:sz w:val="26"/>
              </w:rPr>
              <w:t xml:space="preserve"> </w:t>
            </w:r>
            <w:r w:rsidRPr="00462319">
              <w:rPr>
                <w:sz w:val="26"/>
              </w:rPr>
              <w:t>lỗi</w:t>
            </w:r>
          </w:p>
        </w:tc>
        <w:tc>
          <w:tcPr>
            <w:tcW w:w="2534" w:type="dxa"/>
            <w:vMerge w:val="restart"/>
          </w:tcPr>
          <w:p w14:paraId="064DA492" w14:textId="096C3C4E" w:rsidR="007A6809" w:rsidRPr="00462319" w:rsidRDefault="000A739F" w:rsidP="00917A5A">
            <w:pPr>
              <w:pStyle w:val="TableParagraph"/>
              <w:spacing w:before="147"/>
              <w:ind w:left="824"/>
              <w:rPr>
                <w:sz w:val="26"/>
                <w:szCs w:val="26"/>
                <w:lang w:val="en-US"/>
              </w:rPr>
            </w:pPr>
            <w:r w:rsidRPr="00462319">
              <w:rPr>
                <w:sz w:val="26"/>
                <w:szCs w:val="26"/>
                <w:lang w:val="en-US"/>
              </w:rPr>
              <w:t xml:space="preserve">2 </w:t>
            </w:r>
            <w:proofErr w:type="spellStart"/>
            <w:r w:rsidRPr="00462319">
              <w:rPr>
                <w:sz w:val="26"/>
                <w:szCs w:val="26"/>
                <w:lang w:val="en-US"/>
              </w:rPr>
              <w:t>tiếng</w:t>
            </w:r>
            <w:proofErr w:type="spellEnd"/>
          </w:p>
        </w:tc>
        <w:tc>
          <w:tcPr>
            <w:tcW w:w="1430" w:type="dxa"/>
            <w:vMerge w:val="restart"/>
          </w:tcPr>
          <w:p w14:paraId="6BAF22D1" w14:textId="248C6942" w:rsidR="007A6809" w:rsidRPr="00462319" w:rsidRDefault="009324BE" w:rsidP="00917A5A">
            <w:pPr>
              <w:pStyle w:val="TableParagraph"/>
              <w:spacing w:before="147"/>
              <w:ind w:left="326"/>
              <w:rPr>
                <w:sz w:val="26"/>
                <w:szCs w:val="26"/>
                <w:lang w:val="en-US"/>
              </w:rPr>
            </w:pPr>
            <w:r w:rsidRPr="00462319">
              <w:rPr>
                <w:sz w:val="26"/>
                <w:szCs w:val="26"/>
                <w:lang w:val="en-US"/>
              </w:rPr>
              <w:t>2</w:t>
            </w:r>
          </w:p>
        </w:tc>
      </w:tr>
      <w:tr w:rsidR="007A6809" w:rsidRPr="00462319" w14:paraId="4085E023" w14:textId="77777777" w:rsidTr="205DCF66">
        <w:trPr>
          <w:trHeight w:val="296"/>
        </w:trPr>
        <w:tc>
          <w:tcPr>
            <w:tcW w:w="2520" w:type="dxa"/>
            <w:vMerge/>
          </w:tcPr>
          <w:p w14:paraId="44D960F9" w14:textId="77777777" w:rsidR="007A6809" w:rsidRPr="00462319" w:rsidRDefault="007A6809" w:rsidP="00917A5A">
            <w:pPr>
              <w:rPr>
                <w:sz w:val="2"/>
                <w:szCs w:val="2"/>
              </w:rPr>
            </w:pPr>
          </w:p>
        </w:tc>
        <w:tc>
          <w:tcPr>
            <w:tcW w:w="2354" w:type="dxa"/>
          </w:tcPr>
          <w:p w14:paraId="626A1682" w14:textId="77777777" w:rsidR="007A6809" w:rsidRPr="00462319" w:rsidRDefault="009F0AD0" w:rsidP="00917A5A">
            <w:pPr>
              <w:pStyle w:val="TableParagraph"/>
              <w:spacing w:line="277" w:lineRule="exact"/>
              <w:ind w:left="44" w:right="39"/>
              <w:jc w:val="center"/>
              <w:rPr>
                <w:sz w:val="26"/>
                <w:szCs w:val="26"/>
              </w:rPr>
            </w:pPr>
            <w:r w:rsidRPr="00462319">
              <w:rPr>
                <w:sz w:val="26"/>
                <w:szCs w:val="26"/>
              </w:rPr>
              <w:t>Sửa</w:t>
            </w:r>
            <w:r w:rsidRPr="00462319">
              <w:rPr>
                <w:spacing w:val="-9"/>
                <w:sz w:val="26"/>
                <w:szCs w:val="26"/>
              </w:rPr>
              <w:t xml:space="preserve"> </w:t>
            </w:r>
            <w:r w:rsidRPr="00462319">
              <w:rPr>
                <w:sz w:val="26"/>
                <w:szCs w:val="26"/>
              </w:rPr>
              <w:t>đổi</w:t>
            </w:r>
          </w:p>
        </w:tc>
        <w:tc>
          <w:tcPr>
            <w:tcW w:w="2534" w:type="dxa"/>
            <w:vMerge/>
          </w:tcPr>
          <w:p w14:paraId="1AEE6234" w14:textId="77777777" w:rsidR="007A6809" w:rsidRPr="00462319" w:rsidRDefault="007A6809" w:rsidP="00917A5A">
            <w:pPr>
              <w:rPr>
                <w:sz w:val="2"/>
                <w:szCs w:val="2"/>
              </w:rPr>
            </w:pPr>
          </w:p>
        </w:tc>
        <w:tc>
          <w:tcPr>
            <w:tcW w:w="1430" w:type="dxa"/>
            <w:vMerge/>
          </w:tcPr>
          <w:p w14:paraId="463A2AB9" w14:textId="77777777" w:rsidR="007A6809" w:rsidRPr="00462319" w:rsidRDefault="007A6809" w:rsidP="00917A5A">
            <w:pPr>
              <w:rPr>
                <w:sz w:val="2"/>
                <w:szCs w:val="2"/>
              </w:rPr>
            </w:pPr>
          </w:p>
        </w:tc>
      </w:tr>
      <w:tr w:rsidR="007A6809" w:rsidRPr="00462319" w14:paraId="05441929" w14:textId="77777777">
        <w:trPr>
          <w:trHeight w:val="595"/>
        </w:trPr>
        <w:tc>
          <w:tcPr>
            <w:tcW w:w="2520" w:type="dxa"/>
          </w:tcPr>
          <w:p w14:paraId="6AF46BE4" w14:textId="77777777" w:rsidR="007A6809" w:rsidRPr="00462319" w:rsidRDefault="009F0AD0" w:rsidP="00917A5A">
            <w:pPr>
              <w:pStyle w:val="TableParagraph"/>
              <w:spacing w:before="147"/>
              <w:ind w:left="837" w:right="834"/>
              <w:jc w:val="center"/>
              <w:rPr>
                <w:sz w:val="26"/>
              </w:rPr>
            </w:pPr>
            <w:r w:rsidRPr="00462319">
              <w:rPr>
                <w:sz w:val="26"/>
              </w:rPr>
              <w:t>Bảo</w:t>
            </w:r>
            <w:r w:rsidRPr="00462319">
              <w:rPr>
                <w:spacing w:val="-2"/>
                <w:sz w:val="26"/>
              </w:rPr>
              <w:t xml:space="preserve"> </w:t>
            </w:r>
            <w:r w:rsidRPr="00462319">
              <w:rPr>
                <w:sz w:val="26"/>
              </w:rPr>
              <w:t>trì</w:t>
            </w:r>
          </w:p>
        </w:tc>
        <w:tc>
          <w:tcPr>
            <w:tcW w:w="2354" w:type="dxa"/>
          </w:tcPr>
          <w:p w14:paraId="3DDBE71D" w14:textId="77777777" w:rsidR="007A6809" w:rsidRPr="00462319" w:rsidRDefault="009F0AD0" w:rsidP="00917A5A">
            <w:pPr>
              <w:pStyle w:val="TableParagraph"/>
              <w:spacing w:before="147"/>
              <w:ind w:left="4"/>
              <w:jc w:val="center"/>
              <w:rPr>
                <w:sz w:val="26"/>
                <w:szCs w:val="26"/>
              </w:rPr>
            </w:pPr>
            <w:r w:rsidRPr="00462319">
              <w:rPr>
                <w:sz w:val="26"/>
                <w:szCs w:val="26"/>
              </w:rPr>
              <w:t>Nâng</w:t>
            </w:r>
            <w:r w:rsidRPr="00462319">
              <w:rPr>
                <w:spacing w:val="-8"/>
                <w:sz w:val="26"/>
                <w:szCs w:val="26"/>
              </w:rPr>
              <w:t xml:space="preserve"> </w:t>
            </w:r>
            <w:r w:rsidRPr="00462319">
              <w:rPr>
                <w:sz w:val="26"/>
                <w:szCs w:val="26"/>
              </w:rPr>
              <w:t>cấp,</w:t>
            </w:r>
            <w:r w:rsidRPr="00462319">
              <w:rPr>
                <w:spacing w:val="-5"/>
                <w:sz w:val="26"/>
                <w:szCs w:val="26"/>
              </w:rPr>
              <w:t xml:space="preserve"> </w:t>
            </w:r>
            <w:r w:rsidRPr="00462319">
              <w:rPr>
                <w:sz w:val="26"/>
                <w:szCs w:val="26"/>
              </w:rPr>
              <w:t>sửa</w:t>
            </w:r>
            <w:r w:rsidRPr="00462319">
              <w:rPr>
                <w:spacing w:val="-5"/>
                <w:sz w:val="26"/>
                <w:szCs w:val="26"/>
              </w:rPr>
              <w:t xml:space="preserve"> </w:t>
            </w:r>
            <w:r w:rsidRPr="00462319">
              <w:rPr>
                <w:sz w:val="26"/>
                <w:szCs w:val="26"/>
              </w:rPr>
              <w:t>chữa</w:t>
            </w:r>
          </w:p>
        </w:tc>
        <w:tc>
          <w:tcPr>
            <w:tcW w:w="2534" w:type="dxa"/>
          </w:tcPr>
          <w:p w14:paraId="383E22EB" w14:textId="12359522" w:rsidR="007A6809" w:rsidRPr="00462319" w:rsidRDefault="003D6A8C" w:rsidP="00917A5A">
            <w:pPr>
              <w:pStyle w:val="TableParagraph"/>
              <w:spacing w:line="300" w:lineRule="exact"/>
              <w:ind w:left="1030" w:right="170" w:hanging="846"/>
              <w:rPr>
                <w:sz w:val="26"/>
                <w:szCs w:val="26"/>
                <w:lang w:val="en-US"/>
              </w:rPr>
            </w:pPr>
            <w:r>
              <w:rPr>
                <w:sz w:val="26"/>
                <w:szCs w:val="26"/>
                <w:lang w:val="en-US"/>
              </w:rPr>
              <w:t xml:space="preserve">        </w:t>
            </w:r>
            <w:r w:rsidR="000A739F" w:rsidRPr="00462319">
              <w:rPr>
                <w:sz w:val="26"/>
                <w:szCs w:val="26"/>
                <w:lang w:val="en-US"/>
              </w:rPr>
              <w:t xml:space="preserve">48 </w:t>
            </w:r>
            <w:proofErr w:type="spellStart"/>
            <w:r w:rsidR="000A739F" w:rsidRPr="00462319">
              <w:rPr>
                <w:sz w:val="26"/>
                <w:szCs w:val="26"/>
                <w:lang w:val="en-US"/>
              </w:rPr>
              <w:t>tiếng</w:t>
            </w:r>
            <w:proofErr w:type="spellEnd"/>
          </w:p>
        </w:tc>
        <w:tc>
          <w:tcPr>
            <w:tcW w:w="1430" w:type="dxa"/>
          </w:tcPr>
          <w:p w14:paraId="42CE73FA" w14:textId="037A2FAE" w:rsidR="007A6809" w:rsidRPr="00462319" w:rsidRDefault="00B61640" w:rsidP="00917A5A">
            <w:pPr>
              <w:pStyle w:val="TableParagraph"/>
              <w:spacing w:before="147"/>
              <w:ind w:left="256"/>
              <w:rPr>
                <w:sz w:val="26"/>
                <w:szCs w:val="26"/>
                <w:lang w:val="en-US"/>
              </w:rPr>
            </w:pPr>
            <w:r w:rsidRPr="00462319">
              <w:rPr>
                <w:sz w:val="26"/>
                <w:szCs w:val="26"/>
                <w:lang w:val="en-US"/>
              </w:rPr>
              <w:t>3</w:t>
            </w:r>
          </w:p>
        </w:tc>
      </w:tr>
    </w:tbl>
    <w:p w14:paraId="2085FD7B" w14:textId="00FDD437" w:rsidR="007A6809" w:rsidRPr="004619B3" w:rsidRDefault="004619B3" w:rsidP="00917A5A">
      <w:pPr>
        <w:pStyle w:val="BodyText"/>
        <w:rPr>
          <w:i/>
          <w:lang w:val="en-US"/>
        </w:rPr>
      </w:pPr>
      <w:r>
        <w:rPr>
          <w:i/>
          <w:lang w:val="en-US"/>
        </w:rPr>
        <w:br/>
      </w:r>
      <w:r>
        <w:rPr>
          <w:i/>
          <w:lang w:val="en-US"/>
        </w:rPr>
        <w:br/>
      </w:r>
    </w:p>
    <w:p w14:paraId="4F5A2B61" w14:textId="77777777" w:rsidR="007A6809" w:rsidRPr="00462319" w:rsidRDefault="009F0AD0" w:rsidP="00917A5A">
      <w:pPr>
        <w:ind w:left="424"/>
        <w:rPr>
          <w:i/>
          <w:sz w:val="26"/>
        </w:rPr>
      </w:pPr>
      <w:r w:rsidRPr="00462319">
        <w:rPr>
          <w:i/>
          <w:sz w:val="26"/>
        </w:rPr>
        <w:lastRenderedPageBreak/>
        <w:t>Bản</w:t>
      </w:r>
      <w:r w:rsidRPr="00462319">
        <w:rPr>
          <w:i/>
          <w:spacing w:val="-2"/>
          <w:sz w:val="26"/>
        </w:rPr>
        <w:t xml:space="preserve"> </w:t>
      </w:r>
      <w:r w:rsidRPr="00462319">
        <w:rPr>
          <w:i/>
          <w:sz w:val="26"/>
        </w:rPr>
        <w:t>quản</w:t>
      </w:r>
      <w:r w:rsidRPr="00462319">
        <w:rPr>
          <w:i/>
          <w:spacing w:val="-1"/>
          <w:sz w:val="26"/>
        </w:rPr>
        <w:t xml:space="preserve"> </w:t>
      </w:r>
      <w:r w:rsidRPr="00462319">
        <w:rPr>
          <w:i/>
          <w:sz w:val="26"/>
        </w:rPr>
        <w:t>lý các rủi</w:t>
      </w:r>
      <w:r w:rsidRPr="00462319">
        <w:rPr>
          <w:i/>
          <w:spacing w:val="-1"/>
          <w:sz w:val="26"/>
        </w:rPr>
        <w:t xml:space="preserve"> </w:t>
      </w:r>
      <w:r w:rsidRPr="00462319">
        <w:rPr>
          <w:i/>
          <w:sz w:val="26"/>
        </w:rPr>
        <w:t>do</w:t>
      </w:r>
      <w:r w:rsidRPr="00462319">
        <w:rPr>
          <w:i/>
          <w:spacing w:val="-4"/>
          <w:sz w:val="26"/>
        </w:rPr>
        <w:t xml:space="preserve"> </w:t>
      </w:r>
      <w:r w:rsidRPr="00462319">
        <w:rPr>
          <w:i/>
          <w:sz w:val="26"/>
        </w:rPr>
        <w:t>đơn</w:t>
      </w:r>
      <w:r w:rsidRPr="00462319">
        <w:rPr>
          <w:i/>
          <w:spacing w:val="-1"/>
          <w:sz w:val="26"/>
        </w:rPr>
        <w:t xml:space="preserve"> </w:t>
      </w:r>
      <w:r w:rsidRPr="00462319">
        <w:rPr>
          <w:i/>
          <w:sz w:val="26"/>
        </w:rPr>
        <w:t>giản</w:t>
      </w:r>
      <w:r w:rsidRPr="00462319">
        <w:rPr>
          <w:i/>
          <w:spacing w:val="-1"/>
          <w:sz w:val="26"/>
        </w:rPr>
        <w:t xml:space="preserve"> </w:t>
      </w:r>
      <w:r w:rsidRPr="00462319">
        <w:rPr>
          <w:i/>
          <w:sz w:val="26"/>
        </w:rPr>
        <w:t>trong</w:t>
      </w:r>
      <w:r w:rsidRPr="00462319">
        <w:rPr>
          <w:i/>
          <w:spacing w:val="-3"/>
          <w:sz w:val="26"/>
        </w:rPr>
        <w:t xml:space="preserve"> </w:t>
      </w:r>
      <w:r w:rsidRPr="00462319">
        <w:rPr>
          <w:i/>
          <w:sz w:val="26"/>
        </w:rPr>
        <w:t>quá</w:t>
      </w:r>
      <w:r w:rsidRPr="00462319">
        <w:rPr>
          <w:i/>
          <w:spacing w:val="-1"/>
          <w:sz w:val="26"/>
        </w:rPr>
        <w:t xml:space="preserve"> </w:t>
      </w:r>
      <w:r w:rsidRPr="00462319">
        <w:rPr>
          <w:i/>
          <w:sz w:val="26"/>
        </w:rPr>
        <w:t>trình</w:t>
      </w:r>
      <w:r w:rsidRPr="00462319">
        <w:rPr>
          <w:i/>
          <w:spacing w:val="-1"/>
          <w:sz w:val="26"/>
        </w:rPr>
        <w:t xml:space="preserve"> </w:t>
      </w:r>
      <w:r w:rsidRPr="00462319">
        <w:rPr>
          <w:i/>
          <w:sz w:val="26"/>
        </w:rPr>
        <w:t>thực</w:t>
      </w:r>
      <w:r w:rsidRPr="00462319">
        <w:rPr>
          <w:i/>
          <w:spacing w:val="-2"/>
          <w:sz w:val="26"/>
        </w:rPr>
        <w:t xml:space="preserve"> </w:t>
      </w:r>
      <w:r w:rsidRPr="00462319">
        <w:rPr>
          <w:i/>
          <w:sz w:val="26"/>
        </w:rPr>
        <w:t>hiện</w:t>
      </w:r>
      <w:r w:rsidRPr="00462319">
        <w:rPr>
          <w:i/>
          <w:spacing w:val="-4"/>
          <w:sz w:val="26"/>
        </w:rPr>
        <w:t xml:space="preserve"> </w:t>
      </w:r>
      <w:r w:rsidRPr="00462319">
        <w:rPr>
          <w:i/>
          <w:sz w:val="26"/>
        </w:rPr>
        <w:t>dự</w:t>
      </w:r>
      <w:r w:rsidRPr="00462319">
        <w:rPr>
          <w:i/>
          <w:spacing w:val="-1"/>
          <w:sz w:val="26"/>
        </w:rPr>
        <w:t xml:space="preserve"> </w:t>
      </w:r>
      <w:r w:rsidRPr="00462319">
        <w:rPr>
          <w:i/>
          <w:sz w:val="26"/>
        </w:rPr>
        <w:t>án</w:t>
      </w:r>
      <w:r w:rsidRPr="00462319">
        <w:rPr>
          <w:i/>
          <w:spacing w:val="-3"/>
          <w:sz w:val="26"/>
        </w:rPr>
        <w:t xml:space="preserve"> </w:t>
      </w:r>
      <w:r w:rsidRPr="00462319">
        <w:rPr>
          <w:i/>
          <w:sz w:val="26"/>
        </w:rPr>
        <w:t>:</w:t>
      </w:r>
    </w:p>
    <w:tbl>
      <w:tblPr>
        <w:tblW w:w="0" w:type="auto"/>
        <w:tblInd w:w="18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178"/>
        <w:gridCol w:w="1526"/>
        <w:gridCol w:w="1938"/>
        <w:gridCol w:w="2408"/>
        <w:gridCol w:w="1368"/>
        <w:gridCol w:w="912"/>
      </w:tblGrid>
      <w:tr w:rsidR="007A6809" w:rsidRPr="00462319" w14:paraId="171EAAFE" w14:textId="77777777" w:rsidTr="006B23D6">
        <w:trPr>
          <w:trHeight w:val="351"/>
        </w:trPr>
        <w:tc>
          <w:tcPr>
            <w:tcW w:w="1178" w:type="dxa"/>
            <w:vMerge w:val="restart"/>
          </w:tcPr>
          <w:p w14:paraId="513EFDF5" w14:textId="77777777" w:rsidR="007A6809" w:rsidRPr="00462319" w:rsidRDefault="009F0AD0" w:rsidP="00917A5A">
            <w:pPr>
              <w:pStyle w:val="TableParagraph"/>
              <w:spacing w:before="55"/>
              <w:ind w:left="56" w:right="51" w:firstLine="2"/>
              <w:jc w:val="center"/>
              <w:rPr>
                <w:sz w:val="26"/>
              </w:rPr>
            </w:pPr>
            <w:r w:rsidRPr="00462319">
              <w:rPr>
                <w:sz w:val="26"/>
              </w:rPr>
              <w:t>Công</w:t>
            </w:r>
            <w:r w:rsidRPr="00462319">
              <w:rPr>
                <w:spacing w:val="1"/>
                <w:sz w:val="26"/>
              </w:rPr>
              <w:t xml:space="preserve"> </w:t>
            </w:r>
            <w:r w:rsidRPr="00462319">
              <w:rPr>
                <w:spacing w:val="-1"/>
                <w:sz w:val="26"/>
              </w:rPr>
              <w:t>việc/Ho</w:t>
            </w:r>
            <w:r w:rsidRPr="00462319">
              <w:rPr>
                <w:spacing w:val="-62"/>
                <w:sz w:val="26"/>
              </w:rPr>
              <w:t xml:space="preserve"> </w:t>
            </w:r>
            <w:r w:rsidRPr="00462319">
              <w:rPr>
                <w:sz w:val="26"/>
              </w:rPr>
              <w:t>ạt động</w:t>
            </w:r>
          </w:p>
        </w:tc>
        <w:tc>
          <w:tcPr>
            <w:tcW w:w="5872" w:type="dxa"/>
            <w:gridSpan w:val="3"/>
          </w:tcPr>
          <w:p w14:paraId="78A1720C" w14:textId="77777777" w:rsidR="007A6809" w:rsidRPr="00462319" w:rsidRDefault="009F0AD0" w:rsidP="00917A5A">
            <w:pPr>
              <w:pStyle w:val="TableParagraph"/>
              <w:spacing w:before="25"/>
              <w:ind w:left="2568" w:right="2602"/>
              <w:jc w:val="center"/>
              <w:rPr>
                <w:sz w:val="26"/>
              </w:rPr>
            </w:pPr>
            <w:r w:rsidRPr="00462319">
              <w:rPr>
                <w:sz w:val="26"/>
              </w:rPr>
              <w:t>Rủi</w:t>
            </w:r>
            <w:r w:rsidRPr="00462319">
              <w:rPr>
                <w:spacing w:val="-1"/>
                <w:sz w:val="26"/>
              </w:rPr>
              <w:t xml:space="preserve"> </w:t>
            </w:r>
            <w:r w:rsidRPr="00462319">
              <w:rPr>
                <w:sz w:val="26"/>
              </w:rPr>
              <w:t>ro</w:t>
            </w:r>
          </w:p>
        </w:tc>
        <w:tc>
          <w:tcPr>
            <w:tcW w:w="2280" w:type="dxa"/>
            <w:gridSpan w:val="2"/>
          </w:tcPr>
          <w:p w14:paraId="64A13297" w14:textId="77777777" w:rsidR="007A6809" w:rsidRPr="00462319" w:rsidRDefault="009F0AD0" w:rsidP="00917A5A">
            <w:pPr>
              <w:pStyle w:val="TableParagraph"/>
              <w:spacing w:before="25"/>
              <w:ind w:left="386"/>
              <w:rPr>
                <w:sz w:val="26"/>
              </w:rPr>
            </w:pPr>
            <w:r w:rsidRPr="00462319">
              <w:rPr>
                <w:sz w:val="26"/>
              </w:rPr>
              <w:t>Quản</w:t>
            </w:r>
            <w:r w:rsidRPr="00462319">
              <w:rPr>
                <w:spacing w:val="-4"/>
                <w:sz w:val="26"/>
              </w:rPr>
              <w:t xml:space="preserve"> </w:t>
            </w:r>
            <w:r w:rsidRPr="00462319">
              <w:rPr>
                <w:sz w:val="26"/>
              </w:rPr>
              <w:t>lý</w:t>
            </w:r>
            <w:r w:rsidRPr="00462319">
              <w:rPr>
                <w:spacing w:val="-1"/>
                <w:sz w:val="26"/>
              </w:rPr>
              <w:t xml:space="preserve"> </w:t>
            </w:r>
            <w:r w:rsidRPr="00462319">
              <w:rPr>
                <w:sz w:val="26"/>
              </w:rPr>
              <w:t>rủi</w:t>
            </w:r>
            <w:r w:rsidRPr="00462319">
              <w:rPr>
                <w:spacing w:val="-1"/>
                <w:sz w:val="26"/>
              </w:rPr>
              <w:t xml:space="preserve"> </w:t>
            </w:r>
            <w:r w:rsidRPr="00462319">
              <w:rPr>
                <w:sz w:val="26"/>
              </w:rPr>
              <w:t>ro</w:t>
            </w:r>
          </w:p>
        </w:tc>
      </w:tr>
      <w:tr w:rsidR="007A6809" w:rsidRPr="00462319" w14:paraId="306B5B8D" w14:textId="77777777" w:rsidTr="006B23D6">
        <w:trPr>
          <w:trHeight w:val="651"/>
        </w:trPr>
        <w:tc>
          <w:tcPr>
            <w:tcW w:w="1178" w:type="dxa"/>
            <w:vMerge/>
            <w:tcBorders>
              <w:top w:val="nil"/>
            </w:tcBorders>
          </w:tcPr>
          <w:p w14:paraId="0E92877A" w14:textId="77777777" w:rsidR="007A6809" w:rsidRPr="00462319" w:rsidRDefault="007A6809" w:rsidP="00917A5A">
            <w:pPr>
              <w:rPr>
                <w:sz w:val="2"/>
                <w:szCs w:val="2"/>
              </w:rPr>
            </w:pPr>
          </w:p>
        </w:tc>
        <w:tc>
          <w:tcPr>
            <w:tcW w:w="1526" w:type="dxa"/>
          </w:tcPr>
          <w:p w14:paraId="26640573" w14:textId="77777777" w:rsidR="007A6809" w:rsidRPr="00462319" w:rsidRDefault="009F0AD0" w:rsidP="00917A5A">
            <w:pPr>
              <w:pStyle w:val="TableParagraph"/>
              <w:spacing w:before="175"/>
              <w:ind w:left="232"/>
              <w:rPr>
                <w:sz w:val="26"/>
              </w:rPr>
            </w:pPr>
            <w:r w:rsidRPr="00462319">
              <w:rPr>
                <w:sz w:val="26"/>
              </w:rPr>
              <w:t>Mối</w:t>
            </w:r>
            <w:r w:rsidRPr="00462319">
              <w:rPr>
                <w:spacing w:val="-2"/>
                <w:sz w:val="26"/>
              </w:rPr>
              <w:t xml:space="preserve"> </w:t>
            </w:r>
            <w:r w:rsidRPr="00462319">
              <w:rPr>
                <w:sz w:val="26"/>
              </w:rPr>
              <w:t>nguy</w:t>
            </w:r>
          </w:p>
        </w:tc>
        <w:tc>
          <w:tcPr>
            <w:tcW w:w="1938" w:type="dxa"/>
          </w:tcPr>
          <w:p w14:paraId="6631D41B" w14:textId="77777777" w:rsidR="007A6809" w:rsidRPr="00462319" w:rsidRDefault="009F0AD0" w:rsidP="00917A5A">
            <w:pPr>
              <w:pStyle w:val="TableParagraph"/>
              <w:spacing w:before="175"/>
              <w:ind w:left="618"/>
              <w:rPr>
                <w:sz w:val="26"/>
              </w:rPr>
            </w:pPr>
            <w:r w:rsidRPr="00462319">
              <w:rPr>
                <w:sz w:val="26"/>
              </w:rPr>
              <w:t>Rủi</w:t>
            </w:r>
            <w:r w:rsidRPr="00462319">
              <w:rPr>
                <w:spacing w:val="-1"/>
                <w:sz w:val="26"/>
              </w:rPr>
              <w:t xml:space="preserve"> </w:t>
            </w:r>
            <w:r w:rsidRPr="00462319">
              <w:rPr>
                <w:sz w:val="26"/>
              </w:rPr>
              <w:t>ro</w:t>
            </w:r>
          </w:p>
        </w:tc>
        <w:tc>
          <w:tcPr>
            <w:tcW w:w="2408" w:type="dxa"/>
          </w:tcPr>
          <w:p w14:paraId="20A30D04" w14:textId="7A7C2799" w:rsidR="007A6809" w:rsidRPr="00462319" w:rsidRDefault="009F0AD0" w:rsidP="00917A5A">
            <w:pPr>
              <w:pStyle w:val="TableParagraph"/>
              <w:spacing w:before="175"/>
              <w:ind w:left="582" w:right="616"/>
              <w:jc w:val="center"/>
              <w:rPr>
                <w:sz w:val="26"/>
              </w:rPr>
            </w:pPr>
            <w:r w:rsidRPr="00462319">
              <w:rPr>
                <w:sz w:val="26"/>
              </w:rPr>
              <w:t>M</w:t>
            </w:r>
            <w:r w:rsidR="00E212E7" w:rsidRPr="00462319">
              <w:rPr>
                <w:sz w:val="26"/>
                <w:lang w:val="en-US"/>
              </w:rPr>
              <w:t>ứ</w:t>
            </w:r>
            <w:r w:rsidRPr="00462319">
              <w:rPr>
                <w:sz w:val="26"/>
              </w:rPr>
              <w:t>c</w:t>
            </w:r>
            <w:r w:rsidRPr="00462319">
              <w:rPr>
                <w:spacing w:val="-8"/>
                <w:sz w:val="26"/>
              </w:rPr>
              <w:t xml:space="preserve"> </w:t>
            </w:r>
            <w:r w:rsidRPr="00462319">
              <w:rPr>
                <w:sz w:val="26"/>
              </w:rPr>
              <w:t>độ</w:t>
            </w:r>
          </w:p>
        </w:tc>
        <w:tc>
          <w:tcPr>
            <w:tcW w:w="1368" w:type="dxa"/>
          </w:tcPr>
          <w:p w14:paraId="2A3719F0" w14:textId="77777777" w:rsidR="007A6809" w:rsidRPr="00462319" w:rsidRDefault="009F0AD0" w:rsidP="00917A5A">
            <w:pPr>
              <w:pStyle w:val="TableParagraph"/>
              <w:spacing w:before="175"/>
              <w:ind w:left="86"/>
              <w:rPr>
                <w:sz w:val="26"/>
              </w:rPr>
            </w:pPr>
            <w:r w:rsidRPr="00462319">
              <w:rPr>
                <w:sz w:val="26"/>
              </w:rPr>
              <w:t>Chiến</w:t>
            </w:r>
            <w:r w:rsidRPr="00462319">
              <w:rPr>
                <w:spacing w:val="-3"/>
                <w:sz w:val="26"/>
              </w:rPr>
              <w:t xml:space="preserve"> </w:t>
            </w:r>
            <w:r w:rsidRPr="00462319">
              <w:rPr>
                <w:sz w:val="26"/>
              </w:rPr>
              <w:t>lược</w:t>
            </w:r>
          </w:p>
        </w:tc>
        <w:tc>
          <w:tcPr>
            <w:tcW w:w="912" w:type="dxa"/>
          </w:tcPr>
          <w:p w14:paraId="1EEACA9B" w14:textId="77777777" w:rsidR="007A6809" w:rsidRPr="00462319" w:rsidRDefault="009F0AD0" w:rsidP="00917A5A">
            <w:pPr>
              <w:pStyle w:val="TableParagraph"/>
              <w:spacing w:before="27"/>
              <w:ind w:left="182" w:right="199" w:firstLine="6"/>
              <w:rPr>
                <w:sz w:val="26"/>
              </w:rPr>
            </w:pPr>
            <w:r w:rsidRPr="00462319">
              <w:rPr>
                <w:sz w:val="26"/>
              </w:rPr>
              <w:t>Biện</w:t>
            </w:r>
            <w:r w:rsidRPr="00462319">
              <w:rPr>
                <w:spacing w:val="-62"/>
                <w:sz w:val="26"/>
              </w:rPr>
              <w:t xml:space="preserve"> </w:t>
            </w:r>
            <w:r w:rsidRPr="00462319">
              <w:rPr>
                <w:sz w:val="26"/>
              </w:rPr>
              <w:t>pháp</w:t>
            </w:r>
          </w:p>
        </w:tc>
      </w:tr>
      <w:tr w:rsidR="007A6809" w:rsidRPr="00462319" w14:paraId="0E79CCD3" w14:textId="77777777" w:rsidTr="006B23D6">
        <w:trPr>
          <w:trHeight w:val="623"/>
        </w:trPr>
        <w:tc>
          <w:tcPr>
            <w:tcW w:w="1178" w:type="dxa"/>
          </w:tcPr>
          <w:p w14:paraId="21A3EF64" w14:textId="5C786C4F" w:rsidR="007A6809" w:rsidRPr="00462319" w:rsidRDefault="009F0AD0" w:rsidP="00917A5A">
            <w:pPr>
              <w:pStyle w:val="TableParagraph"/>
              <w:ind w:left="114" w:right="102" w:firstLine="14"/>
              <w:rPr>
                <w:sz w:val="26"/>
              </w:rPr>
            </w:pPr>
            <w:r w:rsidRPr="00462319">
              <w:rPr>
                <w:sz w:val="26"/>
              </w:rPr>
              <w:t>Thống</w:t>
            </w:r>
            <w:r w:rsidRPr="00462319">
              <w:rPr>
                <w:spacing w:val="-62"/>
                <w:sz w:val="26"/>
              </w:rPr>
              <w:t xml:space="preserve"> </w:t>
            </w:r>
            <w:r w:rsidRPr="00462319">
              <w:rPr>
                <w:sz w:val="26"/>
              </w:rPr>
              <w:t>kê,</w:t>
            </w:r>
            <w:r w:rsidRPr="00462319">
              <w:rPr>
                <w:spacing w:val="-13"/>
                <w:sz w:val="26"/>
              </w:rPr>
              <w:t xml:space="preserve"> </w:t>
            </w:r>
            <w:r w:rsidRPr="00462319">
              <w:rPr>
                <w:sz w:val="26"/>
              </w:rPr>
              <w:t>ghi</w:t>
            </w:r>
            <w:r w:rsidR="00E414C2" w:rsidRPr="00462319">
              <w:rPr>
                <w:sz w:val="26"/>
              </w:rPr>
              <w:t xml:space="preserve"> nhập số</w:t>
            </w:r>
            <w:r w:rsidR="00E414C2" w:rsidRPr="00462319">
              <w:rPr>
                <w:spacing w:val="-62"/>
                <w:sz w:val="26"/>
              </w:rPr>
              <w:t xml:space="preserve"> </w:t>
            </w:r>
            <w:r w:rsidR="00E414C2" w:rsidRPr="00462319">
              <w:rPr>
                <w:sz w:val="26"/>
              </w:rPr>
              <w:t>tiền</w:t>
            </w:r>
            <w:r w:rsidR="00E414C2" w:rsidRPr="00462319">
              <w:rPr>
                <w:spacing w:val="-13"/>
                <w:sz w:val="26"/>
              </w:rPr>
              <w:t xml:space="preserve"> </w:t>
            </w:r>
            <w:r w:rsidR="00E414C2" w:rsidRPr="00462319">
              <w:rPr>
                <w:sz w:val="26"/>
              </w:rPr>
              <w:t>nộp</w:t>
            </w:r>
          </w:p>
        </w:tc>
        <w:tc>
          <w:tcPr>
            <w:tcW w:w="1526" w:type="dxa"/>
          </w:tcPr>
          <w:p w14:paraId="29238787" w14:textId="77777777" w:rsidR="007A6809" w:rsidRPr="00462319" w:rsidRDefault="009F0AD0" w:rsidP="00917A5A">
            <w:pPr>
              <w:pStyle w:val="TableParagraph"/>
              <w:ind w:left="546" w:right="260" w:hanging="324"/>
              <w:rPr>
                <w:sz w:val="26"/>
              </w:rPr>
            </w:pPr>
            <w:r w:rsidRPr="00462319">
              <w:rPr>
                <w:sz w:val="26"/>
              </w:rPr>
              <w:t>Bị</w:t>
            </w:r>
            <w:r w:rsidRPr="00462319">
              <w:rPr>
                <w:spacing w:val="-9"/>
                <w:sz w:val="26"/>
              </w:rPr>
              <w:t xml:space="preserve"> </w:t>
            </w:r>
            <w:r w:rsidRPr="00462319">
              <w:rPr>
                <w:sz w:val="26"/>
              </w:rPr>
              <w:t>mất</w:t>
            </w:r>
            <w:r w:rsidRPr="00462319">
              <w:rPr>
                <w:spacing w:val="-9"/>
                <w:sz w:val="26"/>
              </w:rPr>
              <w:t xml:space="preserve"> </w:t>
            </w:r>
            <w:r w:rsidRPr="00462319">
              <w:rPr>
                <w:sz w:val="26"/>
              </w:rPr>
              <w:t>dữ</w:t>
            </w:r>
            <w:r w:rsidRPr="00462319">
              <w:rPr>
                <w:spacing w:val="-62"/>
                <w:sz w:val="26"/>
              </w:rPr>
              <w:t xml:space="preserve"> </w:t>
            </w:r>
            <w:r w:rsidRPr="00462319">
              <w:rPr>
                <w:sz w:val="26"/>
              </w:rPr>
              <w:t>liệu</w:t>
            </w:r>
          </w:p>
        </w:tc>
        <w:tc>
          <w:tcPr>
            <w:tcW w:w="1938" w:type="dxa"/>
          </w:tcPr>
          <w:p w14:paraId="5313025C" w14:textId="77777777" w:rsidR="007A6809" w:rsidRPr="00462319" w:rsidRDefault="009F0AD0" w:rsidP="00917A5A">
            <w:pPr>
              <w:pStyle w:val="TableParagraph"/>
              <w:ind w:left="44" w:right="62" w:hanging="2"/>
              <w:rPr>
                <w:sz w:val="26"/>
              </w:rPr>
            </w:pPr>
            <w:r w:rsidRPr="00462319">
              <w:rPr>
                <w:sz w:val="26"/>
              </w:rPr>
              <w:t>Không có dữ liệu</w:t>
            </w:r>
            <w:r w:rsidRPr="00462319">
              <w:rPr>
                <w:spacing w:val="-63"/>
                <w:sz w:val="26"/>
              </w:rPr>
              <w:t xml:space="preserve"> </w:t>
            </w:r>
            <w:r w:rsidRPr="00462319">
              <w:rPr>
                <w:sz w:val="26"/>
              </w:rPr>
              <w:t>sao</w:t>
            </w:r>
            <w:r w:rsidRPr="00462319">
              <w:rPr>
                <w:spacing w:val="-7"/>
                <w:sz w:val="26"/>
              </w:rPr>
              <w:t xml:space="preserve"> </w:t>
            </w:r>
            <w:r w:rsidRPr="00462319">
              <w:rPr>
                <w:sz w:val="26"/>
              </w:rPr>
              <w:t>lưu</w:t>
            </w:r>
            <w:r w:rsidRPr="00462319">
              <w:rPr>
                <w:spacing w:val="-4"/>
                <w:sz w:val="26"/>
              </w:rPr>
              <w:t xml:space="preserve"> </w:t>
            </w:r>
            <w:r w:rsidRPr="00462319">
              <w:rPr>
                <w:sz w:val="26"/>
              </w:rPr>
              <w:t>dự</w:t>
            </w:r>
            <w:r w:rsidRPr="00462319">
              <w:rPr>
                <w:spacing w:val="-5"/>
                <w:sz w:val="26"/>
              </w:rPr>
              <w:t xml:space="preserve"> </w:t>
            </w:r>
            <w:r w:rsidRPr="00462319">
              <w:rPr>
                <w:sz w:val="26"/>
              </w:rPr>
              <w:t>phòng</w:t>
            </w:r>
          </w:p>
        </w:tc>
        <w:tc>
          <w:tcPr>
            <w:tcW w:w="2408" w:type="dxa"/>
          </w:tcPr>
          <w:p w14:paraId="1B4E65BB" w14:textId="77777777" w:rsidR="007A6809" w:rsidRPr="00462319" w:rsidRDefault="009F0AD0" w:rsidP="00917A5A">
            <w:pPr>
              <w:pStyle w:val="TableParagraph"/>
              <w:spacing w:line="299" w:lineRule="exact"/>
              <w:ind w:left="582" w:right="619"/>
              <w:jc w:val="center"/>
              <w:rPr>
                <w:sz w:val="26"/>
              </w:rPr>
            </w:pPr>
            <w:r w:rsidRPr="00462319">
              <w:rPr>
                <w:sz w:val="26"/>
              </w:rPr>
              <w:t>Trung</w:t>
            </w:r>
            <w:r w:rsidRPr="00462319">
              <w:rPr>
                <w:spacing w:val="-1"/>
                <w:sz w:val="26"/>
              </w:rPr>
              <w:t xml:space="preserve"> </w:t>
            </w:r>
            <w:r w:rsidRPr="00462319">
              <w:rPr>
                <w:sz w:val="26"/>
              </w:rPr>
              <w:t>bình</w:t>
            </w:r>
          </w:p>
        </w:tc>
        <w:tc>
          <w:tcPr>
            <w:tcW w:w="1368" w:type="dxa"/>
          </w:tcPr>
          <w:p w14:paraId="29A17666" w14:textId="77777777" w:rsidR="007A6809" w:rsidRPr="00462319" w:rsidRDefault="009F0AD0" w:rsidP="00917A5A">
            <w:pPr>
              <w:pStyle w:val="TableParagraph"/>
              <w:spacing w:line="299" w:lineRule="exact"/>
              <w:ind w:left="30"/>
              <w:rPr>
                <w:sz w:val="26"/>
              </w:rPr>
            </w:pPr>
            <w:r w:rsidRPr="00462319">
              <w:rPr>
                <w:sz w:val="26"/>
              </w:rPr>
              <w:t>Phòng</w:t>
            </w:r>
            <w:r w:rsidRPr="00462319">
              <w:rPr>
                <w:spacing w:val="-2"/>
                <w:sz w:val="26"/>
              </w:rPr>
              <w:t xml:space="preserve"> </w:t>
            </w:r>
            <w:r w:rsidRPr="00462319">
              <w:rPr>
                <w:sz w:val="26"/>
              </w:rPr>
              <w:t>tránh</w:t>
            </w:r>
          </w:p>
        </w:tc>
        <w:tc>
          <w:tcPr>
            <w:tcW w:w="912" w:type="dxa"/>
          </w:tcPr>
          <w:p w14:paraId="3247FB20" w14:textId="3E96F4D7" w:rsidR="007A6809" w:rsidRPr="00462319" w:rsidRDefault="009F0AD0" w:rsidP="00917A5A">
            <w:pPr>
              <w:pStyle w:val="TableParagraph"/>
              <w:ind w:left="72" w:right="66" w:hanging="36"/>
              <w:rPr>
                <w:sz w:val="26"/>
              </w:rPr>
            </w:pPr>
            <w:r w:rsidRPr="00462319">
              <w:rPr>
                <w:sz w:val="26"/>
              </w:rPr>
              <w:t>Sao</w:t>
            </w:r>
            <w:r w:rsidRPr="00462319">
              <w:rPr>
                <w:spacing w:val="-14"/>
                <w:sz w:val="26"/>
              </w:rPr>
              <w:t xml:space="preserve"> </w:t>
            </w:r>
            <w:r w:rsidRPr="00462319">
              <w:rPr>
                <w:sz w:val="26"/>
              </w:rPr>
              <w:t>lưu</w:t>
            </w:r>
            <w:r w:rsidRPr="00462319">
              <w:rPr>
                <w:spacing w:val="-62"/>
                <w:sz w:val="26"/>
              </w:rPr>
              <w:t xml:space="preserve"> </w:t>
            </w:r>
            <w:r w:rsidRPr="00462319">
              <w:rPr>
                <w:sz w:val="26"/>
              </w:rPr>
              <w:t>dữ</w:t>
            </w:r>
            <w:r w:rsidRPr="00462319">
              <w:rPr>
                <w:spacing w:val="-2"/>
                <w:sz w:val="26"/>
              </w:rPr>
              <w:t xml:space="preserve"> </w:t>
            </w:r>
            <w:r w:rsidRPr="00462319">
              <w:rPr>
                <w:sz w:val="26"/>
              </w:rPr>
              <w:t>liệu</w:t>
            </w:r>
            <w:r w:rsidR="00E414C2" w:rsidRPr="00462319">
              <w:rPr>
                <w:sz w:val="26"/>
              </w:rPr>
              <w:t xml:space="preserve"> thường</w:t>
            </w:r>
            <w:r w:rsidR="00E414C2" w:rsidRPr="00462319">
              <w:rPr>
                <w:spacing w:val="-63"/>
                <w:sz w:val="26"/>
              </w:rPr>
              <w:t xml:space="preserve"> </w:t>
            </w:r>
            <w:r w:rsidR="00E414C2" w:rsidRPr="00462319">
              <w:rPr>
                <w:sz w:val="26"/>
              </w:rPr>
              <w:t>xuyên</w:t>
            </w:r>
          </w:p>
        </w:tc>
      </w:tr>
    </w:tbl>
    <w:p w14:paraId="71B37817" w14:textId="77777777" w:rsidR="007A6809" w:rsidRPr="00462319" w:rsidRDefault="007A6809" w:rsidP="00917A5A">
      <w:pPr>
        <w:jc w:val="center"/>
        <w:rPr>
          <w:sz w:val="26"/>
          <w:lang w:val="en-US"/>
        </w:rPr>
        <w:sectPr w:rsidR="007A6809" w:rsidRPr="00462319" w:rsidSect="00F53647">
          <w:pgSz w:w="11910" w:h="16840"/>
          <w:pgMar w:top="720" w:right="720" w:bottom="720" w:left="720" w:header="732" w:footer="1068" w:gutter="0"/>
          <w:cols w:space="720"/>
          <w:docGrid w:linePitch="299"/>
        </w:sectPr>
      </w:pPr>
    </w:p>
    <w:p w14:paraId="6CC07B24" w14:textId="77777777" w:rsidR="007A6809" w:rsidRPr="00462319" w:rsidRDefault="009F0AD0" w:rsidP="00072785">
      <w:pPr>
        <w:pStyle w:val="Heading1"/>
        <w:ind w:left="0"/>
        <w:jc w:val="left"/>
        <w:rPr>
          <w:rFonts w:ascii="Times New Roman" w:hAnsi="Times New Roman" w:cs="Times New Roman"/>
          <w:b w:val="0"/>
          <w:sz w:val="34"/>
        </w:rPr>
      </w:pPr>
      <w:bookmarkStart w:id="29" w:name="_Toc167019585"/>
      <w:bookmarkStart w:id="30" w:name="_Toc167262679"/>
      <w:bookmarkStart w:id="31" w:name="_Toc167875537"/>
      <w:r w:rsidRPr="00462319">
        <w:rPr>
          <w:rFonts w:ascii="Times New Roman" w:hAnsi="Times New Roman" w:cs="Times New Roman"/>
        </w:rPr>
        <w:lastRenderedPageBreak/>
        <w:t>CHƯƠNG</w:t>
      </w:r>
      <w:r w:rsidRPr="00462319">
        <w:rPr>
          <w:rFonts w:ascii="Times New Roman" w:hAnsi="Times New Roman" w:cs="Times New Roman"/>
          <w:spacing w:val="-3"/>
        </w:rPr>
        <w:t xml:space="preserve"> </w:t>
      </w:r>
      <w:r w:rsidRPr="00462319">
        <w:rPr>
          <w:rFonts w:ascii="Times New Roman" w:hAnsi="Times New Roman" w:cs="Times New Roman"/>
        </w:rPr>
        <w:t>2.</w:t>
      </w:r>
      <w:bookmarkStart w:id="32" w:name="CHƯƠNG_2._ĐẶC_TẢ_YÊU_CẦU_BÀI_TOÁN"/>
      <w:bookmarkEnd w:id="32"/>
      <w:r w:rsidRPr="00462319">
        <w:rPr>
          <w:rFonts w:ascii="Times New Roman" w:hAnsi="Times New Roman" w:cs="Times New Roman"/>
          <w:spacing w:val="-7"/>
        </w:rPr>
        <w:t xml:space="preserve"> </w:t>
      </w:r>
      <w:r w:rsidRPr="00462319">
        <w:rPr>
          <w:rFonts w:ascii="Times New Roman" w:hAnsi="Times New Roman" w:cs="Times New Roman"/>
          <w:sz w:val="34"/>
        </w:rPr>
        <w:t>ĐẶC</w:t>
      </w:r>
      <w:r w:rsidRPr="00462319">
        <w:rPr>
          <w:rFonts w:ascii="Times New Roman" w:hAnsi="Times New Roman" w:cs="Times New Roman"/>
          <w:spacing w:val="-3"/>
          <w:sz w:val="34"/>
        </w:rPr>
        <w:t xml:space="preserve"> </w:t>
      </w:r>
      <w:r w:rsidRPr="00462319">
        <w:rPr>
          <w:rFonts w:ascii="Times New Roman" w:hAnsi="Times New Roman" w:cs="Times New Roman"/>
          <w:sz w:val="34"/>
        </w:rPr>
        <w:t>TẢ YÊU</w:t>
      </w:r>
      <w:r w:rsidRPr="00462319">
        <w:rPr>
          <w:rFonts w:ascii="Times New Roman" w:hAnsi="Times New Roman" w:cs="Times New Roman"/>
          <w:spacing w:val="-3"/>
          <w:sz w:val="34"/>
        </w:rPr>
        <w:t xml:space="preserve"> </w:t>
      </w:r>
      <w:r w:rsidRPr="00462319">
        <w:rPr>
          <w:rFonts w:ascii="Times New Roman" w:hAnsi="Times New Roman" w:cs="Times New Roman"/>
          <w:sz w:val="34"/>
        </w:rPr>
        <w:t>CẦU</w:t>
      </w:r>
      <w:r w:rsidRPr="00462319">
        <w:rPr>
          <w:rFonts w:ascii="Times New Roman" w:hAnsi="Times New Roman" w:cs="Times New Roman"/>
          <w:spacing w:val="-2"/>
          <w:sz w:val="34"/>
        </w:rPr>
        <w:t xml:space="preserve"> </w:t>
      </w:r>
      <w:r w:rsidRPr="00462319">
        <w:rPr>
          <w:rFonts w:ascii="Times New Roman" w:hAnsi="Times New Roman" w:cs="Times New Roman"/>
          <w:sz w:val="34"/>
        </w:rPr>
        <w:t>BÀI</w:t>
      </w:r>
      <w:r w:rsidRPr="00462319">
        <w:rPr>
          <w:rFonts w:ascii="Times New Roman" w:hAnsi="Times New Roman" w:cs="Times New Roman"/>
          <w:spacing w:val="-2"/>
          <w:sz w:val="34"/>
        </w:rPr>
        <w:t xml:space="preserve"> </w:t>
      </w:r>
      <w:r w:rsidRPr="00462319">
        <w:rPr>
          <w:rFonts w:ascii="Times New Roman" w:hAnsi="Times New Roman" w:cs="Times New Roman"/>
          <w:sz w:val="34"/>
        </w:rPr>
        <w:t>TOÁN</w:t>
      </w:r>
      <w:bookmarkEnd w:id="29"/>
      <w:bookmarkEnd w:id="30"/>
      <w:bookmarkEnd w:id="31"/>
    </w:p>
    <w:p w14:paraId="2F40F44A" w14:textId="77777777" w:rsidR="007A6809" w:rsidRPr="00462319" w:rsidRDefault="007A6809" w:rsidP="00917A5A">
      <w:pPr>
        <w:pStyle w:val="BodyText"/>
        <w:spacing w:before="9"/>
        <w:rPr>
          <w:b/>
          <w:sz w:val="41"/>
        </w:rPr>
      </w:pPr>
    </w:p>
    <w:p w14:paraId="1B6CB5C7" w14:textId="77777777" w:rsidR="00072785" w:rsidRPr="00072785" w:rsidRDefault="00072785" w:rsidP="00072785">
      <w:pPr>
        <w:pStyle w:val="ListParagraph"/>
        <w:numPr>
          <w:ilvl w:val="0"/>
          <w:numId w:val="15"/>
        </w:numPr>
        <w:spacing w:before="1"/>
        <w:outlineLvl w:val="1"/>
        <w:rPr>
          <w:rFonts w:eastAsia="Arial"/>
          <w:b/>
          <w:bCs/>
          <w:vanish/>
          <w:sz w:val="30"/>
          <w:szCs w:val="30"/>
        </w:rPr>
      </w:pPr>
      <w:bookmarkStart w:id="33" w:name="_Toc167875538"/>
      <w:bookmarkStart w:id="34" w:name="_Toc167019586"/>
      <w:bookmarkStart w:id="35" w:name="_Toc167262680"/>
      <w:bookmarkEnd w:id="33"/>
    </w:p>
    <w:p w14:paraId="69E8770C" w14:textId="61F5528C" w:rsidR="007A6809" w:rsidRPr="00462319" w:rsidRDefault="009F0AD0" w:rsidP="00072785">
      <w:pPr>
        <w:pStyle w:val="Heading2"/>
        <w:numPr>
          <w:ilvl w:val="1"/>
          <w:numId w:val="15"/>
        </w:numPr>
        <w:rPr>
          <w:rFonts w:ascii="Times New Roman" w:hAnsi="Times New Roman" w:cs="Times New Roman"/>
        </w:rPr>
      </w:pPr>
      <w:bookmarkStart w:id="36" w:name="_Toc167875539"/>
      <w:r w:rsidRPr="00462319">
        <w:rPr>
          <w:rFonts w:ascii="Times New Roman" w:hAnsi="Times New Roman" w:cs="Times New Roman"/>
        </w:rPr>
        <w:t>Giới</w:t>
      </w:r>
      <w:r w:rsidRPr="00462319">
        <w:rPr>
          <w:rFonts w:ascii="Times New Roman" w:hAnsi="Times New Roman" w:cs="Times New Roman"/>
          <w:spacing w:val="-5"/>
        </w:rPr>
        <w:t xml:space="preserve"> </w:t>
      </w:r>
      <w:r w:rsidRPr="00462319">
        <w:rPr>
          <w:rFonts w:ascii="Times New Roman" w:hAnsi="Times New Roman" w:cs="Times New Roman"/>
        </w:rPr>
        <w:t>thiệu</w:t>
      </w:r>
      <w:r w:rsidRPr="00462319">
        <w:rPr>
          <w:rFonts w:ascii="Times New Roman" w:hAnsi="Times New Roman" w:cs="Times New Roman"/>
          <w:spacing w:val="-4"/>
        </w:rPr>
        <w:t xml:space="preserve"> </w:t>
      </w:r>
      <w:r w:rsidRPr="00462319">
        <w:rPr>
          <w:rFonts w:ascii="Times New Roman" w:hAnsi="Times New Roman" w:cs="Times New Roman"/>
        </w:rPr>
        <w:t>chung</w:t>
      </w:r>
      <w:bookmarkEnd w:id="34"/>
      <w:bookmarkEnd w:id="35"/>
      <w:bookmarkEnd w:id="36"/>
    </w:p>
    <w:p w14:paraId="162C0218" w14:textId="77777777" w:rsidR="007A6809" w:rsidRPr="00462319" w:rsidRDefault="009F0AD0" w:rsidP="00917A5A">
      <w:pPr>
        <w:pStyle w:val="BodyText"/>
        <w:spacing w:before="239"/>
        <w:ind w:left="424"/>
      </w:pPr>
      <w:r w:rsidRPr="00462319">
        <w:t>+</w:t>
      </w:r>
      <w:r w:rsidRPr="00462319">
        <w:rPr>
          <w:spacing w:val="-3"/>
        </w:rPr>
        <w:t xml:space="preserve"> </w:t>
      </w:r>
      <w:r w:rsidRPr="00462319">
        <w:t>Các</w:t>
      </w:r>
      <w:r w:rsidRPr="00462319">
        <w:rPr>
          <w:spacing w:val="-1"/>
        </w:rPr>
        <w:t xml:space="preserve"> </w:t>
      </w:r>
      <w:r w:rsidRPr="00462319">
        <w:t>tác</w:t>
      </w:r>
      <w:r w:rsidRPr="00462319">
        <w:rPr>
          <w:spacing w:val="-1"/>
        </w:rPr>
        <w:t xml:space="preserve"> </w:t>
      </w:r>
      <w:r w:rsidRPr="00462319">
        <w:t>nhân</w:t>
      </w:r>
      <w:r w:rsidRPr="00462319">
        <w:rPr>
          <w:spacing w:val="-2"/>
        </w:rPr>
        <w:t xml:space="preserve"> </w:t>
      </w:r>
      <w:r w:rsidRPr="00462319">
        <w:t>của</w:t>
      </w:r>
      <w:r w:rsidRPr="00462319">
        <w:rPr>
          <w:spacing w:val="-1"/>
        </w:rPr>
        <w:t xml:space="preserve"> </w:t>
      </w:r>
      <w:r w:rsidRPr="00462319">
        <w:t>hệ</w:t>
      </w:r>
      <w:r w:rsidRPr="00462319">
        <w:rPr>
          <w:spacing w:val="-1"/>
        </w:rPr>
        <w:t xml:space="preserve"> </w:t>
      </w:r>
      <w:r w:rsidRPr="00462319">
        <w:t>thống</w:t>
      </w:r>
      <w:r w:rsidRPr="00462319">
        <w:rPr>
          <w:spacing w:val="-4"/>
        </w:rPr>
        <w:t xml:space="preserve"> </w:t>
      </w:r>
      <w:r w:rsidRPr="00462319">
        <w:t>:</w:t>
      </w:r>
    </w:p>
    <w:p w14:paraId="4AAF0EEB" w14:textId="3184D50C" w:rsidR="00AA7500" w:rsidRPr="00462319" w:rsidRDefault="00EB6259" w:rsidP="00462319">
      <w:pPr>
        <w:pStyle w:val="ListParagraph"/>
        <w:numPr>
          <w:ilvl w:val="2"/>
          <w:numId w:val="6"/>
        </w:numPr>
        <w:tabs>
          <w:tab w:val="left" w:pos="1332"/>
        </w:tabs>
        <w:spacing w:before="1"/>
        <w:ind w:right="913" w:firstLine="720"/>
        <w:rPr>
          <w:sz w:val="26"/>
        </w:rPr>
      </w:pPr>
      <w:r w:rsidRPr="00462319">
        <w:rPr>
          <w:sz w:val="26"/>
          <w:lang w:val="en-US"/>
        </w:rPr>
        <w:t>N</w:t>
      </w:r>
      <w:r w:rsidR="009F0AD0" w:rsidRPr="00462319">
        <w:rPr>
          <w:sz w:val="26"/>
        </w:rPr>
        <w:t>gười</w:t>
      </w:r>
      <w:r w:rsidR="009F0AD0" w:rsidRPr="00462319">
        <w:rPr>
          <w:spacing w:val="32"/>
          <w:sz w:val="26"/>
        </w:rPr>
        <w:t xml:space="preserve"> </w:t>
      </w:r>
      <w:r w:rsidR="009F0AD0" w:rsidRPr="00462319">
        <w:rPr>
          <w:sz w:val="26"/>
        </w:rPr>
        <w:t>quản</w:t>
      </w:r>
      <w:r w:rsidR="009F0AD0" w:rsidRPr="00462319">
        <w:rPr>
          <w:spacing w:val="31"/>
          <w:sz w:val="26"/>
        </w:rPr>
        <w:t xml:space="preserve"> </w:t>
      </w:r>
      <w:r w:rsidR="009F0AD0" w:rsidRPr="00462319">
        <w:rPr>
          <w:sz w:val="26"/>
        </w:rPr>
        <w:t>lý</w:t>
      </w:r>
      <w:r w:rsidR="009F0AD0" w:rsidRPr="00462319">
        <w:rPr>
          <w:sz w:val="26"/>
          <w:lang w:val="en-US"/>
        </w:rPr>
        <w:t xml:space="preserve"> </w:t>
      </w:r>
      <w:proofErr w:type="spellStart"/>
      <w:r w:rsidR="00AA7500" w:rsidRPr="00462319">
        <w:rPr>
          <w:sz w:val="26"/>
          <w:lang w:val="en-US"/>
        </w:rPr>
        <w:t>sẽ</w:t>
      </w:r>
      <w:proofErr w:type="spellEnd"/>
      <w:r w:rsidR="00AA7500" w:rsidRPr="00462319">
        <w:rPr>
          <w:sz w:val="26"/>
          <w:lang w:val="en-US"/>
        </w:rPr>
        <w:t xml:space="preserve"> </w:t>
      </w:r>
      <w:proofErr w:type="spellStart"/>
      <w:r w:rsidR="00392C1A" w:rsidRPr="00462319">
        <w:rPr>
          <w:sz w:val="26"/>
          <w:lang w:val="en-US"/>
        </w:rPr>
        <w:t>quản</w:t>
      </w:r>
      <w:proofErr w:type="spellEnd"/>
      <w:r w:rsidR="00A431DA" w:rsidRPr="00462319">
        <w:rPr>
          <w:sz w:val="26"/>
          <w:lang w:val="en-US"/>
        </w:rPr>
        <w:t xml:space="preserve"> </w:t>
      </w:r>
      <w:proofErr w:type="spellStart"/>
      <w:r w:rsidR="00A431DA" w:rsidRPr="00462319">
        <w:rPr>
          <w:sz w:val="26"/>
          <w:lang w:val="en-US"/>
        </w:rPr>
        <w:t>lý</w:t>
      </w:r>
      <w:proofErr w:type="spellEnd"/>
      <w:r w:rsidR="00AA7500" w:rsidRPr="00462319">
        <w:rPr>
          <w:sz w:val="26"/>
          <w:lang w:val="en-US"/>
        </w:rPr>
        <w:t xml:space="preserve"> </w:t>
      </w:r>
      <w:proofErr w:type="spellStart"/>
      <w:r w:rsidR="00AA7500" w:rsidRPr="00462319">
        <w:rPr>
          <w:sz w:val="26"/>
          <w:lang w:val="en-US"/>
        </w:rPr>
        <w:t>nh</w:t>
      </w:r>
      <w:r w:rsidR="00C002A5" w:rsidRPr="00462319">
        <w:rPr>
          <w:sz w:val="26"/>
          <w:lang w:val="en-US"/>
        </w:rPr>
        <w:t>óm</w:t>
      </w:r>
      <w:proofErr w:type="spellEnd"/>
      <w:r w:rsidR="00C002A5" w:rsidRPr="00462319">
        <w:rPr>
          <w:sz w:val="26"/>
          <w:lang w:val="en-US"/>
        </w:rPr>
        <w:t xml:space="preserve"> </w:t>
      </w:r>
      <w:proofErr w:type="spellStart"/>
      <w:r w:rsidR="00C002A5" w:rsidRPr="00462319">
        <w:rPr>
          <w:sz w:val="26"/>
          <w:lang w:val="en-US"/>
        </w:rPr>
        <w:t>người</w:t>
      </w:r>
      <w:proofErr w:type="spellEnd"/>
      <w:r w:rsidR="00C002A5" w:rsidRPr="00462319">
        <w:rPr>
          <w:sz w:val="26"/>
          <w:lang w:val="en-US"/>
        </w:rPr>
        <w:t xml:space="preserve"> </w:t>
      </w:r>
      <w:proofErr w:type="spellStart"/>
      <w:r w:rsidR="00C002A5" w:rsidRPr="00462319">
        <w:rPr>
          <w:sz w:val="26"/>
          <w:lang w:val="en-US"/>
        </w:rPr>
        <w:t>dùng</w:t>
      </w:r>
      <w:proofErr w:type="spellEnd"/>
      <w:r w:rsidR="00767C82" w:rsidRPr="00462319">
        <w:rPr>
          <w:sz w:val="26"/>
          <w:lang w:val="en-US"/>
        </w:rPr>
        <w:t xml:space="preserve">, </w:t>
      </w:r>
      <w:proofErr w:type="spellStart"/>
      <w:r w:rsidR="00A431DA" w:rsidRPr="00462319">
        <w:rPr>
          <w:sz w:val="26"/>
          <w:lang w:val="en-US"/>
        </w:rPr>
        <w:t>người</w:t>
      </w:r>
      <w:proofErr w:type="spellEnd"/>
      <w:r w:rsidR="00A431DA" w:rsidRPr="00462319">
        <w:rPr>
          <w:sz w:val="26"/>
          <w:lang w:val="en-US"/>
        </w:rPr>
        <w:t xml:space="preserve"> </w:t>
      </w:r>
      <w:proofErr w:type="spellStart"/>
      <w:r w:rsidR="00A431DA" w:rsidRPr="00462319">
        <w:rPr>
          <w:sz w:val="26"/>
          <w:lang w:val="en-US"/>
        </w:rPr>
        <w:t>dùng</w:t>
      </w:r>
      <w:proofErr w:type="spellEnd"/>
      <w:r w:rsidR="00767C82" w:rsidRPr="00462319">
        <w:rPr>
          <w:sz w:val="26"/>
          <w:lang w:val="en-US"/>
        </w:rPr>
        <w:t xml:space="preserve"> </w:t>
      </w:r>
      <w:proofErr w:type="spellStart"/>
      <w:r w:rsidR="00767C82" w:rsidRPr="00462319">
        <w:rPr>
          <w:sz w:val="26"/>
          <w:lang w:val="en-US"/>
        </w:rPr>
        <w:t>và</w:t>
      </w:r>
      <w:proofErr w:type="spellEnd"/>
      <w:r w:rsidR="00E44220" w:rsidRPr="00462319">
        <w:rPr>
          <w:sz w:val="26"/>
          <w:lang w:val="en-US"/>
        </w:rPr>
        <w:t xml:space="preserve"> </w:t>
      </w:r>
      <w:proofErr w:type="spellStart"/>
      <w:r w:rsidR="00E44220" w:rsidRPr="00462319">
        <w:rPr>
          <w:sz w:val="26"/>
          <w:lang w:val="en-US"/>
        </w:rPr>
        <w:t>quản</w:t>
      </w:r>
      <w:proofErr w:type="spellEnd"/>
      <w:r w:rsidR="00E44220" w:rsidRPr="00462319">
        <w:rPr>
          <w:sz w:val="26"/>
          <w:lang w:val="en-US"/>
        </w:rPr>
        <w:t xml:space="preserve"> </w:t>
      </w:r>
      <w:proofErr w:type="spellStart"/>
      <w:proofErr w:type="gramStart"/>
      <w:r w:rsidR="00E44220" w:rsidRPr="00462319">
        <w:rPr>
          <w:sz w:val="26"/>
          <w:lang w:val="en-US"/>
        </w:rPr>
        <w:t>l</w:t>
      </w:r>
      <w:r w:rsidR="007D5740" w:rsidRPr="00462319">
        <w:rPr>
          <w:sz w:val="26"/>
          <w:lang w:val="en-US"/>
        </w:rPr>
        <w:t>ý,</w:t>
      </w:r>
      <w:r w:rsidR="00767C82" w:rsidRPr="00462319">
        <w:rPr>
          <w:sz w:val="26"/>
          <w:lang w:val="en-US"/>
        </w:rPr>
        <w:t>đăng</w:t>
      </w:r>
      <w:proofErr w:type="spellEnd"/>
      <w:proofErr w:type="gramEnd"/>
      <w:r w:rsidR="00767C82" w:rsidRPr="00462319">
        <w:rPr>
          <w:sz w:val="26"/>
          <w:lang w:val="en-US"/>
        </w:rPr>
        <w:t xml:space="preserve"> </w:t>
      </w:r>
      <w:proofErr w:type="spellStart"/>
      <w:r w:rsidR="00767C82" w:rsidRPr="00462319">
        <w:rPr>
          <w:sz w:val="26"/>
          <w:lang w:val="en-US"/>
        </w:rPr>
        <w:t>nhập</w:t>
      </w:r>
      <w:proofErr w:type="spellEnd"/>
      <w:r w:rsidR="00767C82" w:rsidRPr="00462319">
        <w:rPr>
          <w:sz w:val="26"/>
          <w:lang w:val="en-US"/>
        </w:rPr>
        <w:t xml:space="preserve">, </w:t>
      </w:r>
      <w:proofErr w:type="spellStart"/>
      <w:r w:rsidR="00767C82" w:rsidRPr="00462319">
        <w:rPr>
          <w:sz w:val="26"/>
          <w:lang w:val="en-US"/>
        </w:rPr>
        <w:t>đổi</w:t>
      </w:r>
      <w:proofErr w:type="spellEnd"/>
      <w:r w:rsidR="00767C82" w:rsidRPr="00462319">
        <w:rPr>
          <w:sz w:val="26"/>
          <w:lang w:val="en-US"/>
        </w:rPr>
        <w:t xml:space="preserve"> </w:t>
      </w:r>
      <w:proofErr w:type="spellStart"/>
      <w:r w:rsidR="00767C82" w:rsidRPr="00462319">
        <w:rPr>
          <w:sz w:val="26"/>
          <w:lang w:val="en-US"/>
        </w:rPr>
        <w:t>mật</w:t>
      </w:r>
      <w:proofErr w:type="spellEnd"/>
      <w:r w:rsidR="00767C82" w:rsidRPr="00462319">
        <w:rPr>
          <w:sz w:val="26"/>
          <w:lang w:val="en-US"/>
        </w:rPr>
        <w:t xml:space="preserve"> </w:t>
      </w:r>
      <w:proofErr w:type="spellStart"/>
      <w:r w:rsidR="00767C82" w:rsidRPr="00462319">
        <w:rPr>
          <w:sz w:val="26"/>
          <w:lang w:val="en-US"/>
        </w:rPr>
        <w:t>khẩu</w:t>
      </w:r>
      <w:proofErr w:type="spellEnd"/>
    </w:p>
    <w:p w14:paraId="31591A6D" w14:textId="15E61E93" w:rsidR="007A6809" w:rsidRPr="00462319" w:rsidRDefault="006A760B" w:rsidP="00462319">
      <w:pPr>
        <w:pStyle w:val="ListParagraph"/>
        <w:numPr>
          <w:ilvl w:val="2"/>
          <w:numId w:val="6"/>
        </w:numPr>
        <w:tabs>
          <w:tab w:val="left" w:pos="1332"/>
        </w:tabs>
        <w:spacing w:before="1"/>
        <w:ind w:right="913" w:firstLine="720"/>
        <w:rPr>
          <w:sz w:val="26"/>
        </w:rPr>
      </w:pPr>
      <w:proofErr w:type="spellStart"/>
      <w:r w:rsidRPr="00462319">
        <w:rPr>
          <w:sz w:val="26"/>
          <w:lang w:val="en-US"/>
        </w:rPr>
        <w:t>Người</w:t>
      </w:r>
      <w:proofErr w:type="spellEnd"/>
      <w:r w:rsidRPr="00462319">
        <w:rPr>
          <w:sz w:val="26"/>
          <w:lang w:val="en-US"/>
        </w:rPr>
        <w:t xml:space="preserve"> </w:t>
      </w:r>
      <w:proofErr w:type="spellStart"/>
      <w:r w:rsidRPr="00462319">
        <w:rPr>
          <w:sz w:val="26"/>
          <w:lang w:val="en-US"/>
        </w:rPr>
        <w:t>dùng</w:t>
      </w:r>
      <w:proofErr w:type="spellEnd"/>
      <w:r w:rsidR="006B1AFD" w:rsidRPr="00462319">
        <w:rPr>
          <w:sz w:val="26"/>
          <w:lang w:val="en-US"/>
        </w:rPr>
        <w:t xml:space="preserve"> </w:t>
      </w:r>
      <w:proofErr w:type="spellStart"/>
      <w:r w:rsidR="006B1AFD" w:rsidRPr="00462319">
        <w:rPr>
          <w:sz w:val="26"/>
          <w:lang w:val="en-US"/>
        </w:rPr>
        <w:t>sẽ</w:t>
      </w:r>
      <w:proofErr w:type="spellEnd"/>
      <w:r w:rsidR="006B1AFD" w:rsidRPr="00462319">
        <w:rPr>
          <w:sz w:val="26"/>
          <w:lang w:val="en-US"/>
        </w:rPr>
        <w:t xml:space="preserve"> </w:t>
      </w:r>
      <w:proofErr w:type="spellStart"/>
      <w:r w:rsidR="006B1AFD" w:rsidRPr="00462319">
        <w:rPr>
          <w:sz w:val="26"/>
          <w:lang w:val="en-US"/>
        </w:rPr>
        <w:t>quản</w:t>
      </w:r>
      <w:proofErr w:type="spellEnd"/>
      <w:r w:rsidR="006B1AFD" w:rsidRPr="00462319">
        <w:rPr>
          <w:sz w:val="26"/>
          <w:lang w:val="en-US"/>
        </w:rPr>
        <w:t xml:space="preserve"> </w:t>
      </w:r>
      <w:proofErr w:type="spellStart"/>
      <w:r w:rsidR="006B1AFD" w:rsidRPr="00462319">
        <w:rPr>
          <w:sz w:val="26"/>
          <w:lang w:val="en-US"/>
        </w:rPr>
        <w:t>lý</w:t>
      </w:r>
      <w:proofErr w:type="spellEnd"/>
      <w:r w:rsidR="006B1AFD" w:rsidRPr="00462319">
        <w:rPr>
          <w:sz w:val="26"/>
          <w:lang w:val="en-US"/>
        </w:rPr>
        <w:t xml:space="preserve"> </w:t>
      </w:r>
      <w:proofErr w:type="spellStart"/>
      <w:r w:rsidR="00D60AC2" w:rsidRPr="00462319">
        <w:rPr>
          <w:spacing w:val="-1"/>
          <w:sz w:val="26"/>
          <w:lang w:val="en-US"/>
        </w:rPr>
        <w:t>hàng</w:t>
      </w:r>
      <w:proofErr w:type="spellEnd"/>
      <w:r w:rsidR="00D60AC2" w:rsidRPr="00462319">
        <w:rPr>
          <w:spacing w:val="-1"/>
          <w:sz w:val="26"/>
          <w:lang w:val="en-US"/>
        </w:rPr>
        <w:t xml:space="preserve"> </w:t>
      </w:r>
      <w:proofErr w:type="spellStart"/>
      <w:r w:rsidR="00D60AC2" w:rsidRPr="00462319">
        <w:rPr>
          <w:spacing w:val="-1"/>
          <w:sz w:val="26"/>
          <w:lang w:val="en-US"/>
        </w:rPr>
        <w:t>hoá</w:t>
      </w:r>
      <w:proofErr w:type="spellEnd"/>
      <w:r w:rsidR="00A12617" w:rsidRPr="00462319">
        <w:rPr>
          <w:spacing w:val="-1"/>
          <w:sz w:val="26"/>
          <w:lang w:val="en-US"/>
        </w:rPr>
        <w:t xml:space="preserve">, </w:t>
      </w:r>
      <w:proofErr w:type="spellStart"/>
      <w:r w:rsidR="00A12617" w:rsidRPr="00462319">
        <w:rPr>
          <w:spacing w:val="-1"/>
          <w:sz w:val="26"/>
          <w:lang w:val="en-US"/>
        </w:rPr>
        <w:t>nhà</w:t>
      </w:r>
      <w:proofErr w:type="spellEnd"/>
      <w:r w:rsidR="00A12617" w:rsidRPr="00462319">
        <w:rPr>
          <w:spacing w:val="-1"/>
          <w:sz w:val="26"/>
          <w:lang w:val="en-US"/>
        </w:rPr>
        <w:t xml:space="preserve"> </w:t>
      </w:r>
      <w:proofErr w:type="spellStart"/>
      <w:r w:rsidR="00A12617" w:rsidRPr="00462319">
        <w:rPr>
          <w:spacing w:val="-1"/>
          <w:sz w:val="26"/>
          <w:lang w:val="en-US"/>
        </w:rPr>
        <w:t>cung</w:t>
      </w:r>
      <w:proofErr w:type="spellEnd"/>
      <w:r w:rsidR="00A12617" w:rsidRPr="00462319">
        <w:rPr>
          <w:spacing w:val="-1"/>
          <w:sz w:val="26"/>
          <w:lang w:val="en-US"/>
        </w:rPr>
        <w:t xml:space="preserve"> </w:t>
      </w:r>
      <w:proofErr w:type="spellStart"/>
      <w:r w:rsidR="00A12617" w:rsidRPr="00462319">
        <w:rPr>
          <w:spacing w:val="-1"/>
          <w:sz w:val="26"/>
          <w:lang w:val="en-US"/>
        </w:rPr>
        <w:t>cấp</w:t>
      </w:r>
      <w:proofErr w:type="spellEnd"/>
      <w:r w:rsidR="00A12617" w:rsidRPr="00462319">
        <w:rPr>
          <w:spacing w:val="-1"/>
          <w:sz w:val="26"/>
          <w:lang w:val="en-US"/>
        </w:rPr>
        <w:t xml:space="preserve">, </w:t>
      </w:r>
      <w:proofErr w:type="spellStart"/>
      <w:r w:rsidR="00A12617" w:rsidRPr="00462319">
        <w:rPr>
          <w:spacing w:val="-1"/>
          <w:sz w:val="26"/>
          <w:lang w:val="en-US"/>
        </w:rPr>
        <w:t>khách</w:t>
      </w:r>
      <w:proofErr w:type="spellEnd"/>
      <w:r w:rsidR="00A12617" w:rsidRPr="00462319">
        <w:rPr>
          <w:spacing w:val="-1"/>
          <w:sz w:val="26"/>
          <w:lang w:val="en-US"/>
        </w:rPr>
        <w:t xml:space="preserve"> </w:t>
      </w:r>
      <w:proofErr w:type="spellStart"/>
      <w:r w:rsidR="00A12617" w:rsidRPr="00462319">
        <w:rPr>
          <w:spacing w:val="-1"/>
          <w:sz w:val="26"/>
          <w:lang w:val="en-US"/>
        </w:rPr>
        <w:t>hàng</w:t>
      </w:r>
      <w:proofErr w:type="spellEnd"/>
      <w:r w:rsidR="00A12617" w:rsidRPr="00462319">
        <w:rPr>
          <w:spacing w:val="-1"/>
          <w:sz w:val="26"/>
          <w:lang w:val="en-US"/>
        </w:rPr>
        <w:t>,</w:t>
      </w:r>
      <w:r w:rsidRPr="00462319">
        <w:rPr>
          <w:spacing w:val="-1"/>
          <w:sz w:val="26"/>
          <w:lang w:val="en-US"/>
        </w:rPr>
        <w:t xml:space="preserve"> </w:t>
      </w:r>
      <w:proofErr w:type="spellStart"/>
      <w:r w:rsidRPr="00462319">
        <w:rPr>
          <w:spacing w:val="-1"/>
          <w:sz w:val="26"/>
          <w:lang w:val="en-US"/>
        </w:rPr>
        <w:t>phiếu</w:t>
      </w:r>
      <w:proofErr w:type="spellEnd"/>
      <w:r w:rsidR="00A12617" w:rsidRPr="00462319">
        <w:rPr>
          <w:spacing w:val="-1"/>
          <w:sz w:val="26"/>
          <w:lang w:val="en-US"/>
        </w:rPr>
        <w:t xml:space="preserve"> </w:t>
      </w:r>
      <w:proofErr w:type="spellStart"/>
      <w:r w:rsidR="00A12617" w:rsidRPr="00462319">
        <w:rPr>
          <w:spacing w:val="-1"/>
          <w:sz w:val="26"/>
          <w:lang w:val="en-US"/>
        </w:rPr>
        <w:t>nhập</w:t>
      </w:r>
      <w:proofErr w:type="spellEnd"/>
      <w:r w:rsidRPr="00462319">
        <w:rPr>
          <w:spacing w:val="-1"/>
          <w:sz w:val="26"/>
          <w:lang w:val="en-US"/>
        </w:rPr>
        <w:t xml:space="preserve">, </w:t>
      </w:r>
      <w:proofErr w:type="spellStart"/>
      <w:r w:rsidRPr="00462319">
        <w:rPr>
          <w:spacing w:val="-1"/>
          <w:sz w:val="26"/>
          <w:lang w:val="en-US"/>
        </w:rPr>
        <w:t>phiếu</w:t>
      </w:r>
      <w:proofErr w:type="spellEnd"/>
      <w:r w:rsidR="00A12617" w:rsidRPr="00462319">
        <w:rPr>
          <w:spacing w:val="-1"/>
          <w:sz w:val="26"/>
          <w:lang w:val="en-US"/>
        </w:rPr>
        <w:t xml:space="preserve"> </w:t>
      </w:r>
      <w:proofErr w:type="spellStart"/>
      <w:r w:rsidR="00A12617" w:rsidRPr="00462319">
        <w:rPr>
          <w:spacing w:val="-1"/>
          <w:sz w:val="26"/>
          <w:lang w:val="en-US"/>
        </w:rPr>
        <w:t>xuất</w:t>
      </w:r>
      <w:proofErr w:type="spellEnd"/>
      <w:r w:rsidR="00A12617" w:rsidRPr="00462319">
        <w:rPr>
          <w:spacing w:val="-1"/>
          <w:sz w:val="26"/>
          <w:lang w:val="en-US"/>
        </w:rPr>
        <w:t xml:space="preserve"> </w:t>
      </w:r>
      <w:proofErr w:type="spellStart"/>
      <w:r w:rsidR="00A12617" w:rsidRPr="00462319">
        <w:rPr>
          <w:spacing w:val="-1"/>
          <w:sz w:val="26"/>
          <w:lang w:val="en-US"/>
        </w:rPr>
        <w:t>hàng</w:t>
      </w:r>
      <w:proofErr w:type="spellEnd"/>
      <w:r w:rsidR="00A12617" w:rsidRPr="00462319">
        <w:rPr>
          <w:spacing w:val="-1"/>
          <w:sz w:val="26"/>
          <w:lang w:val="en-US"/>
        </w:rPr>
        <w:t xml:space="preserve"> </w:t>
      </w:r>
      <w:proofErr w:type="spellStart"/>
      <w:r w:rsidR="00A12617" w:rsidRPr="00462319">
        <w:rPr>
          <w:spacing w:val="-1"/>
          <w:sz w:val="26"/>
          <w:lang w:val="en-US"/>
        </w:rPr>
        <w:t>hoá</w:t>
      </w:r>
      <w:proofErr w:type="spellEnd"/>
      <w:r w:rsidR="009F0AD0" w:rsidRPr="00462319">
        <w:rPr>
          <w:spacing w:val="-1"/>
          <w:sz w:val="26"/>
          <w:lang w:val="en-US"/>
        </w:rPr>
        <w:t xml:space="preserve"> </w:t>
      </w:r>
      <w:r w:rsidR="009F0AD0" w:rsidRPr="00462319">
        <w:rPr>
          <w:sz w:val="26"/>
        </w:rPr>
        <w:t>trong vùng</w:t>
      </w:r>
      <w:r w:rsidR="009F0AD0" w:rsidRPr="00462319">
        <w:rPr>
          <w:spacing w:val="-2"/>
          <w:sz w:val="26"/>
        </w:rPr>
        <w:t xml:space="preserve"> </w:t>
      </w:r>
      <w:r w:rsidR="009F0AD0" w:rsidRPr="00462319">
        <w:rPr>
          <w:sz w:val="26"/>
        </w:rPr>
        <w:t>quản</w:t>
      </w:r>
      <w:r w:rsidR="009F0AD0" w:rsidRPr="00462319">
        <w:rPr>
          <w:spacing w:val="-1"/>
          <w:sz w:val="26"/>
        </w:rPr>
        <w:t xml:space="preserve"> </w:t>
      </w:r>
      <w:r w:rsidR="009F0AD0" w:rsidRPr="00462319">
        <w:rPr>
          <w:sz w:val="26"/>
        </w:rPr>
        <w:t>lý</w:t>
      </w:r>
    </w:p>
    <w:p w14:paraId="42579AEB" w14:textId="576E3A81" w:rsidR="007A6809" w:rsidRPr="00462319" w:rsidRDefault="00D74CF8" w:rsidP="00462319">
      <w:pPr>
        <w:pStyle w:val="ListParagraph"/>
        <w:numPr>
          <w:ilvl w:val="2"/>
          <w:numId w:val="6"/>
        </w:numPr>
        <w:tabs>
          <w:tab w:val="left" w:pos="1296"/>
        </w:tabs>
        <w:spacing w:before="0"/>
        <w:ind w:left="1295" w:hanging="152"/>
        <w:rPr>
          <w:sz w:val="26"/>
        </w:rPr>
      </w:pPr>
      <w:proofErr w:type="spellStart"/>
      <w:r w:rsidRPr="00462319">
        <w:rPr>
          <w:sz w:val="26"/>
          <w:lang w:val="en-US"/>
        </w:rPr>
        <w:t>Người</w:t>
      </w:r>
      <w:proofErr w:type="spellEnd"/>
      <w:r w:rsidR="009F0AD0" w:rsidRPr="00462319">
        <w:rPr>
          <w:sz w:val="26"/>
          <w:lang w:val="en-US"/>
        </w:rPr>
        <w:t xml:space="preserve"> </w:t>
      </w:r>
      <w:proofErr w:type="spellStart"/>
      <w:r w:rsidR="009F0AD0" w:rsidRPr="00462319">
        <w:rPr>
          <w:sz w:val="26"/>
          <w:lang w:val="en-US"/>
        </w:rPr>
        <w:t>quản</w:t>
      </w:r>
      <w:proofErr w:type="spellEnd"/>
      <w:r w:rsidR="009F0AD0" w:rsidRPr="00462319">
        <w:rPr>
          <w:sz w:val="26"/>
          <w:lang w:val="en-US"/>
        </w:rPr>
        <w:t xml:space="preserve"> </w:t>
      </w:r>
      <w:proofErr w:type="spellStart"/>
      <w:r w:rsidR="009F0AD0" w:rsidRPr="00462319">
        <w:rPr>
          <w:sz w:val="26"/>
          <w:lang w:val="en-US"/>
        </w:rPr>
        <w:t>lý</w:t>
      </w:r>
      <w:proofErr w:type="spellEnd"/>
      <w:r w:rsidR="009F0AD0" w:rsidRPr="00462319">
        <w:rPr>
          <w:sz w:val="26"/>
          <w:lang w:val="en-US"/>
        </w:rPr>
        <w:t xml:space="preserve"> </w:t>
      </w:r>
      <w:r w:rsidR="009F0AD0" w:rsidRPr="00462319">
        <w:rPr>
          <w:sz w:val="26"/>
        </w:rPr>
        <w:t>sẽ</w:t>
      </w:r>
      <w:r w:rsidR="009F0AD0" w:rsidRPr="00462319">
        <w:rPr>
          <w:spacing w:val="-2"/>
          <w:sz w:val="26"/>
        </w:rPr>
        <w:t xml:space="preserve"> </w:t>
      </w:r>
      <w:r w:rsidR="009F0AD0" w:rsidRPr="00462319">
        <w:rPr>
          <w:sz w:val="26"/>
        </w:rPr>
        <w:t>quản</w:t>
      </w:r>
      <w:r w:rsidR="009F0AD0" w:rsidRPr="00462319">
        <w:rPr>
          <w:spacing w:val="-1"/>
          <w:sz w:val="26"/>
        </w:rPr>
        <w:t xml:space="preserve"> </w:t>
      </w:r>
      <w:r w:rsidR="009F0AD0" w:rsidRPr="00462319">
        <w:rPr>
          <w:sz w:val="26"/>
        </w:rPr>
        <w:t>trị</w:t>
      </w:r>
      <w:r w:rsidR="009F0AD0" w:rsidRPr="00462319">
        <w:rPr>
          <w:spacing w:val="-2"/>
          <w:sz w:val="26"/>
        </w:rPr>
        <w:t xml:space="preserve"> </w:t>
      </w:r>
      <w:r w:rsidR="009F0AD0" w:rsidRPr="00462319">
        <w:rPr>
          <w:sz w:val="26"/>
        </w:rPr>
        <w:t>hệ thống</w:t>
      </w:r>
      <w:r w:rsidR="00182304" w:rsidRPr="00462319">
        <w:rPr>
          <w:sz w:val="26"/>
          <w:lang w:val="en-US"/>
        </w:rPr>
        <w:t xml:space="preserve"> </w:t>
      </w:r>
      <w:proofErr w:type="spellStart"/>
      <w:r w:rsidR="0068570D" w:rsidRPr="00462319">
        <w:rPr>
          <w:sz w:val="26"/>
          <w:lang w:val="en-US"/>
        </w:rPr>
        <w:t>và</w:t>
      </w:r>
      <w:proofErr w:type="spellEnd"/>
      <w:r w:rsidR="0068570D" w:rsidRPr="00462319">
        <w:rPr>
          <w:sz w:val="26"/>
          <w:lang w:val="en-US"/>
        </w:rPr>
        <w:t xml:space="preserve"> </w:t>
      </w:r>
      <w:proofErr w:type="spellStart"/>
      <w:r w:rsidR="0068570D" w:rsidRPr="00462319">
        <w:rPr>
          <w:sz w:val="26"/>
          <w:lang w:val="en-US"/>
        </w:rPr>
        <w:t>phân</w:t>
      </w:r>
      <w:proofErr w:type="spellEnd"/>
      <w:r w:rsidR="0068570D" w:rsidRPr="00462319">
        <w:rPr>
          <w:sz w:val="26"/>
          <w:lang w:val="en-US"/>
        </w:rPr>
        <w:t xml:space="preserve"> </w:t>
      </w:r>
      <w:proofErr w:type="spellStart"/>
      <w:r w:rsidR="0068570D" w:rsidRPr="00462319">
        <w:rPr>
          <w:sz w:val="26"/>
          <w:lang w:val="en-US"/>
        </w:rPr>
        <w:t>quyền</w:t>
      </w:r>
      <w:proofErr w:type="spellEnd"/>
      <w:r w:rsidR="00FF1DEA" w:rsidRPr="00462319">
        <w:rPr>
          <w:sz w:val="26"/>
          <w:lang w:val="en-US"/>
        </w:rPr>
        <w:t xml:space="preserve"> </w:t>
      </w:r>
    </w:p>
    <w:p w14:paraId="740EE1EA" w14:textId="56098444" w:rsidR="00A71327" w:rsidRPr="00462319" w:rsidRDefault="00A71327" w:rsidP="00462319">
      <w:pPr>
        <w:pStyle w:val="ListParagraph"/>
        <w:numPr>
          <w:ilvl w:val="2"/>
          <w:numId w:val="6"/>
        </w:numPr>
        <w:tabs>
          <w:tab w:val="left" w:pos="1296"/>
        </w:tabs>
        <w:spacing w:before="0"/>
        <w:ind w:left="1295" w:hanging="152"/>
        <w:rPr>
          <w:sz w:val="26"/>
        </w:rPr>
      </w:pPr>
      <w:proofErr w:type="spellStart"/>
      <w:r w:rsidRPr="00462319">
        <w:rPr>
          <w:sz w:val="26"/>
          <w:lang w:val="en-US"/>
        </w:rPr>
        <w:t>Người</w:t>
      </w:r>
      <w:proofErr w:type="spellEnd"/>
      <w:r w:rsidRPr="00462319">
        <w:rPr>
          <w:sz w:val="26"/>
          <w:lang w:val="en-US"/>
        </w:rPr>
        <w:t xml:space="preserve"> </w:t>
      </w:r>
      <w:proofErr w:type="spellStart"/>
      <w:r w:rsidRPr="00462319">
        <w:rPr>
          <w:sz w:val="26"/>
          <w:lang w:val="en-US"/>
        </w:rPr>
        <w:t>dùng</w:t>
      </w:r>
      <w:proofErr w:type="spellEnd"/>
      <w:r w:rsidRPr="00462319">
        <w:rPr>
          <w:sz w:val="26"/>
          <w:lang w:val="en-US"/>
        </w:rPr>
        <w:t xml:space="preserve"> </w:t>
      </w:r>
      <w:proofErr w:type="spellStart"/>
      <w:r w:rsidRPr="00462319">
        <w:rPr>
          <w:sz w:val="26"/>
          <w:lang w:val="en-US"/>
        </w:rPr>
        <w:t>sẽ</w:t>
      </w:r>
      <w:proofErr w:type="spellEnd"/>
      <w:r w:rsidRPr="00462319">
        <w:rPr>
          <w:sz w:val="26"/>
          <w:lang w:val="en-US"/>
        </w:rPr>
        <w:t xml:space="preserve"> </w:t>
      </w:r>
      <w:proofErr w:type="spellStart"/>
      <w:r w:rsidR="00FF1DEA" w:rsidRPr="00462319">
        <w:rPr>
          <w:sz w:val="26"/>
          <w:lang w:val="en-US"/>
        </w:rPr>
        <w:t>sử</w:t>
      </w:r>
      <w:proofErr w:type="spellEnd"/>
      <w:r w:rsidR="00FF1DEA" w:rsidRPr="00462319">
        <w:rPr>
          <w:sz w:val="26"/>
          <w:lang w:val="en-US"/>
        </w:rPr>
        <w:t xml:space="preserve"> </w:t>
      </w:r>
      <w:proofErr w:type="spellStart"/>
      <w:r w:rsidR="00FF1DEA" w:rsidRPr="00462319">
        <w:rPr>
          <w:sz w:val="26"/>
          <w:lang w:val="en-US"/>
        </w:rPr>
        <w:t>dụng</w:t>
      </w:r>
      <w:proofErr w:type="spellEnd"/>
      <w:r w:rsidR="0095370A" w:rsidRPr="00462319">
        <w:rPr>
          <w:sz w:val="26"/>
          <w:lang w:val="en-US"/>
        </w:rPr>
        <w:t xml:space="preserve"> </w:t>
      </w:r>
      <w:proofErr w:type="spellStart"/>
      <w:r w:rsidR="0095370A" w:rsidRPr="00462319">
        <w:rPr>
          <w:sz w:val="26"/>
          <w:lang w:val="en-US"/>
        </w:rPr>
        <w:t>những</w:t>
      </w:r>
      <w:proofErr w:type="spellEnd"/>
      <w:r w:rsidR="0095370A" w:rsidRPr="00462319">
        <w:rPr>
          <w:sz w:val="26"/>
          <w:lang w:val="en-US"/>
        </w:rPr>
        <w:t xml:space="preserve"> </w:t>
      </w:r>
      <w:proofErr w:type="spellStart"/>
      <w:r w:rsidR="0095370A" w:rsidRPr="00462319">
        <w:rPr>
          <w:sz w:val="26"/>
          <w:lang w:val="en-US"/>
        </w:rPr>
        <w:t>nghiệp</w:t>
      </w:r>
      <w:proofErr w:type="spellEnd"/>
      <w:r w:rsidR="0095370A" w:rsidRPr="00462319">
        <w:rPr>
          <w:sz w:val="26"/>
          <w:lang w:val="en-US"/>
        </w:rPr>
        <w:t xml:space="preserve"> </w:t>
      </w:r>
      <w:proofErr w:type="spellStart"/>
      <w:r w:rsidR="0095370A" w:rsidRPr="00462319">
        <w:rPr>
          <w:sz w:val="26"/>
          <w:lang w:val="en-US"/>
        </w:rPr>
        <w:t>vụ</w:t>
      </w:r>
      <w:proofErr w:type="spellEnd"/>
      <w:r w:rsidR="0095370A" w:rsidRPr="00462319">
        <w:rPr>
          <w:sz w:val="26"/>
          <w:lang w:val="en-US"/>
        </w:rPr>
        <w:t xml:space="preserve"> </w:t>
      </w:r>
      <w:proofErr w:type="spellStart"/>
      <w:r w:rsidR="0095370A" w:rsidRPr="00462319">
        <w:rPr>
          <w:sz w:val="26"/>
          <w:lang w:val="en-US"/>
        </w:rPr>
        <w:t>được</w:t>
      </w:r>
      <w:proofErr w:type="spellEnd"/>
      <w:r w:rsidR="0095370A" w:rsidRPr="00462319">
        <w:rPr>
          <w:sz w:val="26"/>
          <w:lang w:val="en-US"/>
        </w:rPr>
        <w:t xml:space="preserve"> </w:t>
      </w:r>
      <w:proofErr w:type="spellStart"/>
      <w:r w:rsidR="0095370A" w:rsidRPr="00462319">
        <w:rPr>
          <w:sz w:val="26"/>
          <w:lang w:val="en-US"/>
        </w:rPr>
        <w:t>phân</w:t>
      </w:r>
      <w:proofErr w:type="spellEnd"/>
      <w:r w:rsidR="0095370A" w:rsidRPr="00462319">
        <w:rPr>
          <w:sz w:val="26"/>
          <w:lang w:val="en-US"/>
        </w:rPr>
        <w:t xml:space="preserve"> </w:t>
      </w:r>
      <w:proofErr w:type="spellStart"/>
      <w:r w:rsidR="0095370A" w:rsidRPr="00462319">
        <w:rPr>
          <w:sz w:val="26"/>
          <w:lang w:val="en-US"/>
        </w:rPr>
        <w:t>quyền</w:t>
      </w:r>
      <w:proofErr w:type="spellEnd"/>
    </w:p>
    <w:p w14:paraId="35DF029D" w14:textId="77777777" w:rsidR="007A6809" w:rsidRPr="00462319" w:rsidRDefault="007A6809" w:rsidP="00917A5A">
      <w:pPr>
        <w:pStyle w:val="BodyText"/>
        <w:spacing w:before="10"/>
        <w:rPr>
          <w:sz w:val="25"/>
        </w:rPr>
      </w:pPr>
    </w:p>
    <w:p w14:paraId="47740153" w14:textId="77777777" w:rsidR="007A6809" w:rsidRPr="00462319" w:rsidRDefault="009F0AD0" w:rsidP="00917A5A">
      <w:pPr>
        <w:ind w:left="424"/>
        <w:rPr>
          <w:sz w:val="24"/>
        </w:rPr>
      </w:pPr>
      <w:r w:rsidRPr="00462319">
        <w:rPr>
          <w:sz w:val="24"/>
        </w:rPr>
        <w:t>+</w:t>
      </w:r>
      <w:r w:rsidRPr="00462319">
        <w:rPr>
          <w:spacing w:val="-2"/>
          <w:sz w:val="24"/>
        </w:rPr>
        <w:t xml:space="preserve"> </w:t>
      </w:r>
      <w:r w:rsidRPr="00462319">
        <w:rPr>
          <w:sz w:val="24"/>
        </w:rPr>
        <w:t>Bảng</w:t>
      </w:r>
      <w:r w:rsidRPr="00462319">
        <w:rPr>
          <w:spacing w:val="-1"/>
          <w:sz w:val="24"/>
        </w:rPr>
        <w:t xml:space="preserve"> </w:t>
      </w:r>
      <w:r w:rsidRPr="00462319">
        <w:rPr>
          <w:sz w:val="24"/>
        </w:rPr>
        <w:t>liệt kê</w:t>
      </w:r>
      <w:r w:rsidRPr="00462319">
        <w:rPr>
          <w:spacing w:val="-1"/>
          <w:sz w:val="24"/>
        </w:rPr>
        <w:t xml:space="preserve"> </w:t>
      </w:r>
      <w:r w:rsidRPr="00462319">
        <w:rPr>
          <w:sz w:val="24"/>
        </w:rPr>
        <w:t>các</w:t>
      </w:r>
      <w:r w:rsidRPr="00462319">
        <w:rPr>
          <w:spacing w:val="-2"/>
          <w:sz w:val="24"/>
        </w:rPr>
        <w:t xml:space="preserve"> </w:t>
      </w:r>
      <w:r w:rsidRPr="00462319">
        <w:rPr>
          <w:sz w:val="24"/>
        </w:rPr>
        <w:t>tác nhân và</w:t>
      </w:r>
      <w:r w:rsidRPr="00462319">
        <w:rPr>
          <w:spacing w:val="-3"/>
          <w:sz w:val="24"/>
        </w:rPr>
        <w:t xml:space="preserve"> </w:t>
      </w:r>
      <w:r w:rsidRPr="00462319">
        <w:rPr>
          <w:sz w:val="24"/>
        </w:rPr>
        <w:t>mô</w:t>
      </w:r>
      <w:r w:rsidRPr="00462319">
        <w:rPr>
          <w:spacing w:val="-1"/>
          <w:sz w:val="24"/>
        </w:rPr>
        <w:t xml:space="preserve"> </w:t>
      </w:r>
      <w:r w:rsidRPr="00462319">
        <w:rPr>
          <w:sz w:val="24"/>
        </w:rPr>
        <w:t>tả thông</w:t>
      </w:r>
      <w:r w:rsidRPr="00462319">
        <w:rPr>
          <w:spacing w:val="-2"/>
          <w:sz w:val="24"/>
        </w:rPr>
        <w:t xml:space="preserve"> </w:t>
      </w:r>
      <w:r w:rsidRPr="00462319">
        <w:rPr>
          <w:sz w:val="24"/>
        </w:rPr>
        <w:t>tin cho</w:t>
      </w:r>
      <w:r w:rsidRPr="00462319">
        <w:rPr>
          <w:spacing w:val="-1"/>
          <w:sz w:val="24"/>
        </w:rPr>
        <w:t xml:space="preserve"> </w:t>
      </w:r>
      <w:r w:rsidRPr="00462319">
        <w:rPr>
          <w:sz w:val="24"/>
        </w:rPr>
        <w:t>các tác</w:t>
      </w:r>
      <w:r w:rsidRPr="00462319">
        <w:rPr>
          <w:spacing w:val="-1"/>
          <w:sz w:val="24"/>
        </w:rPr>
        <w:t xml:space="preserve"> </w:t>
      </w:r>
      <w:r w:rsidRPr="00462319">
        <w:rPr>
          <w:sz w:val="24"/>
        </w:rPr>
        <w:t>nhân:</w:t>
      </w:r>
    </w:p>
    <w:p w14:paraId="4863A126" w14:textId="77777777" w:rsidR="007A6809" w:rsidRPr="00462319" w:rsidRDefault="007A6809" w:rsidP="00917A5A">
      <w:pPr>
        <w:pStyle w:val="BodyText"/>
        <w:spacing w:before="2"/>
        <w:rPr>
          <w:sz w:val="7"/>
        </w:rPr>
      </w:pP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2"/>
        <w:gridCol w:w="2268"/>
        <w:gridCol w:w="6668"/>
      </w:tblGrid>
      <w:tr w:rsidR="007A6809" w:rsidRPr="00462319" w14:paraId="7B9E3748" w14:textId="77777777" w:rsidTr="004619B3">
        <w:trPr>
          <w:trHeight w:val="327"/>
        </w:trPr>
        <w:tc>
          <w:tcPr>
            <w:tcW w:w="712" w:type="dxa"/>
            <w:shd w:val="clear" w:color="auto" w:fill="BFBFBF" w:themeFill="background1" w:themeFillShade="BF"/>
          </w:tcPr>
          <w:p w14:paraId="3129FA09" w14:textId="77777777" w:rsidR="007A6809" w:rsidRPr="00462319" w:rsidRDefault="009F0AD0" w:rsidP="00917A5A">
            <w:pPr>
              <w:pStyle w:val="TableParagraph"/>
              <w:ind w:left="127" w:right="115"/>
              <w:jc w:val="center"/>
              <w:rPr>
                <w:b/>
              </w:rPr>
            </w:pPr>
            <w:r w:rsidRPr="00462319">
              <w:rPr>
                <w:b/>
              </w:rPr>
              <w:t>STT</w:t>
            </w:r>
          </w:p>
        </w:tc>
        <w:tc>
          <w:tcPr>
            <w:tcW w:w="2268" w:type="dxa"/>
            <w:shd w:val="clear" w:color="auto" w:fill="BFBFBF" w:themeFill="background1" w:themeFillShade="BF"/>
          </w:tcPr>
          <w:p w14:paraId="3269ECD5" w14:textId="77777777" w:rsidR="007A6809" w:rsidRPr="00462319" w:rsidRDefault="009F0AD0" w:rsidP="00917A5A">
            <w:pPr>
              <w:pStyle w:val="TableParagraph"/>
              <w:ind w:left="520"/>
              <w:rPr>
                <w:b/>
              </w:rPr>
            </w:pPr>
            <w:r w:rsidRPr="00462319">
              <w:rPr>
                <w:b/>
              </w:rPr>
              <w:t>Tên</w:t>
            </w:r>
            <w:r w:rsidRPr="00462319">
              <w:rPr>
                <w:b/>
                <w:spacing w:val="-1"/>
              </w:rPr>
              <w:t xml:space="preserve"> </w:t>
            </w:r>
            <w:r w:rsidRPr="00462319">
              <w:rPr>
                <w:b/>
              </w:rPr>
              <w:t>tác</w:t>
            </w:r>
            <w:r w:rsidRPr="00462319">
              <w:rPr>
                <w:b/>
                <w:spacing w:val="-2"/>
              </w:rPr>
              <w:t xml:space="preserve"> </w:t>
            </w:r>
            <w:r w:rsidRPr="00462319">
              <w:rPr>
                <w:b/>
              </w:rPr>
              <w:t>nhân</w:t>
            </w:r>
          </w:p>
        </w:tc>
        <w:tc>
          <w:tcPr>
            <w:tcW w:w="6668" w:type="dxa"/>
            <w:shd w:val="clear" w:color="auto" w:fill="BFBFBF" w:themeFill="background1" w:themeFillShade="BF"/>
          </w:tcPr>
          <w:p w14:paraId="24AF7EBF" w14:textId="77777777" w:rsidR="007A6809" w:rsidRPr="00462319" w:rsidRDefault="009F0AD0" w:rsidP="00917A5A">
            <w:pPr>
              <w:pStyle w:val="TableParagraph"/>
              <w:ind w:left="2446" w:right="2435"/>
              <w:jc w:val="center"/>
              <w:rPr>
                <w:b/>
              </w:rPr>
            </w:pPr>
            <w:r w:rsidRPr="00462319">
              <w:rPr>
                <w:b/>
              </w:rPr>
              <w:t>Mô</w:t>
            </w:r>
            <w:r w:rsidRPr="00462319">
              <w:rPr>
                <w:b/>
                <w:spacing w:val="-3"/>
              </w:rPr>
              <w:t xml:space="preserve"> </w:t>
            </w:r>
            <w:r w:rsidRPr="00462319">
              <w:rPr>
                <w:b/>
              </w:rPr>
              <w:t>tả</w:t>
            </w:r>
            <w:r w:rsidRPr="00462319">
              <w:rPr>
                <w:b/>
                <w:spacing w:val="-2"/>
              </w:rPr>
              <w:t xml:space="preserve"> </w:t>
            </w:r>
            <w:r w:rsidRPr="00462319">
              <w:rPr>
                <w:b/>
              </w:rPr>
              <w:t>tác</w:t>
            </w:r>
            <w:r w:rsidRPr="00462319">
              <w:rPr>
                <w:b/>
                <w:spacing w:val="-2"/>
              </w:rPr>
              <w:t xml:space="preserve"> </w:t>
            </w:r>
            <w:r w:rsidRPr="00462319">
              <w:rPr>
                <w:b/>
              </w:rPr>
              <w:t>nhân</w:t>
            </w:r>
          </w:p>
        </w:tc>
      </w:tr>
      <w:tr w:rsidR="007A6809" w:rsidRPr="00462319" w14:paraId="6D9FF5CE" w14:textId="77777777" w:rsidTr="004619B3">
        <w:trPr>
          <w:trHeight w:val="357"/>
        </w:trPr>
        <w:tc>
          <w:tcPr>
            <w:tcW w:w="712" w:type="dxa"/>
          </w:tcPr>
          <w:p w14:paraId="7FBBB372" w14:textId="77777777" w:rsidR="007A6809" w:rsidRPr="00462319" w:rsidRDefault="009F0AD0" w:rsidP="00917A5A">
            <w:pPr>
              <w:pStyle w:val="TableParagraph"/>
              <w:ind w:left="14"/>
              <w:jc w:val="center"/>
              <w:rPr>
                <w:sz w:val="24"/>
              </w:rPr>
            </w:pPr>
            <w:r w:rsidRPr="00462319">
              <w:rPr>
                <w:sz w:val="24"/>
              </w:rPr>
              <w:t>1</w:t>
            </w:r>
          </w:p>
        </w:tc>
        <w:tc>
          <w:tcPr>
            <w:tcW w:w="2268" w:type="dxa"/>
          </w:tcPr>
          <w:p w14:paraId="5EE02B00" w14:textId="70935EE1" w:rsidR="007A6809" w:rsidRPr="00462319" w:rsidRDefault="003A1639" w:rsidP="00917A5A">
            <w:pPr>
              <w:pStyle w:val="TableParagraph"/>
              <w:rPr>
                <w:sz w:val="24"/>
                <w:lang w:val="en-US"/>
              </w:rPr>
            </w:pPr>
            <w:r w:rsidRPr="00462319">
              <w:rPr>
                <w:sz w:val="24"/>
                <w:lang w:val="en-US"/>
              </w:rPr>
              <w:t xml:space="preserve">Quản </w:t>
            </w:r>
            <w:proofErr w:type="spellStart"/>
            <w:r w:rsidRPr="00462319">
              <w:rPr>
                <w:sz w:val="24"/>
                <w:lang w:val="en-US"/>
              </w:rPr>
              <w:t>lý</w:t>
            </w:r>
            <w:proofErr w:type="spellEnd"/>
          </w:p>
        </w:tc>
        <w:tc>
          <w:tcPr>
            <w:tcW w:w="6668" w:type="dxa"/>
          </w:tcPr>
          <w:p w14:paraId="58DE9250" w14:textId="098CB299" w:rsidR="007A6809" w:rsidRPr="00462319" w:rsidRDefault="00A71327" w:rsidP="00917A5A">
            <w:pPr>
              <w:pStyle w:val="TableParagraph"/>
              <w:ind w:left="0"/>
              <w:rPr>
                <w:sz w:val="24"/>
                <w:lang w:val="en-US"/>
              </w:rPr>
            </w:pPr>
            <w:r w:rsidRPr="00462319">
              <w:rPr>
                <w:sz w:val="24"/>
                <w:lang w:val="en-US"/>
              </w:rPr>
              <w:t xml:space="preserve">  Q</w:t>
            </w:r>
            <w:r w:rsidR="001E3EAB" w:rsidRPr="00462319">
              <w:rPr>
                <w:sz w:val="24"/>
                <w:lang w:val="en-US"/>
              </w:rPr>
              <w:t xml:space="preserve">uản </w:t>
            </w:r>
            <w:proofErr w:type="spellStart"/>
            <w:r w:rsidR="001E3EAB" w:rsidRPr="00462319">
              <w:rPr>
                <w:sz w:val="24"/>
                <w:lang w:val="en-US"/>
              </w:rPr>
              <w:t>trị</w:t>
            </w:r>
            <w:proofErr w:type="spellEnd"/>
            <w:r w:rsidR="001E3EAB" w:rsidRPr="00462319">
              <w:rPr>
                <w:sz w:val="24"/>
                <w:lang w:val="en-US"/>
              </w:rPr>
              <w:t xml:space="preserve"> </w:t>
            </w:r>
            <w:proofErr w:type="spellStart"/>
            <w:r w:rsidR="001E3EAB" w:rsidRPr="00462319">
              <w:rPr>
                <w:sz w:val="24"/>
                <w:lang w:val="en-US"/>
              </w:rPr>
              <w:t>hệ</w:t>
            </w:r>
            <w:proofErr w:type="spellEnd"/>
            <w:r w:rsidR="001E3EAB" w:rsidRPr="00462319">
              <w:rPr>
                <w:sz w:val="24"/>
                <w:lang w:val="en-US"/>
              </w:rPr>
              <w:t xml:space="preserve"> </w:t>
            </w:r>
            <w:proofErr w:type="spellStart"/>
            <w:r w:rsidR="001E3EAB" w:rsidRPr="00462319">
              <w:rPr>
                <w:sz w:val="24"/>
                <w:lang w:val="en-US"/>
              </w:rPr>
              <w:t>thống</w:t>
            </w:r>
            <w:proofErr w:type="spellEnd"/>
            <w:r w:rsidR="00FF1DEA" w:rsidRPr="00462319">
              <w:rPr>
                <w:sz w:val="24"/>
                <w:lang w:val="en-US"/>
              </w:rPr>
              <w:t xml:space="preserve"> </w:t>
            </w:r>
            <w:proofErr w:type="spellStart"/>
            <w:r w:rsidR="00FF1DEA" w:rsidRPr="00462319">
              <w:rPr>
                <w:sz w:val="24"/>
                <w:lang w:val="en-US"/>
              </w:rPr>
              <w:t>và</w:t>
            </w:r>
            <w:proofErr w:type="spellEnd"/>
            <w:r w:rsidR="00FF1DEA" w:rsidRPr="00462319">
              <w:rPr>
                <w:sz w:val="24"/>
                <w:lang w:val="en-US"/>
              </w:rPr>
              <w:t xml:space="preserve"> </w:t>
            </w:r>
            <w:proofErr w:type="spellStart"/>
            <w:r w:rsidR="00FF1DEA" w:rsidRPr="00462319">
              <w:rPr>
                <w:sz w:val="24"/>
                <w:lang w:val="en-US"/>
              </w:rPr>
              <w:t>phân</w:t>
            </w:r>
            <w:proofErr w:type="spellEnd"/>
            <w:r w:rsidR="00FF1DEA" w:rsidRPr="00462319">
              <w:rPr>
                <w:sz w:val="24"/>
                <w:lang w:val="en-US"/>
              </w:rPr>
              <w:t xml:space="preserve"> </w:t>
            </w:r>
            <w:proofErr w:type="spellStart"/>
            <w:r w:rsidR="00FF1DEA" w:rsidRPr="00462319">
              <w:rPr>
                <w:sz w:val="24"/>
                <w:lang w:val="en-US"/>
              </w:rPr>
              <w:t>quyền</w:t>
            </w:r>
            <w:proofErr w:type="spellEnd"/>
          </w:p>
        </w:tc>
      </w:tr>
      <w:tr w:rsidR="007A6809" w:rsidRPr="00462319" w14:paraId="5348FE21" w14:textId="77777777" w:rsidTr="004619B3">
        <w:trPr>
          <w:trHeight w:val="358"/>
        </w:trPr>
        <w:tc>
          <w:tcPr>
            <w:tcW w:w="712" w:type="dxa"/>
          </w:tcPr>
          <w:p w14:paraId="2CA5CB82" w14:textId="77777777" w:rsidR="007A6809" w:rsidRPr="00462319" w:rsidRDefault="009F0AD0" w:rsidP="00917A5A">
            <w:pPr>
              <w:pStyle w:val="TableParagraph"/>
              <w:ind w:left="14"/>
              <w:jc w:val="center"/>
              <w:rPr>
                <w:sz w:val="24"/>
              </w:rPr>
            </w:pPr>
            <w:r w:rsidRPr="00462319">
              <w:rPr>
                <w:sz w:val="24"/>
              </w:rPr>
              <w:t>2</w:t>
            </w:r>
          </w:p>
        </w:tc>
        <w:tc>
          <w:tcPr>
            <w:tcW w:w="2268" w:type="dxa"/>
          </w:tcPr>
          <w:p w14:paraId="6F7D14D0" w14:textId="5BE7F6A2" w:rsidR="007A6809" w:rsidRPr="00462319" w:rsidRDefault="004A4091" w:rsidP="00917A5A">
            <w:pPr>
              <w:pStyle w:val="TableParagraph"/>
              <w:ind w:left="0"/>
              <w:rPr>
                <w:sz w:val="24"/>
                <w:lang w:val="en-US"/>
              </w:rPr>
            </w:pPr>
            <w:r w:rsidRPr="00462319">
              <w:rPr>
                <w:sz w:val="24"/>
                <w:lang w:val="en-US"/>
              </w:rPr>
              <w:t xml:space="preserve">  </w:t>
            </w:r>
            <w:proofErr w:type="spellStart"/>
            <w:r w:rsidRPr="00462319">
              <w:rPr>
                <w:sz w:val="24"/>
                <w:lang w:val="en-US"/>
              </w:rPr>
              <w:t>Nhân</w:t>
            </w:r>
            <w:proofErr w:type="spellEnd"/>
            <w:r w:rsidRPr="00462319">
              <w:rPr>
                <w:sz w:val="24"/>
                <w:lang w:val="en-US"/>
              </w:rPr>
              <w:t xml:space="preserve"> </w:t>
            </w:r>
            <w:proofErr w:type="spellStart"/>
            <w:r w:rsidRPr="00462319">
              <w:rPr>
                <w:sz w:val="24"/>
                <w:lang w:val="en-US"/>
              </w:rPr>
              <w:t>viên</w:t>
            </w:r>
            <w:proofErr w:type="spellEnd"/>
          </w:p>
        </w:tc>
        <w:tc>
          <w:tcPr>
            <w:tcW w:w="6668" w:type="dxa"/>
          </w:tcPr>
          <w:p w14:paraId="2C94608E" w14:textId="4C9B1AEA" w:rsidR="007A6809" w:rsidRPr="00462319" w:rsidRDefault="1EA45013" w:rsidP="00917A5A">
            <w:pPr>
              <w:pStyle w:val="TableParagraph"/>
              <w:ind w:left="-135"/>
              <w:rPr>
                <w:sz w:val="26"/>
                <w:szCs w:val="26"/>
                <w:lang w:val="en-US"/>
              </w:rPr>
            </w:pPr>
            <w:r w:rsidRPr="00462319">
              <w:rPr>
                <w:sz w:val="24"/>
                <w:szCs w:val="24"/>
                <w:lang w:val="en-US"/>
              </w:rPr>
              <w:t xml:space="preserve">    </w:t>
            </w:r>
            <w:proofErr w:type="spellStart"/>
            <w:r w:rsidR="00FF1DEA" w:rsidRPr="00462319">
              <w:rPr>
                <w:sz w:val="26"/>
                <w:szCs w:val="26"/>
                <w:lang w:val="en-US"/>
              </w:rPr>
              <w:t>Sử</w:t>
            </w:r>
            <w:proofErr w:type="spellEnd"/>
            <w:r w:rsidR="00FF1DEA" w:rsidRPr="00462319">
              <w:rPr>
                <w:sz w:val="26"/>
                <w:szCs w:val="26"/>
                <w:lang w:val="en-US"/>
              </w:rPr>
              <w:t xml:space="preserve"> </w:t>
            </w:r>
            <w:proofErr w:type="spellStart"/>
            <w:r w:rsidR="00FF1DEA" w:rsidRPr="00462319">
              <w:rPr>
                <w:sz w:val="26"/>
                <w:szCs w:val="26"/>
                <w:lang w:val="en-US"/>
              </w:rPr>
              <w:t>dụng</w:t>
            </w:r>
            <w:proofErr w:type="spellEnd"/>
            <w:r w:rsidRPr="00462319">
              <w:rPr>
                <w:sz w:val="26"/>
                <w:szCs w:val="26"/>
                <w:lang w:val="en-US"/>
              </w:rPr>
              <w:t xml:space="preserve"> </w:t>
            </w:r>
            <w:proofErr w:type="spellStart"/>
            <w:r w:rsidRPr="00462319">
              <w:rPr>
                <w:sz w:val="26"/>
                <w:szCs w:val="26"/>
                <w:lang w:val="en-US"/>
              </w:rPr>
              <w:t>những</w:t>
            </w:r>
            <w:proofErr w:type="spellEnd"/>
            <w:r w:rsidRPr="00462319">
              <w:rPr>
                <w:sz w:val="26"/>
                <w:szCs w:val="26"/>
                <w:lang w:val="en-US"/>
              </w:rPr>
              <w:t xml:space="preserve"> </w:t>
            </w:r>
            <w:proofErr w:type="spellStart"/>
            <w:r w:rsidRPr="00462319">
              <w:rPr>
                <w:sz w:val="26"/>
                <w:szCs w:val="26"/>
                <w:lang w:val="en-US"/>
              </w:rPr>
              <w:t>nghiệp</w:t>
            </w:r>
            <w:proofErr w:type="spellEnd"/>
            <w:r w:rsidRPr="00462319">
              <w:rPr>
                <w:sz w:val="26"/>
                <w:szCs w:val="26"/>
                <w:lang w:val="en-US"/>
              </w:rPr>
              <w:t xml:space="preserve"> </w:t>
            </w:r>
            <w:proofErr w:type="spellStart"/>
            <w:r w:rsidRPr="00462319">
              <w:rPr>
                <w:sz w:val="26"/>
                <w:szCs w:val="26"/>
                <w:lang w:val="en-US"/>
              </w:rPr>
              <w:t>vụ</w:t>
            </w:r>
            <w:proofErr w:type="spellEnd"/>
            <w:r w:rsidRPr="00462319">
              <w:rPr>
                <w:sz w:val="26"/>
                <w:szCs w:val="26"/>
                <w:lang w:val="en-US"/>
              </w:rPr>
              <w:t xml:space="preserve"> </w:t>
            </w:r>
            <w:proofErr w:type="spellStart"/>
            <w:r w:rsidRPr="00462319">
              <w:rPr>
                <w:sz w:val="26"/>
                <w:szCs w:val="26"/>
                <w:lang w:val="en-US"/>
              </w:rPr>
              <w:t>được</w:t>
            </w:r>
            <w:proofErr w:type="spellEnd"/>
            <w:r w:rsidRPr="00462319">
              <w:rPr>
                <w:sz w:val="26"/>
                <w:szCs w:val="26"/>
                <w:lang w:val="en-US"/>
              </w:rPr>
              <w:t xml:space="preserve"> </w:t>
            </w:r>
            <w:proofErr w:type="spellStart"/>
            <w:r w:rsidRPr="00462319">
              <w:rPr>
                <w:sz w:val="26"/>
                <w:szCs w:val="26"/>
                <w:lang w:val="en-US"/>
              </w:rPr>
              <w:t>phân</w:t>
            </w:r>
            <w:proofErr w:type="spellEnd"/>
            <w:r w:rsidRPr="00462319">
              <w:rPr>
                <w:sz w:val="26"/>
                <w:szCs w:val="26"/>
                <w:lang w:val="en-US"/>
              </w:rPr>
              <w:t xml:space="preserve"> </w:t>
            </w:r>
            <w:proofErr w:type="spellStart"/>
            <w:r w:rsidRPr="00462319">
              <w:rPr>
                <w:sz w:val="26"/>
                <w:szCs w:val="26"/>
                <w:lang w:val="en-US"/>
              </w:rPr>
              <w:t>quyền</w:t>
            </w:r>
            <w:proofErr w:type="spellEnd"/>
          </w:p>
        </w:tc>
      </w:tr>
    </w:tbl>
    <w:p w14:paraId="324A09F6" w14:textId="7C49A8C4" w:rsidR="007A6809" w:rsidRPr="00462319" w:rsidRDefault="007D3604" w:rsidP="00917A5A">
      <w:pPr>
        <w:pStyle w:val="BodyText"/>
        <w:spacing w:before="1"/>
        <w:rPr>
          <w:sz w:val="31"/>
        </w:rPr>
      </w:pPr>
      <w:r w:rsidRPr="00462319">
        <w:rPr>
          <w:sz w:val="31"/>
        </w:rPr>
        <w:tab/>
      </w:r>
    </w:p>
    <w:p w14:paraId="5D6CF144" w14:textId="77777777" w:rsidR="007A6809" w:rsidRPr="00462319" w:rsidRDefault="009F0AD0" w:rsidP="00917A5A">
      <w:pPr>
        <w:ind w:left="424"/>
        <w:rPr>
          <w:sz w:val="24"/>
        </w:rPr>
      </w:pPr>
      <w:r w:rsidRPr="00462319">
        <w:rPr>
          <w:sz w:val="24"/>
        </w:rPr>
        <w:t>+</w:t>
      </w:r>
      <w:r w:rsidRPr="00462319">
        <w:rPr>
          <w:spacing w:val="-2"/>
          <w:sz w:val="24"/>
        </w:rPr>
        <w:t xml:space="preserve"> </w:t>
      </w:r>
      <w:r w:rsidRPr="00462319">
        <w:rPr>
          <w:sz w:val="24"/>
        </w:rPr>
        <w:t>Các</w:t>
      </w:r>
      <w:r w:rsidRPr="00462319">
        <w:rPr>
          <w:spacing w:val="-2"/>
          <w:sz w:val="24"/>
        </w:rPr>
        <w:t xml:space="preserve"> </w:t>
      </w:r>
      <w:r w:rsidRPr="00462319">
        <w:rPr>
          <w:sz w:val="24"/>
        </w:rPr>
        <w:t>Use</w:t>
      </w:r>
      <w:r w:rsidRPr="00462319">
        <w:rPr>
          <w:spacing w:val="-2"/>
          <w:sz w:val="24"/>
        </w:rPr>
        <w:t xml:space="preserve"> </w:t>
      </w:r>
      <w:r w:rsidRPr="00462319">
        <w:rPr>
          <w:sz w:val="24"/>
        </w:rPr>
        <w:t>Case</w:t>
      </w:r>
      <w:r w:rsidRPr="00462319">
        <w:rPr>
          <w:spacing w:val="-2"/>
          <w:sz w:val="24"/>
        </w:rPr>
        <w:t xml:space="preserve"> </w:t>
      </w:r>
      <w:r w:rsidRPr="00462319">
        <w:rPr>
          <w:sz w:val="24"/>
        </w:rPr>
        <w:t>cần</w:t>
      </w:r>
      <w:r w:rsidRPr="00462319">
        <w:rPr>
          <w:spacing w:val="-1"/>
          <w:sz w:val="24"/>
        </w:rPr>
        <w:t xml:space="preserve"> </w:t>
      </w:r>
      <w:r w:rsidRPr="00462319">
        <w:rPr>
          <w:sz w:val="24"/>
        </w:rPr>
        <w:t>thiết cho</w:t>
      </w:r>
      <w:r w:rsidRPr="00462319">
        <w:rPr>
          <w:spacing w:val="-1"/>
          <w:sz w:val="24"/>
        </w:rPr>
        <w:t xml:space="preserve"> </w:t>
      </w:r>
      <w:r w:rsidRPr="00462319">
        <w:rPr>
          <w:sz w:val="24"/>
        </w:rPr>
        <w:t>hệ</w:t>
      </w:r>
      <w:r w:rsidRPr="00462319">
        <w:rPr>
          <w:spacing w:val="-2"/>
          <w:sz w:val="24"/>
        </w:rPr>
        <w:t xml:space="preserve"> </w:t>
      </w:r>
      <w:r w:rsidRPr="00462319">
        <w:rPr>
          <w:sz w:val="24"/>
        </w:rPr>
        <w:t>thống</w:t>
      </w:r>
      <w:r w:rsidRPr="00462319">
        <w:rPr>
          <w:spacing w:val="-1"/>
          <w:sz w:val="24"/>
        </w:rPr>
        <w:t xml:space="preserve"> </w:t>
      </w:r>
      <w:r w:rsidRPr="00462319">
        <w:rPr>
          <w:sz w:val="24"/>
        </w:rPr>
        <w:t>và</w:t>
      </w:r>
      <w:r w:rsidRPr="00462319">
        <w:rPr>
          <w:spacing w:val="-2"/>
          <w:sz w:val="24"/>
        </w:rPr>
        <w:t xml:space="preserve"> </w:t>
      </w:r>
      <w:r w:rsidRPr="00462319">
        <w:rPr>
          <w:sz w:val="24"/>
        </w:rPr>
        <w:t>đặt mã</w:t>
      </w:r>
      <w:r w:rsidRPr="00462319">
        <w:rPr>
          <w:spacing w:val="-2"/>
          <w:sz w:val="24"/>
        </w:rPr>
        <w:t xml:space="preserve"> </w:t>
      </w:r>
      <w:r w:rsidRPr="00462319">
        <w:rPr>
          <w:sz w:val="24"/>
        </w:rPr>
        <w:t>cho</w:t>
      </w:r>
      <w:r w:rsidRPr="00462319">
        <w:rPr>
          <w:spacing w:val="-2"/>
          <w:sz w:val="24"/>
        </w:rPr>
        <w:t xml:space="preserve"> </w:t>
      </w:r>
      <w:r w:rsidRPr="00462319">
        <w:rPr>
          <w:sz w:val="24"/>
        </w:rPr>
        <w:t>các use-case</w:t>
      </w:r>
    </w:p>
    <w:p w14:paraId="3770A1CF" w14:textId="626341B2" w:rsidR="007A6809" w:rsidRPr="00462319" w:rsidRDefault="007A6809" w:rsidP="00917A5A">
      <w:pPr>
        <w:pStyle w:val="BodyText"/>
        <w:spacing w:before="2"/>
        <w:rPr>
          <w:sz w:val="7"/>
          <w:szCs w:val="7"/>
        </w:rPr>
      </w:pPr>
    </w:p>
    <w:p w14:paraId="04546642" w14:textId="1756BCB7" w:rsidR="71D3EC5B" w:rsidRPr="00462319" w:rsidRDefault="71D3EC5B" w:rsidP="00917A5A">
      <w:pPr>
        <w:pStyle w:val="BodyText"/>
        <w:spacing w:before="2"/>
      </w:pPr>
    </w:p>
    <w:tbl>
      <w:tblPr>
        <w:tblStyle w:val="ListTable4-Accent3"/>
        <w:tblW w:w="0" w:type="auto"/>
        <w:tblLayout w:type="fixed"/>
        <w:tblLook w:val="04A0" w:firstRow="1" w:lastRow="0" w:firstColumn="1" w:lastColumn="0" w:noHBand="0" w:noVBand="1"/>
      </w:tblPr>
      <w:tblGrid>
        <w:gridCol w:w="915"/>
        <w:gridCol w:w="1650"/>
        <w:gridCol w:w="1762"/>
        <w:gridCol w:w="1977"/>
        <w:gridCol w:w="1851"/>
        <w:gridCol w:w="1920"/>
      </w:tblGrid>
      <w:tr w:rsidR="71D3EC5B" w:rsidRPr="00462319" w14:paraId="34CB7AA8" w14:textId="77777777" w:rsidTr="004619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4" w:space="0" w:color="auto"/>
              <w:left w:val="single" w:sz="4" w:space="0" w:color="auto"/>
              <w:bottom w:val="single" w:sz="4" w:space="0" w:color="auto"/>
              <w:right w:val="single" w:sz="4" w:space="0" w:color="auto"/>
            </w:tcBorders>
            <w:shd w:val="clear" w:color="auto" w:fill="A5A5A5"/>
            <w:tcMar>
              <w:left w:w="108" w:type="dxa"/>
              <w:right w:w="108" w:type="dxa"/>
            </w:tcMar>
          </w:tcPr>
          <w:p w14:paraId="0390D2D4" w14:textId="11E34AA1" w:rsidR="71D3EC5B" w:rsidRPr="00462319" w:rsidRDefault="71D3EC5B" w:rsidP="00917A5A">
            <w:pPr>
              <w:jc w:val="center"/>
            </w:pPr>
            <w:r w:rsidRPr="00462319">
              <w:rPr>
                <w:rFonts w:eastAsia="Calibri"/>
              </w:rPr>
              <w:t>STT</w:t>
            </w:r>
          </w:p>
        </w:tc>
        <w:tc>
          <w:tcPr>
            <w:tcW w:w="1650" w:type="dxa"/>
            <w:tcBorders>
              <w:top w:val="single" w:sz="4" w:space="0" w:color="auto"/>
              <w:left w:val="single" w:sz="4" w:space="0" w:color="auto"/>
              <w:bottom w:val="single" w:sz="4" w:space="0" w:color="auto"/>
              <w:right w:val="single" w:sz="4" w:space="0" w:color="auto"/>
            </w:tcBorders>
            <w:shd w:val="clear" w:color="auto" w:fill="A5A5A5"/>
            <w:tcMar>
              <w:left w:w="108" w:type="dxa"/>
              <w:right w:w="108" w:type="dxa"/>
            </w:tcMar>
          </w:tcPr>
          <w:p w14:paraId="473F28BE" w14:textId="67268822" w:rsidR="71D3EC5B" w:rsidRPr="00462319" w:rsidRDefault="71D3EC5B" w:rsidP="00917A5A">
            <w:pPr>
              <w:jc w:val="center"/>
              <w:cnfStyle w:val="100000000000" w:firstRow="1" w:lastRow="0" w:firstColumn="0" w:lastColumn="0" w:oddVBand="0" w:evenVBand="0" w:oddHBand="0" w:evenHBand="0" w:firstRowFirstColumn="0" w:firstRowLastColumn="0" w:lastRowFirstColumn="0" w:lastRowLastColumn="0"/>
            </w:pPr>
            <w:r w:rsidRPr="00462319">
              <w:rPr>
                <w:rFonts w:eastAsia="Calibri"/>
              </w:rPr>
              <w:t>Mã usecase</w:t>
            </w:r>
          </w:p>
        </w:tc>
        <w:tc>
          <w:tcPr>
            <w:tcW w:w="1762" w:type="dxa"/>
            <w:tcBorders>
              <w:top w:val="single" w:sz="4" w:space="0" w:color="auto"/>
              <w:left w:val="single" w:sz="4" w:space="0" w:color="auto"/>
              <w:bottom w:val="single" w:sz="4" w:space="0" w:color="auto"/>
              <w:right w:val="single" w:sz="4" w:space="0" w:color="auto"/>
            </w:tcBorders>
            <w:shd w:val="clear" w:color="auto" w:fill="A5A5A5"/>
            <w:tcMar>
              <w:left w:w="108" w:type="dxa"/>
              <w:right w:w="108" w:type="dxa"/>
            </w:tcMar>
          </w:tcPr>
          <w:p w14:paraId="623A647F" w14:textId="6F383B78" w:rsidR="71D3EC5B" w:rsidRPr="00462319" w:rsidRDefault="71D3EC5B" w:rsidP="00917A5A">
            <w:pPr>
              <w:jc w:val="center"/>
              <w:cnfStyle w:val="100000000000" w:firstRow="1" w:lastRow="0" w:firstColumn="0" w:lastColumn="0" w:oddVBand="0" w:evenVBand="0" w:oddHBand="0" w:evenHBand="0" w:firstRowFirstColumn="0" w:firstRowLastColumn="0" w:lastRowFirstColumn="0" w:lastRowLastColumn="0"/>
            </w:pPr>
            <w:r w:rsidRPr="00462319">
              <w:rPr>
                <w:rFonts w:eastAsia="Calibri"/>
              </w:rPr>
              <w:t>Tên usecase</w:t>
            </w:r>
          </w:p>
        </w:tc>
        <w:tc>
          <w:tcPr>
            <w:tcW w:w="1977" w:type="dxa"/>
            <w:tcBorders>
              <w:top w:val="single" w:sz="4" w:space="0" w:color="auto"/>
              <w:left w:val="single" w:sz="4" w:space="0" w:color="auto"/>
              <w:bottom w:val="single" w:sz="4" w:space="0" w:color="auto"/>
              <w:right w:val="single" w:sz="4" w:space="0" w:color="auto"/>
            </w:tcBorders>
            <w:shd w:val="clear" w:color="auto" w:fill="A5A5A5"/>
            <w:tcMar>
              <w:left w:w="108" w:type="dxa"/>
              <w:right w:w="108" w:type="dxa"/>
            </w:tcMar>
          </w:tcPr>
          <w:p w14:paraId="30B98A3C" w14:textId="13352141" w:rsidR="71D3EC5B" w:rsidRPr="00462319" w:rsidRDefault="71D3EC5B" w:rsidP="00917A5A">
            <w:pPr>
              <w:jc w:val="center"/>
              <w:cnfStyle w:val="100000000000" w:firstRow="1" w:lastRow="0" w:firstColumn="0" w:lastColumn="0" w:oddVBand="0" w:evenVBand="0" w:oddHBand="0" w:evenHBand="0" w:firstRowFirstColumn="0" w:firstRowLastColumn="0" w:lastRowFirstColumn="0" w:lastRowLastColumn="0"/>
            </w:pPr>
            <w:r w:rsidRPr="00462319">
              <w:rPr>
                <w:rFonts w:eastAsia="Calibri"/>
              </w:rPr>
              <w:t>Mô tả usecase</w:t>
            </w:r>
          </w:p>
        </w:tc>
        <w:tc>
          <w:tcPr>
            <w:tcW w:w="1851" w:type="dxa"/>
            <w:tcBorders>
              <w:top w:val="single" w:sz="4" w:space="0" w:color="auto"/>
              <w:left w:val="single" w:sz="4" w:space="0" w:color="auto"/>
              <w:bottom w:val="single" w:sz="4" w:space="0" w:color="auto"/>
              <w:right w:val="single" w:sz="4" w:space="0" w:color="auto"/>
            </w:tcBorders>
            <w:shd w:val="clear" w:color="auto" w:fill="A5A5A5"/>
            <w:tcMar>
              <w:left w:w="108" w:type="dxa"/>
              <w:right w:w="108" w:type="dxa"/>
            </w:tcMar>
          </w:tcPr>
          <w:p w14:paraId="6A1BAB03" w14:textId="214A2151" w:rsidR="71D3EC5B" w:rsidRPr="00462319" w:rsidRDefault="71D3EC5B" w:rsidP="00917A5A">
            <w:pPr>
              <w:jc w:val="center"/>
              <w:cnfStyle w:val="100000000000" w:firstRow="1" w:lastRow="0" w:firstColumn="0" w:lastColumn="0" w:oddVBand="0" w:evenVBand="0" w:oddHBand="0" w:evenHBand="0" w:firstRowFirstColumn="0" w:firstRowLastColumn="0" w:lastRowFirstColumn="0" w:lastRowLastColumn="0"/>
            </w:pPr>
            <w:r w:rsidRPr="00462319">
              <w:rPr>
                <w:rFonts w:eastAsia="Calibri"/>
              </w:rPr>
              <w:t>Tác nhân tương tác</w:t>
            </w:r>
          </w:p>
        </w:tc>
        <w:tc>
          <w:tcPr>
            <w:tcW w:w="1920" w:type="dxa"/>
            <w:tcBorders>
              <w:top w:val="single" w:sz="4" w:space="0" w:color="auto"/>
              <w:left w:val="single" w:sz="4" w:space="0" w:color="auto"/>
              <w:bottom w:val="single" w:sz="4" w:space="0" w:color="auto"/>
              <w:right w:val="single" w:sz="4" w:space="0" w:color="auto"/>
            </w:tcBorders>
            <w:shd w:val="clear" w:color="auto" w:fill="A5A5A5"/>
            <w:tcMar>
              <w:left w:w="108" w:type="dxa"/>
              <w:right w:w="108" w:type="dxa"/>
            </w:tcMar>
          </w:tcPr>
          <w:p w14:paraId="0218A2DA" w14:textId="06FA0534" w:rsidR="71D3EC5B" w:rsidRPr="00462319" w:rsidRDefault="71D3EC5B" w:rsidP="00917A5A">
            <w:pPr>
              <w:jc w:val="center"/>
              <w:cnfStyle w:val="100000000000" w:firstRow="1" w:lastRow="0" w:firstColumn="0" w:lastColumn="0" w:oddVBand="0" w:evenVBand="0" w:oddHBand="0" w:evenHBand="0" w:firstRowFirstColumn="0" w:firstRowLastColumn="0" w:lastRowFirstColumn="0" w:lastRowLastColumn="0"/>
            </w:pPr>
            <w:r w:rsidRPr="00462319">
              <w:rPr>
                <w:rFonts w:eastAsia="Calibri"/>
              </w:rPr>
              <w:t>Độ phức tạp</w:t>
            </w:r>
          </w:p>
        </w:tc>
      </w:tr>
      <w:tr w:rsidR="006A5647" w:rsidRPr="00462319" w14:paraId="47E0AC07"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4" w:space="0" w:color="auto"/>
              <w:left w:val="single" w:sz="8" w:space="0" w:color="auto"/>
              <w:bottom w:val="single" w:sz="8" w:space="0" w:color="auto"/>
              <w:right w:val="single" w:sz="8" w:space="0" w:color="A5A5A5"/>
            </w:tcBorders>
            <w:shd w:val="clear" w:color="auto" w:fill="EDEDED"/>
            <w:tcMar>
              <w:left w:w="108" w:type="dxa"/>
              <w:right w:w="108" w:type="dxa"/>
            </w:tcMar>
          </w:tcPr>
          <w:p w14:paraId="5ED522D4" w14:textId="7F036756" w:rsidR="71D3EC5B" w:rsidRPr="00462319" w:rsidRDefault="71D3EC5B" w:rsidP="00917A5A">
            <w:pPr>
              <w:jc w:val="center"/>
            </w:pPr>
            <w:r w:rsidRPr="00462319">
              <w:rPr>
                <w:rFonts w:eastAsia="Calibri"/>
                <w:color w:val="000000" w:themeColor="text1"/>
              </w:rPr>
              <w:t>1</w:t>
            </w:r>
          </w:p>
        </w:tc>
        <w:tc>
          <w:tcPr>
            <w:tcW w:w="1650" w:type="dxa"/>
            <w:tcBorders>
              <w:top w:val="single" w:sz="4" w:space="0" w:color="auto"/>
              <w:left w:val="single" w:sz="8" w:space="0" w:color="A5A5A5"/>
              <w:bottom w:val="single" w:sz="8" w:space="0" w:color="auto"/>
              <w:right w:val="single" w:sz="8" w:space="0" w:color="auto"/>
            </w:tcBorders>
            <w:shd w:val="clear" w:color="auto" w:fill="EDEDED"/>
            <w:tcMar>
              <w:left w:w="108" w:type="dxa"/>
              <w:right w:w="108" w:type="dxa"/>
            </w:tcMar>
          </w:tcPr>
          <w:p w14:paraId="5353A323" w14:textId="731BF51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UC01</w:t>
            </w:r>
          </w:p>
        </w:tc>
        <w:tc>
          <w:tcPr>
            <w:tcW w:w="1762" w:type="dxa"/>
            <w:tcBorders>
              <w:top w:val="single" w:sz="4" w:space="0" w:color="auto"/>
              <w:left w:val="single" w:sz="8" w:space="0" w:color="auto"/>
              <w:bottom w:val="single" w:sz="8" w:space="0" w:color="auto"/>
              <w:right w:val="single" w:sz="8" w:space="0" w:color="auto"/>
            </w:tcBorders>
            <w:shd w:val="clear" w:color="auto" w:fill="EDEDED"/>
            <w:tcMar>
              <w:left w:w="108" w:type="dxa"/>
              <w:right w:w="108" w:type="dxa"/>
            </w:tcMar>
          </w:tcPr>
          <w:p w14:paraId="58994A8F" w14:textId="711E0928"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Đăng nhập</w:t>
            </w:r>
          </w:p>
        </w:tc>
        <w:tc>
          <w:tcPr>
            <w:tcW w:w="1977" w:type="dxa"/>
            <w:tcBorders>
              <w:top w:val="single" w:sz="4" w:space="0" w:color="auto"/>
              <w:left w:val="single" w:sz="8" w:space="0" w:color="auto"/>
              <w:bottom w:val="single" w:sz="8" w:space="0" w:color="auto"/>
              <w:right w:val="single" w:sz="8" w:space="0" w:color="auto"/>
            </w:tcBorders>
            <w:shd w:val="clear" w:color="auto" w:fill="EDEDED"/>
            <w:tcMar>
              <w:left w:w="108" w:type="dxa"/>
              <w:right w:w="108" w:type="dxa"/>
            </w:tcMar>
          </w:tcPr>
          <w:p w14:paraId="5111B928" w14:textId="35665011" w:rsidR="71D3EC5B" w:rsidRPr="00462319" w:rsidRDefault="00EB4A37" w:rsidP="00917A5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462319">
              <w:rPr>
                <w:rFonts w:eastAsia="Calibri"/>
                <w:lang w:val="en-US"/>
              </w:rPr>
              <w:t>Đăng</w:t>
            </w:r>
            <w:proofErr w:type="spellEnd"/>
            <w:r w:rsidRPr="00462319">
              <w:rPr>
                <w:rFonts w:eastAsia="Calibri"/>
                <w:lang w:val="en-US"/>
              </w:rPr>
              <w:t xml:space="preserve"> </w:t>
            </w:r>
            <w:proofErr w:type="spellStart"/>
            <w:r w:rsidRPr="00462319">
              <w:rPr>
                <w:rFonts w:eastAsia="Calibri"/>
                <w:lang w:val="en-US"/>
              </w:rPr>
              <w:t>nh</w:t>
            </w:r>
            <w:r w:rsidR="00D22F43" w:rsidRPr="00462319">
              <w:rPr>
                <w:rFonts w:eastAsia="Calibri"/>
                <w:lang w:val="en-US"/>
              </w:rPr>
              <w:t>ập</w:t>
            </w:r>
            <w:proofErr w:type="spellEnd"/>
            <w:r w:rsidR="00D22F43" w:rsidRPr="00462319">
              <w:rPr>
                <w:rFonts w:eastAsia="Calibri"/>
                <w:lang w:val="en-US"/>
              </w:rPr>
              <w:t xml:space="preserve"> </w:t>
            </w:r>
            <w:proofErr w:type="spellStart"/>
            <w:r w:rsidR="00D22F43" w:rsidRPr="00462319">
              <w:rPr>
                <w:rFonts w:eastAsia="Calibri"/>
                <w:lang w:val="en-US"/>
              </w:rPr>
              <w:t>tài</w:t>
            </w:r>
            <w:proofErr w:type="spellEnd"/>
            <w:r w:rsidR="00D22F43" w:rsidRPr="00462319">
              <w:rPr>
                <w:rFonts w:eastAsia="Calibri"/>
                <w:lang w:val="en-US"/>
              </w:rPr>
              <w:t xml:space="preserve"> </w:t>
            </w:r>
            <w:proofErr w:type="spellStart"/>
            <w:r w:rsidR="00D22F43" w:rsidRPr="00462319">
              <w:rPr>
                <w:rFonts w:eastAsia="Calibri"/>
                <w:lang w:val="en-US"/>
              </w:rPr>
              <w:t>khoản</w:t>
            </w:r>
            <w:proofErr w:type="spellEnd"/>
            <w:r w:rsidR="71D3EC5B" w:rsidRPr="00462319">
              <w:rPr>
                <w:rFonts w:eastAsia="Calibri"/>
              </w:rPr>
              <w:t xml:space="preserve"> </w:t>
            </w:r>
            <w:proofErr w:type="spellStart"/>
            <w:r w:rsidR="00D22F43" w:rsidRPr="00462319">
              <w:rPr>
                <w:rFonts w:eastAsia="Calibri"/>
                <w:lang w:val="en-US"/>
              </w:rPr>
              <w:t>người</w:t>
            </w:r>
            <w:proofErr w:type="spellEnd"/>
            <w:r w:rsidR="00D22F43" w:rsidRPr="00462319">
              <w:rPr>
                <w:rFonts w:eastAsia="Calibri"/>
                <w:lang w:val="en-US"/>
              </w:rPr>
              <w:t xml:space="preserve"> </w:t>
            </w:r>
            <w:proofErr w:type="spellStart"/>
            <w:r w:rsidR="00D22F43" w:rsidRPr="00462319">
              <w:rPr>
                <w:rFonts w:eastAsia="Calibri"/>
                <w:lang w:val="en-US"/>
              </w:rPr>
              <w:t>dùng</w:t>
            </w:r>
            <w:proofErr w:type="spellEnd"/>
          </w:p>
        </w:tc>
        <w:tc>
          <w:tcPr>
            <w:tcW w:w="1851" w:type="dxa"/>
            <w:tcBorders>
              <w:top w:val="single" w:sz="4" w:space="0" w:color="auto"/>
              <w:left w:val="single" w:sz="8" w:space="0" w:color="auto"/>
              <w:bottom w:val="single" w:sz="8" w:space="0" w:color="auto"/>
              <w:right w:val="single" w:sz="8" w:space="0" w:color="auto"/>
            </w:tcBorders>
            <w:shd w:val="clear" w:color="auto" w:fill="EDEDED"/>
            <w:tcMar>
              <w:left w:w="108" w:type="dxa"/>
              <w:right w:w="108" w:type="dxa"/>
            </w:tcMar>
          </w:tcPr>
          <w:p w14:paraId="02934974" w14:textId="230DAE0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Admin, Nhân viên</w:t>
            </w:r>
          </w:p>
        </w:tc>
        <w:tc>
          <w:tcPr>
            <w:tcW w:w="1920" w:type="dxa"/>
            <w:tcBorders>
              <w:top w:val="single" w:sz="4" w:space="0" w:color="auto"/>
              <w:left w:val="single" w:sz="8" w:space="0" w:color="auto"/>
              <w:bottom w:val="single" w:sz="8" w:space="0" w:color="auto"/>
              <w:right w:val="single" w:sz="8" w:space="0" w:color="auto"/>
            </w:tcBorders>
            <w:shd w:val="clear" w:color="auto" w:fill="EDEDED"/>
            <w:tcMar>
              <w:left w:w="108" w:type="dxa"/>
              <w:right w:w="108" w:type="dxa"/>
            </w:tcMar>
          </w:tcPr>
          <w:p w14:paraId="3C7E3E36" w14:textId="33CD508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3A4B3293"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4A305398" w14:textId="030EE921" w:rsidR="71D3EC5B" w:rsidRPr="00462319" w:rsidRDefault="71D3EC5B" w:rsidP="00917A5A">
            <w:pPr>
              <w:jc w:val="center"/>
            </w:pPr>
            <w:r w:rsidRPr="00462319">
              <w:rPr>
                <w:rFonts w:eastAsia="Calibri"/>
              </w:rPr>
              <w:t>2</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3E32A7FA" w14:textId="2AD73C12"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UC02</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657EBE5E" w14:textId="2A5C4A09"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Đổi mật khẩu</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45CCB31" w14:textId="51260AFE" w:rsidR="71D3EC5B" w:rsidRPr="00462319" w:rsidRDefault="00932ED7"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lang w:val="en-US"/>
              </w:rPr>
              <w:t xml:space="preserve">Thay </w:t>
            </w:r>
            <w:proofErr w:type="spellStart"/>
            <w:r w:rsidRPr="00462319">
              <w:rPr>
                <w:rFonts w:eastAsia="Calibri"/>
                <w:lang w:val="en-US"/>
              </w:rPr>
              <w:t>đổi</w:t>
            </w:r>
            <w:proofErr w:type="spellEnd"/>
            <w:r w:rsidRPr="00462319">
              <w:rPr>
                <w:rFonts w:eastAsia="Calibri"/>
                <w:lang w:val="en-US"/>
              </w:rPr>
              <w:t xml:space="preserve"> </w:t>
            </w:r>
            <w:proofErr w:type="spellStart"/>
            <w:r w:rsidRPr="00462319">
              <w:rPr>
                <w:rFonts w:eastAsia="Calibri"/>
                <w:lang w:val="en-US"/>
              </w:rPr>
              <w:t>mật</w:t>
            </w:r>
            <w:proofErr w:type="spellEnd"/>
            <w:r w:rsidRPr="00462319">
              <w:rPr>
                <w:rFonts w:eastAsia="Calibri"/>
                <w:lang w:val="en-US"/>
              </w:rPr>
              <w:t xml:space="preserve"> </w:t>
            </w:r>
            <w:proofErr w:type="spellStart"/>
            <w:r w:rsidRPr="00462319">
              <w:rPr>
                <w:rFonts w:eastAsia="Calibri"/>
                <w:lang w:val="en-US"/>
              </w:rPr>
              <w:t>khẩu</w:t>
            </w:r>
            <w:proofErr w:type="spellEnd"/>
            <w:r w:rsidRPr="00462319">
              <w:rPr>
                <w:rFonts w:eastAsia="Calibri"/>
                <w:lang w:val="en-US"/>
              </w:rPr>
              <w:t xml:space="preserve"> </w:t>
            </w:r>
            <w:proofErr w:type="spellStart"/>
            <w:r w:rsidRPr="00462319">
              <w:rPr>
                <w:rFonts w:eastAsia="Calibri"/>
                <w:lang w:val="en-US"/>
              </w:rPr>
              <w:t>người</w:t>
            </w:r>
            <w:proofErr w:type="spellEnd"/>
            <w:r w:rsidRPr="00462319">
              <w:rPr>
                <w:rFonts w:eastAsia="Calibri"/>
                <w:lang w:val="en-US"/>
              </w:rPr>
              <w:t xml:space="preserve"> </w:t>
            </w:r>
            <w:proofErr w:type="spellStart"/>
            <w:r w:rsidRPr="00462319">
              <w:rPr>
                <w:rFonts w:eastAsia="Calibri"/>
                <w:lang w:val="en-US"/>
              </w:rPr>
              <w:t>dùng</w:t>
            </w:r>
            <w:proofErr w:type="spellEnd"/>
            <w:r w:rsidR="71D3EC5B" w:rsidRPr="00462319">
              <w:rPr>
                <w:rFonts w:eastAsia="Calibri"/>
              </w:rPr>
              <w:t xml:space="preserve"> </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0273B01A" w14:textId="646AE4D9"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Admin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412D800" w14:textId="0794F6DD"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55D04C51"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0958E2FD" w14:textId="5F4349FF" w:rsidR="71D3EC5B" w:rsidRPr="00462319" w:rsidRDefault="71D3EC5B" w:rsidP="00917A5A">
            <w:pPr>
              <w:jc w:val="center"/>
            </w:pPr>
            <w:r w:rsidRPr="00462319">
              <w:rPr>
                <w:rFonts w:eastAsia="Calibri"/>
                <w:color w:val="000000" w:themeColor="text1"/>
              </w:rPr>
              <w:t>3</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3B8B4DC3" w14:textId="6FD049AA"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UC03</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A80FCA2" w14:textId="18243762"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nhóm người dùng</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BE763BA" w14:textId="73B24512"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1 nhóm người dùng mới vào hệ thống</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92B7FD8" w14:textId="1F25ACA8"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Admin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384C947" w14:textId="5484338D"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2F077781"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50E1ACD2" w14:textId="742A04FB" w:rsidR="71D3EC5B" w:rsidRPr="00462319" w:rsidRDefault="71D3EC5B" w:rsidP="00917A5A">
            <w:pPr>
              <w:jc w:val="center"/>
            </w:pPr>
            <w:r w:rsidRPr="00462319">
              <w:rPr>
                <w:rFonts w:eastAsia="Calibri"/>
              </w:rPr>
              <w:t>4</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553558CF" w14:textId="613DB54E"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UC04</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731FD83C" w14:textId="4097FA66"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nhóm người dùng</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3392D5C3" w14:textId="76496DCE"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danh sách người dùng đang tồn tại</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13D2F0B5" w14:textId="7CD52AE6"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Admin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5EEEEDB" w14:textId="471AB8E5"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29A7D6A7"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7604A807" w14:textId="254C079B" w:rsidR="71D3EC5B" w:rsidRPr="00462319" w:rsidRDefault="71D3EC5B" w:rsidP="00917A5A">
            <w:pPr>
              <w:jc w:val="center"/>
            </w:pPr>
            <w:r w:rsidRPr="00462319">
              <w:rPr>
                <w:rFonts w:eastAsia="Calibri"/>
                <w:color w:val="000000" w:themeColor="text1"/>
              </w:rPr>
              <w:t>5</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40EFBA02" w14:textId="0970E0AA"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UC05</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6522953" w14:textId="5888D8C6"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nhóm người dùng</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56C014E9" w14:textId="48CA27F4"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thông tin 1 nhóm người dùng</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12991DEE" w14:textId="5D2743D5"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Admin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57C7417" w14:textId="78363E0F"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2845E95E"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5D0C3A1A" w14:textId="41478C3F" w:rsidR="71D3EC5B" w:rsidRPr="00462319" w:rsidRDefault="71D3EC5B" w:rsidP="00917A5A">
            <w:pPr>
              <w:jc w:val="center"/>
            </w:pPr>
            <w:r w:rsidRPr="00462319">
              <w:rPr>
                <w:rFonts w:eastAsia="Calibri"/>
              </w:rPr>
              <w:t>6</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19733AC5" w14:textId="0C8B7368"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UC06</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6CBF4EF6" w14:textId="44C4536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nhóm người dùng</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30970ED6" w14:textId="5085F7A3"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1 nhóm người dùng</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6DBF1B41" w14:textId="4A6CD0C8"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Admin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00F98B25" w14:textId="3F1EBEA5"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0B367916"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6E1F4972" w14:textId="22237719" w:rsidR="71D3EC5B" w:rsidRPr="00462319" w:rsidRDefault="71D3EC5B" w:rsidP="00917A5A">
            <w:pPr>
              <w:jc w:val="center"/>
            </w:pPr>
            <w:r w:rsidRPr="00462319">
              <w:rPr>
                <w:rFonts w:eastAsia="Calibri"/>
                <w:color w:val="000000" w:themeColor="text1"/>
              </w:rPr>
              <w:t>7</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3E0A8507" w14:textId="7D98042B"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UC07</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4E2E4FC" w14:textId="3CB755B1"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người dùng</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0D4C299" w14:textId="08B41285"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1 người dùng vào hệ thống</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9EAF39E" w14:textId="5DCC8346"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Admin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77F031E" w14:textId="0906184D"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3CA27F40"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5FAD2D56" w14:textId="516AA597" w:rsidR="71D3EC5B" w:rsidRPr="00462319" w:rsidRDefault="71D3EC5B" w:rsidP="00917A5A">
            <w:pPr>
              <w:jc w:val="center"/>
            </w:pPr>
            <w:r w:rsidRPr="00462319">
              <w:rPr>
                <w:rFonts w:eastAsia="Calibri"/>
              </w:rPr>
              <w:t>8</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51EBA21E" w14:textId="75C843E0"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UC08</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491A4BB1" w14:textId="698B612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người dùng</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4F3B9858" w14:textId="71B6DA7B"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danh sách người dùng đang tồn tại</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0CE8DE72" w14:textId="53B5A924"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Admin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78EB4BC4" w14:textId="0CAC33F2"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3AFB711B"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26EC3816" w14:textId="3337116B" w:rsidR="71D3EC5B" w:rsidRPr="00462319" w:rsidRDefault="71D3EC5B" w:rsidP="00917A5A">
            <w:pPr>
              <w:jc w:val="center"/>
            </w:pPr>
            <w:r w:rsidRPr="00462319">
              <w:rPr>
                <w:rFonts w:eastAsia="Calibri"/>
                <w:color w:val="000000" w:themeColor="text1"/>
              </w:rPr>
              <w:t>9</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105E687D" w14:textId="58994B2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UC09</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0C7D1AE" w14:textId="6EB410F4"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người dùng</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6EE5378D" w14:textId="3B45906E"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thông tin 1 người dùng</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6F77589A" w14:textId="050391E7"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Admin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7A074CF" w14:textId="42C26271"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606690CC"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1FE740A7" w14:textId="3C6B7802" w:rsidR="71D3EC5B" w:rsidRPr="00462319" w:rsidRDefault="71D3EC5B" w:rsidP="00917A5A">
            <w:pPr>
              <w:jc w:val="center"/>
            </w:pPr>
            <w:r w:rsidRPr="00462319">
              <w:rPr>
                <w:rFonts w:eastAsia="Calibri"/>
              </w:rPr>
              <w:t>10</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534F54BD" w14:textId="6EA39DC2"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UC10</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685A045B" w14:textId="5611FCAF"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người dùng</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29015C94" w14:textId="23223554"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1 người dùng</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692AC0B0" w14:textId="6A62EE2B"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Admin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E273C97" w14:textId="0ABD97B0"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02D12FB1"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50573DFC" w14:textId="0E6D20BF" w:rsidR="71D3EC5B" w:rsidRPr="00462319" w:rsidRDefault="71D3EC5B" w:rsidP="00917A5A">
            <w:pPr>
              <w:jc w:val="center"/>
            </w:pPr>
            <w:r w:rsidRPr="00462319">
              <w:rPr>
                <w:rFonts w:eastAsia="Calibri"/>
                <w:color w:val="000000" w:themeColor="text1"/>
              </w:rPr>
              <w:t>11</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47778244" w14:textId="207810BA"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UC11</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585AFB83" w14:textId="6D21BB0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nhà cung cấp</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8EE8E14" w14:textId="4EC7FC40"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1 nhà cung cấp mới vào hệ thống</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42620B8" w14:textId="07DABC10"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 xml:space="preserve"> 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ED68749" w14:textId="70968666"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365B05BD"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7C8E5B48" w14:textId="49D01A6D" w:rsidR="71D3EC5B" w:rsidRPr="00462319" w:rsidRDefault="71D3EC5B" w:rsidP="00917A5A">
            <w:pPr>
              <w:jc w:val="center"/>
            </w:pPr>
            <w:r w:rsidRPr="00462319">
              <w:rPr>
                <w:rFonts w:eastAsia="Calibri"/>
              </w:rPr>
              <w:t>12</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3275E261" w14:textId="1D474B72"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UC12</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12CFC262" w14:textId="7EB3824A"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nhà cung cấp</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4F1BA006" w14:textId="053864E5"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danh sách nhà cung cấp đang tồn tại</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001952F6" w14:textId="7590D6CA"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4C56EEA9" w14:textId="1CB96B14"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26D86E14"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3B0523ED" w14:textId="1D1E9F50" w:rsidR="71D3EC5B" w:rsidRPr="00462319" w:rsidRDefault="71D3EC5B" w:rsidP="00917A5A">
            <w:pPr>
              <w:jc w:val="center"/>
            </w:pPr>
            <w:r w:rsidRPr="00462319">
              <w:rPr>
                <w:rFonts w:eastAsia="Calibri"/>
                <w:color w:val="000000" w:themeColor="text1"/>
              </w:rPr>
              <w:lastRenderedPageBreak/>
              <w:t>13</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03CB71B6" w14:textId="25BCDC62"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UC13</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0343119" w14:textId="11D782E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nhà cung cấp</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1532EEBC" w14:textId="0A83149E"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thông tin 1 nhà cung cấp</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C42DFFD" w14:textId="1657EC8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4DDEB39" w14:textId="0581AA58"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4DAB6EBA"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61BDA202" w14:textId="62543903" w:rsidR="71D3EC5B" w:rsidRPr="00462319" w:rsidRDefault="71D3EC5B" w:rsidP="00917A5A">
            <w:pPr>
              <w:jc w:val="center"/>
            </w:pPr>
            <w:r w:rsidRPr="00462319">
              <w:rPr>
                <w:rFonts w:eastAsia="Calibri"/>
              </w:rPr>
              <w:t>14</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7042EF53" w14:textId="258444E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UC14</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6B4C5D56" w14:textId="5231D86C"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nhà cung cấp</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3CC58A1" w14:textId="412C081B"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1 nhà cung cấp</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702CEFEE" w14:textId="3F68BD2C"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4344B55" w14:textId="7210730B"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4C0CE24F"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1A61A3CE" w14:textId="2DF28132" w:rsidR="71D3EC5B" w:rsidRPr="00462319" w:rsidRDefault="71D3EC5B" w:rsidP="00917A5A">
            <w:pPr>
              <w:jc w:val="center"/>
            </w:pPr>
            <w:r w:rsidRPr="00462319">
              <w:rPr>
                <w:rFonts w:eastAsia="Calibri"/>
                <w:color w:val="000000" w:themeColor="text1"/>
              </w:rPr>
              <w:t>15</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08607E25" w14:textId="2A86756B"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UC15</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EA8E442" w14:textId="19ED97A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sản phẩm</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1B34809" w14:textId="61D4E697"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1 sản phẩm mới vào hệ thống</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C39445F" w14:textId="7A4909DF"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57111D0" w14:textId="2825DB1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3A454778"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5CA690B0" w14:textId="224C2987" w:rsidR="71D3EC5B" w:rsidRPr="00462319" w:rsidRDefault="71D3EC5B" w:rsidP="00917A5A">
            <w:pPr>
              <w:jc w:val="center"/>
            </w:pPr>
            <w:r w:rsidRPr="00462319">
              <w:rPr>
                <w:rFonts w:eastAsia="Calibri"/>
              </w:rPr>
              <w:t>16</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6C4E72E1" w14:textId="1CFDBC0D"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UC16</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7CE42E46" w14:textId="09399A4C"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sản phẩm</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45990719" w14:textId="06ACF54E"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danh sách sản phẩm đang tồn tại</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713BDACA" w14:textId="2717A328"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01C098C5" w14:textId="6AA2C9B6"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60EE4E2D"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4DB957B1" w14:textId="39033F3D" w:rsidR="71D3EC5B" w:rsidRPr="00462319" w:rsidRDefault="71D3EC5B" w:rsidP="00917A5A">
            <w:pPr>
              <w:jc w:val="center"/>
            </w:pPr>
            <w:r w:rsidRPr="00462319">
              <w:rPr>
                <w:rFonts w:eastAsia="Calibri"/>
                <w:color w:val="000000" w:themeColor="text1"/>
              </w:rPr>
              <w:t>17</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2CE28B08" w14:textId="0109C808"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UC17</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97D47B8" w14:textId="2799FBF4"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sản phẩm</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60F1454B" w14:textId="49E0876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thông tin 1 sản phẩm</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BFA46D6" w14:textId="362102B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08A0A32" w14:textId="3B01D18B"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6959B368"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3AB9B00E" w14:textId="2A52EE16" w:rsidR="71D3EC5B" w:rsidRPr="00462319" w:rsidRDefault="71D3EC5B" w:rsidP="00917A5A">
            <w:pPr>
              <w:jc w:val="center"/>
            </w:pPr>
            <w:r w:rsidRPr="00462319">
              <w:rPr>
                <w:rFonts w:eastAsia="Calibri"/>
              </w:rPr>
              <w:t>18</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26731888" w14:textId="01F74B45"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UC18</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4AD4F558" w14:textId="18EF4569"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sản phẩm</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1B2DA98" w14:textId="1C9851C8"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1 sản phẩm</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540308B6" w14:textId="164BEA97"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0A7D0B51" w14:textId="6B34552D"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3D3BEA69"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7D4CA7AB" w14:textId="00B9B7AE" w:rsidR="71D3EC5B" w:rsidRPr="00462319" w:rsidRDefault="71D3EC5B" w:rsidP="00917A5A">
            <w:pPr>
              <w:jc w:val="center"/>
            </w:pPr>
            <w:r w:rsidRPr="00462319">
              <w:rPr>
                <w:rFonts w:eastAsia="Calibri"/>
                <w:color w:val="000000" w:themeColor="text1"/>
              </w:rPr>
              <w:t>19</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42580F48" w14:textId="42C0FFD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UC19</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55CA330" w14:textId="7AF485B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khách hàng</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5450DA0" w14:textId="3098CC8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1 khách hàng mới vào hệ thống</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6D63EF2E" w14:textId="532EAEBB"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5018117C" w14:textId="26A665B8"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3294E6CE"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17638E0E" w14:textId="60447C7C" w:rsidR="71D3EC5B" w:rsidRPr="00462319" w:rsidRDefault="71D3EC5B" w:rsidP="00917A5A">
            <w:pPr>
              <w:jc w:val="center"/>
            </w:pPr>
            <w:r w:rsidRPr="00462319">
              <w:rPr>
                <w:rFonts w:eastAsia="Calibri"/>
              </w:rPr>
              <w:t>20</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648DBEFF" w14:textId="0F949678"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UC20</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6D74D541" w14:textId="77A1C22F"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khách hàng</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445C3289" w14:textId="256CFF39"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danh sách khách hàng đang tồn tại</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43E2F6A6" w14:textId="61E19DAB"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7C66C3E2" w14:textId="451994C6"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2995EE4D"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428B31E4" w14:textId="5C681A32" w:rsidR="71D3EC5B" w:rsidRPr="00462319" w:rsidRDefault="71D3EC5B" w:rsidP="00917A5A">
            <w:pPr>
              <w:jc w:val="center"/>
            </w:pPr>
            <w:r w:rsidRPr="00462319">
              <w:rPr>
                <w:rFonts w:eastAsia="Calibri"/>
                <w:color w:val="000000" w:themeColor="text1"/>
              </w:rPr>
              <w:t>21</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34A81356" w14:textId="32152DC6"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UC21</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3ADB391" w14:textId="7580C40A"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khách hàng</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C63CE01" w14:textId="67A02820"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thông tin 1 khách hàng</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51B3A868" w14:textId="006CBDA4"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1F28D53" w14:textId="707F14A5"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72F9AAD4"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6D22803D" w14:textId="5238BEDC" w:rsidR="71D3EC5B" w:rsidRPr="00462319" w:rsidRDefault="71D3EC5B" w:rsidP="00917A5A">
            <w:pPr>
              <w:jc w:val="center"/>
            </w:pPr>
            <w:r w:rsidRPr="00462319">
              <w:rPr>
                <w:rFonts w:eastAsia="Calibri"/>
              </w:rPr>
              <w:t>22</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4CBD5E7B" w14:textId="7F913565"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UC22</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31DD1A55" w14:textId="0D95462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khách hàng</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AFEBEBF" w14:textId="5E2672D9"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1 khách hàng</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52BE9E53" w14:textId="466ECD39"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8809E5E" w14:textId="2CE55CD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388FFBC8"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01EE0B9B" w14:textId="723817B6" w:rsidR="71D3EC5B" w:rsidRPr="00462319" w:rsidRDefault="71D3EC5B" w:rsidP="00917A5A">
            <w:pPr>
              <w:jc w:val="center"/>
            </w:pPr>
            <w:r w:rsidRPr="00462319">
              <w:rPr>
                <w:rFonts w:eastAsia="Calibri"/>
                <w:color w:val="000000" w:themeColor="text1"/>
              </w:rPr>
              <w:t>23</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4385EDDA" w14:textId="35892ACF"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UC23</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787FF02" w14:textId="11627C6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phiếu nhập</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3456F63" w14:textId="610E580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1 phiếu nhập mới vào hệ thống</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6A60E04E" w14:textId="2048D27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92CE9B4" w14:textId="59672ACE"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564CDE38"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791FE2FE" w14:textId="042900A6" w:rsidR="71D3EC5B" w:rsidRPr="00462319" w:rsidRDefault="71D3EC5B" w:rsidP="00917A5A">
            <w:pPr>
              <w:jc w:val="center"/>
            </w:pPr>
            <w:r w:rsidRPr="00462319">
              <w:rPr>
                <w:rFonts w:eastAsia="Calibri"/>
              </w:rPr>
              <w:t>24</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7B1B2F8B" w14:textId="623CCB6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UC24</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1AA4FC09" w14:textId="1B7E3943"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phiếu nhập</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6946D96" w14:textId="517EFA5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Xem danh sách phiếu nhập đang tồn tại</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52B8F422" w14:textId="314AB5F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76A07E0E" w14:textId="36D6DB30"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4859F34D"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43392F35" w14:textId="51BE02AA" w:rsidR="71D3EC5B" w:rsidRPr="00462319" w:rsidRDefault="71D3EC5B" w:rsidP="00917A5A">
            <w:pPr>
              <w:jc w:val="center"/>
            </w:pPr>
            <w:r w:rsidRPr="00462319">
              <w:rPr>
                <w:rFonts w:eastAsia="Calibri"/>
                <w:color w:val="000000" w:themeColor="text1"/>
              </w:rPr>
              <w:t>25</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1DBA0D6D" w14:textId="527C7707"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UC25</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5409137" w14:textId="3D7C9A57"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phiếu nhập</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5084E716" w14:textId="6F06084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1 phiếu nhập</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82188A0" w14:textId="057CFAF1"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C194986" w14:textId="6838A3A2"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4B3DACAA"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1220AA98" w14:textId="2D4C21CF" w:rsidR="71D3EC5B" w:rsidRPr="00462319" w:rsidRDefault="71D3EC5B" w:rsidP="00917A5A">
            <w:pPr>
              <w:jc w:val="center"/>
            </w:pPr>
            <w:r w:rsidRPr="00462319">
              <w:rPr>
                <w:rFonts w:eastAsia="Calibri"/>
              </w:rPr>
              <w:t>26</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1B330B49" w14:textId="1207F1C8"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UC26</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5988BFA7" w14:textId="7F50B07C"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phiếu nhập</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03DDA702" w14:textId="7531F507"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1 phiếu nhập</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17C95A3C" w14:textId="42CF6E8A"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018F32E" w14:textId="6B67A719"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1A145533"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36F1AC1F" w14:textId="226528A0" w:rsidR="71D3EC5B" w:rsidRPr="00462319" w:rsidRDefault="71D3EC5B" w:rsidP="00917A5A">
            <w:pPr>
              <w:jc w:val="center"/>
            </w:pPr>
            <w:r w:rsidRPr="00462319">
              <w:rPr>
                <w:rFonts w:eastAsia="Calibri"/>
                <w:color w:val="000000" w:themeColor="text1"/>
              </w:rPr>
              <w:t>27</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3133355B" w14:textId="5C6471D7"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UC27</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E5D301F" w14:textId="6DC400E0"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Chi tiết phiếu nhập</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E407DB5" w14:textId="4BBD03AD"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Vào phần giao diện chi tiết phiếu nhập</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1021338C" w14:textId="3D61480E"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601B3EF4" w14:textId="34148BB1"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0583DCAA"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0D006B19" w14:textId="5930BC46" w:rsidR="71D3EC5B" w:rsidRPr="00462319" w:rsidRDefault="71D3EC5B" w:rsidP="00917A5A">
            <w:pPr>
              <w:jc w:val="center"/>
            </w:pPr>
            <w:r w:rsidRPr="00462319">
              <w:rPr>
                <w:rFonts w:eastAsia="Calibri"/>
              </w:rPr>
              <w:t>28</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751DEB4A" w14:textId="6E221C1E"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UC28</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0F847813" w14:textId="478452B3"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Thêm chi tiết phiếu nhập</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177B553A" w14:textId="5B4D907E"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Thêm thông tin 1 sản phẩm vào phiếu nhập</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51457A99" w14:textId="7D0C942D"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C7DC633" w14:textId="5513E7E5"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34056F57"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7A853CE1" w14:textId="1B2E31F8" w:rsidR="71D3EC5B" w:rsidRPr="00462319" w:rsidRDefault="71D3EC5B" w:rsidP="00917A5A">
            <w:pPr>
              <w:jc w:val="center"/>
            </w:pPr>
            <w:r w:rsidRPr="00462319">
              <w:rPr>
                <w:rFonts w:eastAsia="Calibri"/>
                <w:color w:val="000000" w:themeColor="text1"/>
              </w:rPr>
              <w:t>29</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283E013F" w14:textId="1F1AAEF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UC29</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6B17C63D" w14:textId="1CAEF2B5"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Xem chi tiết phiếu nhập</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2575A88B" w14:textId="4BC7A943"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Xem danh sách sản phẩm đang tồn tại trong phiếu nhập</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0BFB601" w14:textId="304EEC8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0E12547" w14:textId="1B3C1A17"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0A9A6E77"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29F1B1C6" w14:textId="28A04950" w:rsidR="71D3EC5B" w:rsidRPr="00462319" w:rsidRDefault="71D3EC5B" w:rsidP="00917A5A">
            <w:pPr>
              <w:jc w:val="center"/>
            </w:pPr>
            <w:r w:rsidRPr="00462319">
              <w:rPr>
                <w:rFonts w:eastAsia="Calibri"/>
              </w:rPr>
              <w:t>30</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08EC1827" w14:textId="49420AD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UC30</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0723CACB" w14:textId="57B0A843"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Sửa chi tiết phiếu nhập</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00770656" w14:textId="6AC9A6B2"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Sửa thông tin 1 sản phẩm trong phiếu nhập</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252080A9" w14:textId="5EF19F95"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36DF5F3" w14:textId="141CD71D"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494F84F0"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147E06FD" w14:textId="33ED7212" w:rsidR="71D3EC5B" w:rsidRPr="00462319" w:rsidRDefault="71D3EC5B" w:rsidP="00917A5A">
            <w:pPr>
              <w:jc w:val="center"/>
            </w:pPr>
            <w:r w:rsidRPr="00462319">
              <w:rPr>
                <w:rFonts w:eastAsia="Calibri"/>
                <w:color w:val="000000" w:themeColor="text1"/>
              </w:rPr>
              <w:t>31</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09060C73" w14:textId="2FE7455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UC31</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A7212C5" w14:textId="02787115"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Xoá chi tiết phiếu nhập</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562C959" w14:textId="257033CD"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Xoá thông tin 1 sản phẩm trong phiếu nhập</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16B41631" w14:textId="7735C2F7"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16679CE" w14:textId="3F42DB12"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7AA15C72"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3663264D" w14:textId="5829B73D" w:rsidR="71D3EC5B" w:rsidRPr="00462319" w:rsidRDefault="71D3EC5B" w:rsidP="00917A5A">
            <w:pPr>
              <w:jc w:val="center"/>
            </w:pPr>
            <w:r w:rsidRPr="00462319">
              <w:rPr>
                <w:rFonts w:eastAsia="Calibri"/>
              </w:rPr>
              <w:t>32</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29580109" w14:textId="3E2851F9"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UC32</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1826B67F" w14:textId="4066C822"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Thêm phiếu xuất</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13DC797B" w14:textId="56BF4485"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Thêm 1 phiếu xuất mới vào hệ thống</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5C5B25C6" w14:textId="5BABB4F4"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95A4007" w14:textId="510D419A"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16B77A4B"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138309B4" w14:textId="19EF4E49" w:rsidR="71D3EC5B" w:rsidRPr="00462319" w:rsidRDefault="71D3EC5B" w:rsidP="00917A5A">
            <w:pPr>
              <w:jc w:val="center"/>
            </w:pPr>
            <w:r w:rsidRPr="00462319">
              <w:rPr>
                <w:rFonts w:eastAsia="Calibri"/>
                <w:color w:val="000000" w:themeColor="text1"/>
              </w:rPr>
              <w:t>33</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2FE6B9B7" w14:textId="06D31C68"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UC33</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5ABE3332" w14:textId="585BA458"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Xem phiếu xuất</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538816CB" w14:textId="51733875"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Xem danh sách phiêu xuất đang tồn tại</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F513147" w14:textId="32F7B32D"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7CF7A43" w14:textId="01D65E54"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1ACB7EEE"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377CAAE1" w14:textId="70AEFC9E" w:rsidR="71D3EC5B" w:rsidRPr="00462319" w:rsidRDefault="71D3EC5B" w:rsidP="00917A5A">
            <w:pPr>
              <w:jc w:val="center"/>
            </w:pPr>
            <w:r w:rsidRPr="00462319">
              <w:rPr>
                <w:rFonts w:eastAsia="Calibri"/>
              </w:rPr>
              <w:t>34</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3F8C6E02" w14:textId="12013FC8"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UC34</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42B2A2A3" w14:textId="5143EB0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Sửa phiếu xuất</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3DC22880" w14:textId="3C532175"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Sửa thông tin 1 phiếu xuất</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68D51816" w14:textId="5EED2A57"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057D0ACE" w14:textId="6AFF3550"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2886BF4A"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6D2C7A6B" w14:textId="1C795AA1" w:rsidR="71D3EC5B" w:rsidRPr="00462319" w:rsidRDefault="71D3EC5B" w:rsidP="00917A5A">
            <w:pPr>
              <w:jc w:val="center"/>
            </w:pPr>
            <w:r w:rsidRPr="00462319">
              <w:rPr>
                <w:rFonts w:eastAsia="Calibri"/>
                <w:color w:val="000000" w:themeColor="text1"/>
              </w:rPr>
              <w:t>35</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486D9BC3" w14:textId="1519D3BB"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UC35</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698A14E8" w14:textId="22CED970"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Xoá phiếu xuất</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0C9858C" w14:textId="2A19D5D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Xoá 1 phiếu xuất</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F40CCB5" w14:textId="2782CC3C"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ED7A931" w14:textId="3C4CF6A6"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145F1E4C"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4D2DF16A" w14:textId="3F1CA0A6" w:rsidR="71D3EC5B" w:rsidRPr="00462319" w:rsidRDefault="71D3EC5B" w:rsidP="00917A5A">
            <w:pPr>
              <w:jc w:val="center"/>
            </w:pPr>
            <w:r w:rsidRPr="00462319">
              <w:rPr>
                <w:rFonts w:eastAsia="Calibri"/>
              </w:rPr>
              <w:t>36</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32647454" w14:textId="64227DA6"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UC36</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34728BBA" w14:textId="69AF56A1"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Chi tiết phiếu xuất</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D21564F" w14:textId="062140D8"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Vào phần giao diện chi tiết phiếu xuất</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443382B2" w14:textId="5980E6EC"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0FACD67C" w14:textId="66DE045E"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64731CB1"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3C4CAED3" w14:textId="5EA26878" w:rsidR="71D3EC5B" w:rsidRPr="00462319" w:rsidRDefault="71D3EC5B" w:rsidP="00917A5A">
            <w:pPr>
              <w:jc w:val="center"/>
            </w:pPr>
            <w:r w:rsidRPr="00462319">
              <w:rPr>
                <w:rFonts w:eastAsia="Calibri"/>
                <w:color w:val="000000" w:themeColor="text1"/>
              </w:rPr>
              <w:t>37</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13CD17B7" w14:textId="730484A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UC37</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74BE2C5C" w14:textId="2637D652"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chi tiết phiếu xuất</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29FF5CA" w14:textId="00A92F29"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Thêm thông tin 1 sản phẩm vào phiếu xuất</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0B98A853" w14:textId="38300DD8"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136610EE" w14:textId="299B86BE"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00DA40E2"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47917F4F" w14:textId="12DAF29D" w:rsidR="71D3EC5B" w:rsidRPr="00462319" w:rsidRDefault="71D3EC5B" w:rsidP="00917A5A">
            <w:pPr>
              <w:jc w:val="center"/>
            </w:pPr>
            <w:r w:rsidRPr="00462319">
              <w:rPr>
                <w:rFonts w:eastAsia="Calibri"/>
              </w:rPr>
              <w:t>38</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3F7CE969" w14:textId="48A19490"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UC38</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7D4487EC" w14:textId="088DA714"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Xem chi tiết </w:t>
            </w:r>
            <w:r w:rsidRPr="00462319">
              <w:rPr>
                <w:rFonts w:eastAsia="Calibri"/>
              </w:rPr>
              <w:lastRenderedPageBreak/>
              <w:t>phiếu xuất</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C2F7078" w14:textId="7105050A"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lastRenderedPageBreak/>
              <w:t xml:space="preserve">Xem danh sách sản </w:t>
            </w:r>
            <w:r w:rsidRPr="00462319">
              <w:rPr>
                <w:rFonts w:eastAsia="Calibri"/>
              </w:rPr>
              <w:lastRenderedPageBreak/>
              <w:t>phẩm đang tồn tại trong phiếu xuất</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3143AAF7" w14:textId="60D332D4"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lastRenderedPageBreak/>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4008AE5" w14:textId="68F0C7B0"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 xml:space="preserve"> </w:t>
            </w:r>
          </w:p>
        </w:tc>
      </w:tr>
      <w:tr w:rsidR="71D3EC5B" w:rsidRPr="00462319" w14:paraId="08C7BED9" w14:textId="77777777" w:rsidTr="004619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shd w:val="clear" w:color="auto" w:fill="EDEDED"/>
            <w:tcMar>
              <w:left w:w="108" w:type="dxa"/>
              <w:right w:w="108" w:type="dxa"/>
            </w:tcMar>
          </w:tcPr>
          <w:p w14:paraId="037C9361" w14:textId="4C7B8F36" w:rsidR="71D3EC5B" w:rsidRPr="00462319" w:rsidRDefault="71D3EC5B" w:rsidP="00917A5A">
            <w:pPr>
              <w:jc w:val="center"/>
            </w:pPr>
            <w:r w:rsidRPr="00462319">
              <w:rPr>
                <w:rFonts w:eastAsia="Calibri"/>
                <w:color w:val="000000" w:themeColor="text1"/>
              </w:rPr>
              <w:t>39</w:t>
            </w:r>
          </w:p>
        </w:tc>
        <w:tc>
          <w:tcPr>
            <w:tcW w:w="1650" w:type="dxa"/>
            <w:tcBorders>
              <w:top w:val="single" w:sz="8" w:space="0" w:color="auto"/>
              <w:left w:val="single" w:sz="8" w:space="0" w:color="A5A5A5"/>
              <w:bottom w:val="single" w:sz="8" w:space="0" w:color="auto"/>
              <w:right w:val="single" w:sz="8" w:space="0" w:color="auto"/>
            </w:tcBorders>
            <w:shd w:val="clear" w:color="auto" w:fill="EDEDED"/>
            <w:tcMar>
              <w:left w:w="108" w:type="dxa"/>
              <w:right w:w="108" w:type="dxa"/>
            </w:tcMar>
          </w:tcPr>
          <w:p w14:paraId="3C52158E" w14:textId="477D4C62"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UC39</w:t>
            </w:r>
          </w:p>
        </w:tc>
        <w:tc>
          <w:tcPr>
            <w:tcW w:w="1762"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0D30D71" w14:textId="37835DD0"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chi tiết phiếu xuất</w:t>
            </w:r>
          </w:p>
        </w:tc>
        <w:tc>
          <w:tcPr>
            <w:tcW w:w="1977"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345D35DC" w14:textId="251EB892"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Sửa thông tin 1 sản phẩm trong phiếu xuất</w:t>
            </w:r>
          </w:p>
        </w:tc>
        <w:tc>
          <w:tcPr>
            <w:tcW w:w="1851"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A5A3792" w14:textId="25513853"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color w:val="000000" w:themeColor="text1"/>
              </w:rPr>
              <w:t>Nhân viên</w:t>
            </w:r>
          </w:p>
        </w:tc>
        <w:tc>
          <w:tcPr>
            <w:tcW w:w="1920" w:type="dxa"/>
            <w:tcBorders>
              <w:top w:val="single" w:sz="8" w:space="0" w:color="auto"/>
              <w:left w:val="single" w:sz="8" w:space="0" w:color="auto"/>
              <w:bottom w:val="single" w:sz="8" w:space="0" w:color="auto"/>
              <w:right w:val="single" w:sz="8" w:space="0" w:color="auto"/>
            </w:tcBorders>
            <w:shd w:val="clear" w:color="auto" w:fill="EDEDED"/>
            <w:tcMar>
              <w:left w:w="108" w:type="dxa"/>
              <w:right w:w="108" w:type="dxa"/>
            </w:tcMar>
          </w:tcPr>
          <w:p w14:paraId="446F31D4" w14:textId="2B19CA27" w:rsidR="71D3EC5B" w:rsidRPr="00462319" w:rsidRDefault="71D3EC5B" w:rsidP="00917A5A">
            <w:pPr>
              <w:jc w:val="center"/>
              <w:cnfStyle w:val="000000100000" w:firstRow="0" w:lastRow="0" w:firstColumn="0" w:lastColumn="0" w:oddVBand="0" w:evenVBand="0" w:oddHBand="1" w:evenHBand="0" w:firstRowFirstColumn="0" w:firstRowLastColumn="0" w:lastRowFirstColumn="0" w:lastRowLastColumn="0"/>
            </w:pPr>
            <w:r w:rsidRPr="00462319">
              <w:rPr>
                <w:rFonts w:eastAsia="Calibri"/>
              </w:rPr>
              <w:t xml:space="preserve"> </w:t>
            </w:r>
          </w:p>
        </w:tc>
      </w:tr>
      <w:tr w:rsidR="71D3EC5B" w:rsidRPr="00462319" w14:paraId="2766EA5F" w14:textId="77777777" w:rsidTr="004619B3">
        <w:trPr>
          <w:trHeight w:val="300"/>
        </w:trPr>
        <w:tc>
          <w:tcPr>
            <w:cnfStyle w:val="001000000000" w:firstRow="0" w:lastRow="0" w:firstColumn="1" w:lastColumn="0" w:oddVBand="0" w:evenVBand="0" w:oddHBand="0" w:evenHBand="0" w:firstRowFirstColumn="0" w:firstRowLastColumn="0" w:lastRowFirstColumn="0" w:lastRowLastColumn="0"/>
            <w:tcW w:w="915" w:type="dxa"/>
            <w:tcBorders>
              <w:top w:val="single" w:sz="8" w:space="0" w:color="auto"/>
              <w:left w:val="single" w:sz="8" w:space="0" w:color="auto"/>
              <w:bottom w:val="single" w:sz="8" w:space="0" w:color="auto"/>
              <w:right w:val="single" w:sz="8" w:space="0" w:color="A5A5A5"/>
            </w:tcBorders>
            <w:tcMar>
              <w:left w:w="108" w:type="dxa"/>
              <w:right w:w="108" w:type="dxa"/>
            </w:tcMar>
          </w:tcPr>
          <w:p w14:paraId="19626C10" w14:textId="1D85F11D" w:rsidR="71D3EC5B" w:rsidRPr="00462319" w:rsidRDefault="71D3EC5B" w:rsidP="00917A5A">
            <w:pPr>
              <w:jc w:val="center"/>
            </w:pPr>
            <w:r w:rsidRPr="00462319">
              <w:rPr>
                <w:rFonts w:eastAsia="Calibri"/>
              </w:rPr>
              <w:t>40</w:t>
            </w:r>
          </w:p>
        </w:tc>
        <w:tc>
          <w:tcPr>
            <w:tcW w:w="1650" w:type="dxa"/>
            <w:tcBorders>
              <w:top w:val="single" w:sz="8" w:space="0" w:color="auto"/>
              <w:left w:val="single" w:sz="8" w:space="0" w:color="A5A5A5"/>
              <w:bottom w:val="single" w:sz="8" w:space="0" w:color="auto"/>
              <w:right w:val="single" w:sz="8" w:space="0" w:color="auto"/>
            </w:tcBorders>
            <w:tcMar>
              <w:left w:w="108" w:type="dxa"/>
              <w:right w:w="108" w:type="dxa"/>
            </w:tcMar>
          </w:tcPr>
          <w:p w14:paraId="53480277" w14:textId="0881FE2B"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UC40</w:t>
            </w:r>
          </w:p>
        </w:tc>
        <w:tc>
          <w:tcPr>
            <w:tcW w:w="1762" w:type="dxa"/>
            <w:tcBorders>
              <w:top w:val="single" w:sz="8" w:space="0" w:color="auto"/>
              <w:left w:val="single" w:sz="8" w:space="0" w:color="auto"/>
              <w:bottom w:val="single" w:sz="8" w:space="0" w:color="auto"/>
              <w:right w:val="single" w:sz="8" w:space="0" w:color="auto"/>
            </w:tcBorders>
            <w:tcMar>
              <w:left w:w="108" w:type="dxa"/>
              <w:right w:w="108" w:type="dxa"/>
            </w:tcMar>
          </w:tcPr>
          <w:p w14:paraId="3CB288B3" w14:textId="7F69443E"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chi tiết phiếu xuất</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88EF157" w14:textId="383C9EBE"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Xoá thông tin 1 sản phẩm trong phiếu xuất</w:t>
            </w:r>
          </w:p>
        </w:tc>
        <w:tc>
          <w:tcPr>
            <w:tcW w:w="1851" w:type="dxa"/>
            <w:tcBorders>
              <w:top w:val="single" w:sz="8" w:space="0" w:color="auto"/>
              <w:left w:val="single" w:sz="8" w:space="0" w:color="auto"/>
              <w:bottom w:val="single" w:sz="8" w:space="0" w:color="auto"/>
              <w:right w:val="single" w:sz="8" w:space="0" w:color="auto"/>
            </w:tcBorders>
            <w:tcMar>
              <w:left w:w="108" w:type="dxa"/>
              <w:right w:w="108" w:type="dxa"/>
            </w:tcMar>
          </w:tcPr>
          <w:p w14:paraId="77A2B3CD" w14:textId="16A86D18"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pPr>
            <w:r w:rsidRPr="00462319">
              <w:rPr>
                <w:rFonts w:eastAsia="Calibri"/>
              </w:rPr>
              <w:t>Nhân viên</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1C270C47" w14:textId="242901E7" w:rsidR="71D3EC5B" w:rsidRPr="00462319" w:rsidRDefault="71D3EC5B" w:rsidP="00917A5A">
            <w:pPr>
              <w:jc w:val="center"/>
              <w:cnfStyle w:val="000000000000" w:firstRow="0" w:lastRow="0" w:firstColumn="0" w:lastColumn="0" w:oddVBand="0" w:evenVBand="0" w:oddHBand="0" w:evenHBand="0" w:firstRowFirstColumn="0" w:firstRowLastColumn="0" w:lastRowFirstColumn="0" w:lastRowLastColumn="0"/>
              <w:rPr>
                <w:rFonts w:eastAsia="Calibri"/>
              </w:rPr>
            </w:pPr>
          </w:p>
        </w:tc>
      </w:tr>
    </w:tbl>
    <w:p w14:paraId="14854614" w14:textId="6CD0984B" w:rsidR="007A6809" w:rsidRPr="00462319" w:rsidRDefault="007A6809" w:rsidP="00917A5A">
      <w:pPr>
        <w:pStyle w:val="BodyText"/>
        <w:spacing w:before="2"/>
        <w:rPr>
          <w:sz w:val="7"/>
          <w:szCs w:val="7"/>
          <w:lang w:val="en-US"/>
        </w:rPr>
      </w:pPr>
    </w:p>
    <w:p w14:paraId="029D480A" w14:textId="3BAB7324" w:rsidR="0079348B" w:rsidRPr="00462319" w:rsidRDefault="0079348B" w:rsidP="00917A5A">
      <w:pPr>
        <w:pStyle w:val="BodyText"/>
        <w:spacing w:before="2"/>
        <w:rPr>
          <w:sz w:val="7"/>
          <w:szCs w:val="7"/>
          <w:lang w:val="en-US"/>
        </w:rPr>
      </w:pPr>
    </w:p>
    <w:p w14:paraId="5D73B595" w14:textId="79915C59" w:rsidR="0079348B" w:rsidRPr="00462319" w:rsidRDefault="0079348B" w:rsidP="007A3BB5">
      <w:pPr>
        <w:rPr>
          <w:sz w:val="7"/>
          <w:szCs w:val="7"/>
          <w:lang w:val="en-US"/>
        </w:rPr>
        <w:sectPr w:rsidR="0079348B" w:rsidRPr="00462319" w:rsidSect="00F53647">
          <w:pgSz w:w="11910" w:h="16840"/>
          <w:pgMar w:top="720" w:right="720" w:bottom="720" w:left="720" w:header="732" w:footer="1068" w:gutter="0"/>
          <w:cols w:space="720"/>
          <w:docGrid w:linePitch="299"/>
        </w:sectPr>
      </w:pPr>
    </w:p>
    <w:p w14:paraId="2667F888" w14:textId="4EEF11B9" w:rsidR="007A6809" w:rsidRPr="00462319" w:rsidRDefault="00F10C09" w:rsidP="00072785">
      <w:pPr>
        <w:pStyle w:val="Heading2"/>
        <w:numPr>
          <w:ilvl w:val="1"/>
          <w:numId w:val="15"/>
        </w:numPr>
        <w:rPr>
          <w:rFonts w:ascii="Times New Roman" w:hAnsi="Times New Roman" w:cs="Times New Roman"/>
          <w:lang w:val="en-US"/>
        </w:rPr>
      </w:pPr>
      <w:bookmarkStart w:id="37" w:name="_Toc167019587"/>
      <w:bookmarkStart w:id="38" w:name="_Toc167262681"/>
      <w:bookmarkStart w:id="39" w:name="_Toc167875540"/>
      <w:proofErr w:type="spellStart"/>
      <w:r w:rsidRPr="00462319">
        <w:rPr>
          <w:rFonts w:ascii="Times New Roman" w:hAnsi="Times New Roman" w:cs="Times New Roman"/>
          <w:lang w:val="en-US"/>
        </w:rPr>
        <w:lastRenderedPageBreak/>
        <w:t>Biểu</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đồ</w:t>
      </w:r>
      <w:proofErr w:type="spellEnd"/>
      <w:r w:rsidRPr="00462319">
        <w:rPr>
          <w:rFonts w:ascii="Times New Roman" w:hAnsi="Times New Roman" w:cs="Times New Roman"/>
          <w:lang w:val="en-US"/>
        </w:rPr>
        <w:t xml:space="preserve"> use case</w:t>
      </w:r>
      <w:bookmarkEnd w:id="37"/>
      <w:bookmarkEnd w:id="38"/>
      <w:bookmarkEnd w:id="39"/>
    </w:p>
    <w:p w14:paraId="7DB649E0" w14:textId="11EB4326" w:rsidR="007A6809" w:rsidRPr="00462319" w:rsidRDefault="009F0AD0" w:rsidP="009006A7">
      <w:pPr>
        <w:pStyle w:val="Heading3"/>
        <w:numPr>
          <w:ilvl w:val="2"/>
          <w:numId w:val="15"/>
        </w:numPr>
        <w:rPr>
          <w:rFonts w:ascii="Times New Roman" w:hAnsi="Times New Roman" w:cs="Times New Roman"/>
          <w:lang w:val="en-US"/>
        </w:rPr>
      </w:pPr>
      <w:bookmarkStart w:id="40" w:name="_Toc167019588"/>
      <w:bookmarkStart w:id="41" w:name="_Toc167262682"/>
      <w:bookmarkStart w:id="42" w:name="_Toc167875541"/>
      <w:r w:rsidRPr="00462319">
        <w:rPr>
          <w:rFonts w:ascii="Times New Roman" w:hAnsi="Times New Roman" w:cs="Times New Roman"/>
        </w:rPr>
        <w:t>Biểu</w:t>
      </w:r>
      <w:r w:rsidRPr="00462319">
        <w:rPr>
          <w:rFonts w:ascii="Times New Roman" w:hAnsi="Times New Roman" w:cs="Times New Roman"/>
          <w:spacing w:val="-1"/>
        </w:rPr>
        <w:t xml:space="preserve"> </w:t>
      </w:r>
      <w:r w:rsidRPr="00462319">
        <w:rPr>
          <w:rFonts w:ascii="Times New Roman" w:hAnsi="Times New Roman" w:cs="Times New Roman"/>
        </w:rPr>
        <w:t>đồ</w:t>
      </w:r>
      <w:r w:rsidRPr="00462319">
        <w:rPr>
          <w:rFonts w:ascii="Times New Roman" w:hAnsi="Times New Roman" w:cs="Times New Roman"/>
          <w:spacing w:val="-2"/>
        </w:rPr>
        <w:t xml:space="preserve"> </w:t>
      </w:r>
      <w:r w:rsidRPr="00462319">
        <w:rPr>
          <w:rFonts w:ascii="Times New Roman" w:hAnsi="Times New Roman" w:cs="Times New Roman"/>
        </w:rPr>
        <w:t>use case</w:t>
      </w:r>
      <w:r w:rsidRPr="00462319">
        <w:rPr>
          <w:rFonts w:ascii="Times New Roman" w:hAnsi="Times New Roman" w:cs="Times New Roman"/>
          <w:spacing w:val="-1"/>
        </w:rPr>
        <w:t xml:space="preserve"> </w:t>
      </w:r>
      <w:r w:rsidRPr="00462319">
        <w:rPr>
          <w:rFonts w:ascii="Times New Roman" w:hAnsi="Times New Roman" w:cs="Times New Roman"/>
        </w:rPr>
        <w:t>tổng quan</w:t>
      </w:r>
      <w:bookmarkEnd w:id="40"/>
      <w:bookmarkEnd w:id="41"/>
      <w:bookmarkEnd w:id="42"/>
    </w:p>
    <w:p w14:paraId="553D19B9" w14:textId="3C4A0741" w:rsidR="007A6809" w:rsidRPr="004E10E9" w:rsidRDefault="004E10E9" w:rsidP="007A11B6">
      <w:pPr>
        <w:pStyle w:val="BodyText"/>
        <w:spacing w:before="240"/>
        <w:ind w:left="424" w:right="902" w:firstLine="720"/>
        <w:jc w:val="both"/>
        <w:rPr>
          <w:sz w:val="28"/>
          <w:szCs w:val="28"/>
        </w:rPr>
      </w:pPr>
      <w:r w:rsidRPr="004E10E9">
        <w:rPr>
          <w:sz w:val="28"/>
          <w:szCs w:val="28"/>
        </w:rPr>
        <w:t>- Để đăng nhập vào ứng dụng quản lý bán hang, người dùng cần phải có tài khoản và mật khẩu do người quản lý cung cấp.  Khi đăng nhập thành công, người dùng có thể sử dụng được những nghiệp vụ do người quản lý phân quyền</w:t>
      </w:r>
      <w:r w:rsidR="009F0AD0" w:rsidRPr="004E10E9">
        <w:rPr>
          <w:sz w:val="28"/>
          <w:szCs w:val="28"/>
        </w:rPr>
        <w:t>.</w:t>
      </w:r>
    </w:p>
    <w:p w14:paraId="2410B815" w14:textId="012946EC" w:rsidR="007A6809" w:rsidRPr="00462319" w:rsidRDefault="009F0AD0" w:rsidP="007A11B6">
      <w:pPr>
        <w:pStyle w:val="BodyText"/>
        <w:ind w:left="1144"/>
        <w:jc w:val="both"/>
      </w:pPr>
      <w:r w:rsidRPr="00462319">
        <w:t>Biểu</w:t>
      </w:r>
      <w:r w:rsidRPr="00462319">
        <w:rPr>
          <w:spacing w:val="-4"/>
        </w:rPr>
        <w:t xml:space="preserve"> </w:t>
      </w:r>
      <w:r w:rsidRPr="00462319">
        <w:t>đồ</w:t>
      </w:r>
      <w:r w:rsidRPr="00462319">
        <w:rPr>
          <w:spacing w:val="-1"/>
        </w:rPr>
        <w:t xml:space="preserve"> </w:t>
      </w:r>
      <w:r w:rsidRPr="00462319">
        <w:t>use-case</w:t>
      </w:r>
      <w:r w:rsidRPr="00462319">
        <w:rPr>
          <w:spacing w:val="-3"/>
        </w:rPr>
        <w:t xml:space="preserve"> </w:t>
      </w:r>
      <w:r w:rsidRPr="00462319">
        <w:t>tổng</w:t>
      </w:r>
      <w:r w:rsidRPr="00462319">
        <w:rPr>
          <w:spacing w:val="-1"/>
        </w:rPr>
        <w:t xml:space="preserve"> </w:t>
      </w:r>
      <w:r w:rsidRPr="00462319">
        <w:t>quan</w:t>
      </w:r>
      <w:r w:rsidRPr="00462319">
        <w:rPr>
          <w:spacing w:val="-4"/>
        </w:rPr>
        <w:t xml:space="preserve"> </w:t>
      </w:r>
      <w:r w:rsidRPr="00462319">
        <w:t>cho</w:t>
      </w:r>
      <w:r w:rsidRPr="00462319">
        <w:rPr>
          <w:spacing w:val="-3"/>
        </w:rPr>
        <w:t xml:space="preserve"> </w:t>
      </w:r>
      <w:r w:rsidRPr="00462319">
        <w:t>bài</w:t>
      </w:r>
      <w:r w:rsidRPr="00462319">
        <w:rPr>
          <w:spacing w:val="-2"/>
        </w:rPr>
        <w:t xml:space="preserve"> </w:t>
      </w:r>
      <w:r w:rsidRPr="00462319">
        <w:t>toán</w:t>
      </w:r>
      <w:r w:rsidRPr="00462319">
        <w:rPr>
          <w:spacing w:val="-1"/>
        </w:rPr>
        <w:t xml:space="preserve"> </w:t>
      </w:r>
      <w:r w:rsidRPr="00462319">
        <w:t>:</w:t>
      </w:r>
    </w:p>
    <w:p w14:paraId="30BFE0E2" w14:textId="77777777" w:rsidR="007A6809" w:rsidRPr="00462319" w:rsidRDefault="00595988" w:rsidP="007A11B6">
      <w:pPr>
        <w:jc w:val="both"/>
        <w:rPr>
          <w:noProof/>
        </w:rPr>
      </w:pPr>
      <w:r w:rsidRPr="00462319">
        <w:rPr>
          <w:noProof/>
        </w:rPr>
        <w:drawing>
          <wp:inline distT="0" distB="0" distL="0" distR="0" wp14:anchorId="6CA6DC70" wp14:editId="1663C7B4">
            <wp:extent cx="6597650" cy="4347845"/>
            <wp:effectExtent l="0" t="0" r="0" b="0"/>
            <wp:docPr id="189023597" name="Picture 18902359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3597" name="Picture 1" descr="A diagram of a person with text&#10;&#10;Description automatically generated"/>
                    <pic:cNvPicPr/>
                  </pic:nvPicPr>
                  <pic:blipFill>
                    <a:blip r:embed="rId16"/>
                    <a:stretch>
                      <a:fillRect/>
                    </a:stretch>
                  </pic:blipFill>
                  <pic:spPr>
                    <a:xfrm>
                      <a:off x="0" y="0"/>
                      <a:ext cx="6597650" cy="4347845"/>
                    </a:xfrm>
                    <a:prstGeom prst="rect">
                      <a:avLst/>
                    </a:prstGeom>
                  </pic:spPr>
                </pic:pic>
              </a:graphicData>
            </a:graphic>
          </wp:inline>
        </w:drawing>
      </w:r>
    </w:p>
    <w:p w14:paraId="74B43FC3" w14:textId="13DF6237" w:rsidR="00075427" w:rsidRPr="00462319" w:rsidRDefault="00075427" w:rsidP="007A11B6"/>
    <w:p w14:paraId="6FCA476F" w14:textId="7BC7841C" w:rsidR="00075427" w:rsidRPr="00462319" w:rsidRDefault="00075427" w:rsidP="007A11B6"/>
    <w:p w14:paraId="6F2251E4" w14:textId="302425DA" w:rsidR="00075427" w:rsidRPr="00462319" w:rsidRDefault="00075427" w:rsidP="007A11B6"/>
    <w:p w14:paraId="7E88884F" w14:textId="75CCE373" w:rsidR="00075427" w:rsidRPr="00462319" w:rsidRDefault="00075427" w:rsidP="007A11B6"/>
    <w:p w14:paraId="3E01B35B" w14:textId="503EA903" w:rsidR="00075427" w:rsidRPr="00462319" w:rsidRDefault="00075427" w:rsidP="007A11B6"/>
    <w:p w14:paraId="5F6B0375" w14:textId="0EE6CA35" w:rsidR="00075427" w:rsidRPr="00462319" w:rsidRDefault="00075427" w:rsidP="007A11B6"/>
    <w:p w14:paraId="24CBAA06" w14:textId="46E81F3B" w:rsidR="00075427" w:rsidRPr="00462319" w:rsidRDefault="00075427" w:rsidP="007A11B6">
      <w:pPr>
        <w:rPr>
          <w:noProof/>
        </w:rPr>
      </w:pPr>
    </w:p>
    <w:p w14:paraId="0F8C7047" w14:textId="5202FB51" w:rsidR="00075427" w:rsidRPr="00462319" w:rsidRDefault="00075427" w:rsidP="007A11B6">
      <w:pPr>
        <w:jc w:val="center"/>
        <w:rPr>
          <w:noProof/>
        </w:rPr>
      </w:pPr>
    </w:p>
    <w:p w14:paraId="3072CA5B" w14:textId="20396CEB" w:rsidR="00075427" w:rsidRPr="009006A7" w:rsidRDefault="00075427" w:rsidP="007A11B6">
      <w:pPr>
        <w:tabs>
          <w:tab w:val="center" w:pos="5195"/>
        </w:tabs>
        <w:rPr>
          <w:lang w:val="en-US"/>
        </w:rPr>
        <w:sectPr w:rsidR="00075427" w:rsidRPr="009006A7" w:rsidSect="00F53647">
          <w:pgSz w:w="11910" w:h="16840"/>
          <w:pgMar w:top="720" w:right="720" w:bottom="720" w:left="720" w:header="732" w:footer="1068" w:gutter="0"/>
          <w:cols w:space="720"/>
          <w:docGrid w:linePitch="299"/>
        </w:sectPr>
      </w:pPr>
    </w:p>
    <w:p w14:paraId="6178EF3A" w14:textId="715A5B24" w:rsidR="00DF28E4" w:rsidRPr="00462319" w:rsidRDefault="009F0AD0" w:rsidP="006A4E5C">
      <w:pPr>
        <w:pStyle w:val="Heading3"/>
        <w:numPr>
          <w:ilvl w:val="2"/>
          <w:numId w:val="15"/>
        </w:numPr>
        <w:rPr>
          <w:rFonts w:ascii="Times New Roman" w:hAnsi="Times New Roman" w:cs="Times New Roman"/>
        </w:rPr>
      </w:pPr>
      <w:bookmarkStart w:id="43" w:name="2.2.2._Biểu_đồ_use_case_phân_rã_mức_2"/>
      <w:bookmarkStart w:id="44" w:name="_Toc167019589"/>
      <w:bookmarkStart w:id="45" w:name="_Toc167262683"/>
      <w:bookmarkStart w:id="46" w:name="_Toc167875542"/>
      <w:bookmarkEnd w:id="43"/>
      <w:r w:rsidRPr="00462319">
        <w:rPr>
          <w:rFonts w:ascii="Times New Roman" w:hAnsi="Times New Roman" w:cs="Times New Roman"/>
        </w:rPr>
        <w:lastRenderedPageBreak/>
        <w:t>Biểu</w:t>
      </w:r>
      <w:r w:rsidRPr="00462319">
        <w:rPr>
          <w:rFonts w:ascii="Times New Roman" w:hAnsi="Times New Roman" w:cs="Times New Roman"/>
          <w:spacing w:val="5"/>
        </w:rPr>
        <w:t xml:space="preserve"> </w:t>
      </w:r>
      <w:r w:rsidRPr="00462319">
        <w:rPr>
          <w:rFonts w:ascii="Times New Roman" w:hAnsi="Times New Roman" w:cs="Times New Roman"/>
        </w:rPr>
        <w:t>đồ</w:t>
      </w:r>
      <w:r w:rsidRPr="00462319">
        <w:rPr>
          <w:rFonts w:ascii="Times New Roman" w:hAnsi="Times New Roman" w:cs="Times New Roman"/>
          <w:spacing w:val="8"/>
        </w:rPr>
        <w:t xml:space="preserve"> </w:t>
      </w:r>
      <w:r w:rsidRPr="00462319">
        <w:rPr>
          <w:rFonts w:ascii="Times New Roman" w:hAnsi="Times New Roman" w:cs="Times New Roman"/>
        </w:rPr>
        <w:t>use</w:t>
      </w:r>
      <w:r w:rsidRPr="00462319">
        <w:rPr>
          <w:rFonts w:ascii="Times New Roman" w:hAnsi="Times New Roman" w:cs="Times New Roman"/>
          <w:spacing w:val="6"/>
        </w:rPr>
        <w:t xml:space="preserve"> </w:t>
      </w:r>
      <w:r w:rsidRPr="00462319">
        <w:rPr>
          <w:rFonts w:ascii="Times New Roman" w:hAnsi="Times New Roman" w:cs="Times New Roman"/>
        </w:rPr>
        <w:t>case</w:t>
      </w:r>
      <w:r w:rsidRPr="00462319">
        <w:rPr>
          <w:rFonts w:ascii="Times New Roman" w:hAnsi="Times New Roman" w:cs="Times New Roman"/>
          <w:spacing w:val="5"/>
        </w:rPr>
        <w:t xml:space="preserve"> </w:t>
      </w:r>
      <w:r w:rsidRPr="00462319">
        <w:rPr>
          <w:rFonts w:ascii="Times New Roman" w:hAnsi="Times New Roman" w:cs="Times New Roman"/>
        </w:rPr>
        <w:t>phân</w:t>
      </w:r>
      <w:r w:rsidRPr="00462319">
        <w:rPr>
          <w:rFonts w:ascii="Times New Roman" w:hAnsi="Times New Roman" w:cs="Times New Roman"/>
          <w:spacing w:val="6"/>
        </w:rPr>
        <w:t xml:space="preserve"> </w:t>
      </w:r>
      <w:r w:rsidRPr="00462319">
        <w:rPr>
          <w:rFonts w:ascii="Times New Roman" w:hAnsi="Times New Roman" w:cs="Times New Roman"/>
        </w:rPr>
        <w:t>rã</w:t>
      </w:r>
      <w:r w:rsidRPr="00462319">
        <w:rPr>
          <w:rFonts w:ascii="Times New Roman" w:hAnsi="Times New Roman" w:cs="Times New Roman"/>
          <w:spacing w:val="4"/>
        </w:rPr>
        <w:t xml:space="preserve"> </w:t>
      </w:r>
      <w:r w:rsidRPr="00462319">
        <w:rPr>
          <w:rFonts w:ascii="Times New Roman" w:hAnsi="Times New Roman" w:cs="Times New Roman"/>
        </w:rPr>
        <w:t>mức</w:t>
      </w:r>
      <w:r w:rsidRPr="00462319">
        <w:rPr>
          <w:rFonts w:ascii="Times New Roman" w:hAnsi="Times New Roman" w:cs="Times New Roman"/>
          <w:spacing w:val="6"/>
        </w:rPr>
        <w:t xml:space="preserve"> </w:t>
      </w:r>
      <w:r w:rsidRPr="00462319">
        <w:rPr>
          <w:rFonts w:ascii="Times New Roman" w:hAnsi="Times New Roman" w:cs="Times New Roman"/>
        </w:rPr>
        <w:t>2</w:t>
      </w:r>
      <w:bookmarkEnd w:id="44"/>
      <w:bookmarkEnd w:id="45"/>
      <w:bookmarkEnd w:id="46"/>
    </w:p>
    <w:p w14:paraId="777E5D75" w14:textId="66ADB078" w:rsidR="007A6809" w:rsidRPr="00462319" w:rsidRDefault="009F0AD0" w:rsidP="007A11B6">
      <w:pPr>
        <w:pStyle w:val="BodyText"/>
        <w:spacing w:before="240" w:line="298" w:lineRule="exact"/>
        <w:ind w:left="1144"/>
      </w:pPr>
      <w:r w:rsidRPr="00462319">
        <w:t>Biểu</w:t>
      </w:r>
      <w:r w:rsidRPr="00462319">
        <w:rPr>
          <w:spacing w:val="-6"/>
        </w:rPr>
        <w:t xml:space="preserve"> </w:t>
      </w:r>
      <w:r w:rsidRPr="00462319">
        <w:t>đồ</w:t>
      </w:r>
      <w:r w:rsidRPr="00462319">
        <w:rPr>
          <w:spacing w:val="-3"/>
        </w:rPr>
        <w:t xml:space="preserve"> </w:t>
      </w:r>
      <w:r w:rsidRPr="00462319">
        <w:t>use-case</w:t>
      </w:r>
      <w:r w:rsidRPr="00462319">
        <w:rPr>
          <w:spacing w:val="-4"/>
        </w:rPr>
        <w:t xml:space="preserve"> </w:t>
      </w:r>
      <w:r w:rsidRPr="00462319">
        <w:t>phân</w:t>
      </w:r>
      <w:r w:rsidRPr="00462319">
        <w:rPr>
          <w:spacing w:val="-3"/>
        </w:rPr>
        <w:t xml:space="preserve"> </w:t>
      </w:r>
      <w:r w:rsidRPr="00462319">
        <w:t>rã</w:t>
      </w:r>
      <w:r w:rsidRPr="00462319">
        <w:rPr>
          <w:spacing w:val="-2"/>
        </w:rPr>
        <w:t xml:space="preserve"> </w:t>
      </w:r>
      <w:r w:rsidRPr="00462319">
        <w:t>cho</w:t>
      </w:r>
      <w:r w:rsidRPr="00462319">
        <w:rPr>
          <w:spacing w:val="-5"/>
        </w:rPr>
        <w:t xml:space="preserve"> </w:t>
      </w:r>
      <w:r w:rsidRPr="00462319">
        <w:t>những</w:t>
      </w:r>
      <w:r w:rsidRPr="00462319">
        <w:rPr>
          <w:spacing w:val="-4"/>
        </w:rPr>
        <w:t xml:space="preserve"> </w:t>
      </w:r>
      <w:r w:rsidRPr="00462319">
        <w:t>use-case</w:t>
      </w:r>
      <w:r w:rsidRPr="00462319">
        <w:rPr>
          <w:spacing w:val="-2"/>
        </w:rPr>
        <w:t xml:space="preserve"> </w:t>
      </w:r>
      <w:proofErr w:type="spellStart"/>
      <w:r w:rsidR="001C5336" w:rsidRPr="00462319">
        <w:rPr>
          <w:lang w:val="en-US"/>
        </w:rPr>
        <w:t>phức</w:t>
      </w:r>
      <w:proofErr w:type="spellEnd"/>
      <w:r w:rsidRPr="00462319">
        <w:rPr>
          <w:spacing w:val="-4"/>
        </w:rPr>
        <w:t xml:space="preserve"> </w:t>
      </w:r>
      <w:r w:rsidRPr="00462319">
        <w:t>tạp</w:t>
      </w:r>
      <w:r w:rsidRPr="00462319">
        <w:rPr>
          <w:spacing w:val="-3"/>
        </w:rPr>
        <w:t xml:space="preserve"> </w:t>
      </w:r>
      <w:r w:rsidRPr="00462319">
        <w:t>:</w:t>
      </w:r>
    </w:p>
    <w:p w14:paraId="45D44618" w14:textId="16904237" w:rsidR="007A6809" w:rsidRPr="00462319" w:rsidRDefault="009F0AD0" w:rsidP="007A11B6">
      <w:pPr>
        <w:spacing w:line="298" w:lineRule="exact"/>
        <w:ind w:left="424"/>
        <w:rPr>
          <w:i/>
          <w:sz w:val="26"/>
          <w:lang w:val="en-US"/>
        </w:rPr>
      </w:pPr>
      <w:r w:rsidRPr="00462319">
        <w:rPr>
          <w:i/>
          <w:sz w:val="26"/>
        </w:rPr>
        <w:t>Phân</w:t>
      </w:r>
      <w:r w:rsidRPr="00462319">
        <w:rPr>
          <w:i/>
          <w:spacing w:val="-1"/>
          <w:sz w:val="26"/>
        </w:rPr>
        <w:t xml:space="preserve"> </w:t>
      </w:r>
      <w:r w:rsidRPr="00462319">
        <w:rPr>
          <w:i/>
          <w:sz w:val="26"/>
        </w:rPr>
        <w:t>rã</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r w:rsidR="00361EC1" w:rsidRPr="00462319">
        <w:rPr>
          <w:i/>
          <w:sz w:val="26"/>
          <w:lang w:val="en-US"/>
        </w:rPr>
        <w:t xml:space="preserve">Quản </w:t>
      </w:r>
      <w:proofErr w:type="spellStart"/>
      <w:r w:rsidR="00361EC1" w:rsidRPr="00462319">
        <w:rPr>
          <w:i/>
          <w:sz w:val="26"/>
          <w:lang w:val="en-US"/>
        </w:rPr>
        <w:t>trị</w:t>
      </w:r>
      <w:proofErr w:type="spellEnd"/>
      <w:r w:rsidR="00361EC1" w:rsidRPr="00462319">
        <w:rPr>
          <w:i/>
          <w:sz w:val="26"/>
          <w:lang w:val="en-US"/>
        </w:rPr>
        <w:t xml:space="preserve"> </w:t>
      </w:r>
      <w:proofErr w:type="spellStart"/>
      <w:r w:rsidR="00361EC1" w:rsidRPr="00462319">
        <w:rPr>
          <w:i/>
          <w:sz w:val="26"/>
          <w:lang w:val="en-US"/>
        </w:rPr>
        <w:t>hệ</w:t>
      </w:r>
      <w:proofErr w:type="spellEnd"/>
      <w:r w:rsidR="00361EC1" w:rsidRPr="00462319">
        <w:rPr>
          <w:i/>
          <w:sz w:val="26"/>
          <w:lang w:val="en-US"/>
        </w:rPr>
        <w:t xml:space="preserve"> </w:t>
      </w:r>
      <w:proofErr w:type="spellStart"/>
      <w:r w:rsidR="00361EC1" w:rsidRPr="00462319">
        <w:rPr>
          <w:i/>
          <w:sz w:val="26"/>
          <w:lang w:val="en-US"/>
        </w:rPr>
        <w:t>thống</w:t>
      </w:r>
      <w:proofErr w:type="spellEnd"/>
      <w:r w:rsidRPr="00462319">
        <w:rPr>
          <w:i/>
          <w:sz w:val="26"/>
        </w:rPr>
        <w:t>”</w:t>
      </w:r>
      <w:r w:rsidRPr="00462319">
        <w:rPr>
          <w:i/>
          <w:spacing w:val="-1"/>
          <w:sz w:val="26"/>
        </w:rPr>
        <w:t xml:space="preserve"> </w:t>
      </w:r>
      <w:r w:rsidRPr="00462319">
        <w:rPr>
          <w:i/>
          <w:sz w:val="26"/>
        </w:rPr>
        <w:t>:</w:t>
      </w:r>
    </w:p>
    <w:p w14:paraId="7B91D278" w14:textId="10164C2A" w:rsidR="007A6809" w:rsidRPr="00462319" w:rsidRDefault="00471335" w:rsidP="007A11B6">
      <w:pPr>
        <w:pStyle w:val="BodyText"/>
        <w:spacing w:before="9"/>
        <w:rPr>
          <w:i/>
          <w:sz w:val="28"/>
        </w:rPr>
      </w:pPr>
      <w:r w:rsidRPr="00462319">
        <w:rPr>
          <w:i/>
          <w:noProof/>
          <w:sz w:val="28"/>
        </w:rPr>
        <w:drawing>
          <wp:inline distT="0" distB="0" distL="0" distR="0" wp14:anchorId="4274AB5E" wp14:editId="58F2AA36">
            <wp:extent cx="3953427" cy="2781688"/>
            <wp:effectExtent l="0" t="0" r="9525" b="0"/>
            <wp:docPr id="2046015565" name="Picture 204601556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5565" name="Picture 1" descr="A diagram of a person&#10;&#10;Description automatically generated"/>
                    <pic:cNvPicPr/>
                  </pic:nvPicPr>
                  <pic:blipFill>
                    <a:blip r:embed="rId17"/>
                    <a:stretch>
                      <a:fillRect/>
                    </a:stretch>
                  </pic:blipFill>
                  <pic:spPr>
                    <a:xfrm>
                      <a:off x="0" y="0"/>
                      <a:ext cx="3953427" cy="2781688"/>
                    </a:xfrm>
                    <a:prstGeom prst="rect">
                      <a:avLst/>
                    </a:prstGeom>
                  </pic:spPr>
                </pic:pic>
              </a:graphicData>
            </a:graphic>
          </wp:inline>
        </w:drawing>
      </w:r>
    </w:p>
    <w:p w14:paraId="244437F0" w14:textId="66FF78FD" w:rsidR="007A6809" w:rsidRPr="00462319" w:rsidRDefault="009F0AD0" w:rsidP="007A11B6">
      <w:pPr>
        <w:ind w:left="424"/>
        <w:rPr>
          <w:i/>
          <w:sz w:val="26"/>
        </w:rPr>
      </w:pPr>
      <w:r w:rsidRPr="00462319">
        <w:rPr>
          <w:i/>
          <w:sz w:val="26"/>
        </w:rPr>
        <w:t>Phân</w:t>
      </w:r>
      <w:r w:rsidRPr="00462319">
        <w:rPr>
          <w:i/>
          <w:spacing w:val="-1"/>
          <w:sz w:val="26"/>
        </w:rPr>
        <w:t xml:space="preserve"> </w:t>
      </w:r>
      <w:r w:rsidRPr="00462319">
        <w:rPr>
          <w:i/>
          <w:sz w:val="26"/>
        </w:rPr>
        <w:t>rã</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0077634F" w:rsidRPr="00462319">
        <w:rPr>
          <w:i/>
          <w:sz w:val="26"/>
          <w:lang w:val="en-US"/>
        </w:rPr>
        <w:t>Đăng</w:t>
      </w:r>
      <w:proofErr w:type="spellEnd"/>
      <w:r w:rsidR="0077634F" w:rsidRPr="00462319">
        <w:rPr>
          <w:i/>
          <w:sz w:val="26"/>
          <w:lang w:val="en-US"/>
        </w:rPr>
        <w:t xml:space="preserve"> </w:t>
      </w:r>
      <w:proofErr w:type="spellStart"/>
      <w:r w:rsidR="0077634F" w:rsidRPr="00462319">
        <w:rPr>
          <w:i/>
          <w:sz w:val="26"/>
          <w:lang w:val="en-US"/>
        </w:rPr>
        <w:t>Nhập</w:t>
      </w:r>
      <w:proofErr w:type="spellEnd"/>
      <w:r w:rsidRPr="00462319">
        <w:rPr>
          <w:i/>
          <w:sz w:val="26"/>
        </w:rPr>
        <w:t>”</w:t>
      </w:r>
      <w:r w:rsidRPr="00462319">
        <w:rPr>
          <w:i/>
          <w:spacing w:val="-1"/>
          <w:sz w:val="26"/>
        </w:rPr>
        <w:t xml:space="preserve"> </w:t>
      </w:r>
      <w:r w:rsidRPr="00462319">
        <w:rPr>
          <w:i/>
          <w:sz w:val="26"/>
        </w:rPr>
        <w:t>:</w:t>
      </w:r>
    </w:p>
    <w:p w14:paraId="6822ACDB" w14:textId="2A281D7F" w:rsidR="007A6809" w:rsidRPr="00462319" w:rsidRDefault="00B056CE" w:rsidP="007A11B6">
      <w:pPr>
        <w:rPr>
          <w:sz w:val="26"/>
          <w:lang w:val="en-US"/>
        </w:rPr>
        <w:sectPr w:rsidR="007A6809" w:rsidRPr="00462319" w:rsidSect="00F53647">
          <w:pgSz w:w="11910" w:h="16840"/>
          <w:pgMar w:top="720" w:right="720" w:bottom="720" w:left="720" w:header="732" w:footer="1068" w:gutter="0"/>
          <w:cols w:space="720"/>
          <w:docGrid w:linePitch="299"/>
        </w:sectPr>
      </w:pPr>
      <w:r w:rsidRPr="00462319">
        <w:rPr>
          <w:noProof/>
          <w:sz w:val="26"/>
          <w:lang w:val="en-US"/>
        </w:rPr>
        <w:drawing>
          <wp:inline distT="0" distB="0" distL="0" distR="0" wp14:anchorId="60005F83" wp14:editId="410B2D95">
            <wp:extent cx="3977640" cy="2162175"/>
            <wp:effectExtent l="0" t="0" r="0" b="0"/>
            <wp:docPr id="1202668832" name="Picture 12026688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68832" name="Picture 1" descr="A screen shot of a computer&#10;&#10;Description automatically generated"/>
                    <pic:cNvPicPr/>
                  </pic:nvPicPr>
                  <pic:blipFill>
                    <a:blip r:embed="rId18"/>
                    <a:stretch>
                      <a:fillRect/>
                    </a:stretch>
                  </pic:blipFill>
                  <pic:spPr>
                    <a:xfrm>
                      <a:off x="0" y="0"/>
                      <a:ext cx="3977640" cy="2162175"/>
                    </a:xfrm>
                    <a:prstGeom prst="rect">
                      <a:avLst/>
                    </a:prstGeom>
                  </pic:spPr>
                </pic:pic>
              </a:graphicData>
            </a:graphic>
          </wp:inline>
        </w:drawing>
      </w:r>
      <w:r w:rsidR="003D2207" w:rsidRPr="00462319">
        <w:rPr>
          <w:noProof/>
          <w:sz w:val="26"/>
          <w:lang w:val="en-US"/>
        </w:rPr>
        <w:drawing>
          <wp:inline distT="0" distB="0" distL="0" distR="0" wp14:anchorId="1A16814B" wp14:editId="141CAFFA">
            <wp:extent cx="4046220" cy="2266950"/>
            <wp:effectExtent l="0" t="0" r="0" b="0"/>
            <wp:docPr id="1188234255" name="Picture 118823425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4255" name="Picture 1" descr="A diagram of a computer&#10;&#10;Description automatically generated with medium confidence"/>
                    <pic:cNvPicPr/>
                  </pic:nvPicPr>
                  <pic:blipFill rotWithShape="1">
                    <a:blip r:embed="rId19"/>
                    <a:srcRect l="10678" t="672" r="-678" b="-672"/>
                    <a:stretch/>
                  </pic:blipFill>
                  <pic:spPr bwMode="auto">
                    <a:xfrm>
                      <a:off x="0" y="0"/>
                      <a:ext cx="4046789" cy="2267269"/>
                    </a:xfrm>
                    <a:prstGeom prst="rect">
                      <a:avLst/>
                    </a:prstGeom>
                    <a:ln>
                      <a:noFill/>
                    </a:ln>
                    <a:extLst>
                      <a:ext uri="{53640926-AAD7-44D8-BBD7-CCE9431645EC}">
                        <a14:shadowObscured xmlns:a14="http://schemas.microsoft.com/office/drawing/2010/main"/>
                      </a:ext>
                    </a:extLst>
                  </pic:spPr>
                </pic:pic>
              </a:graphicData>
            </a:graphic>
          </wp:inline>
        </w:drawing>
      </w:r>
    </w:p>
    <w:p w14:paraId="7394D6DA" w14:textId="12CA2408" w:rsidR="007A6809" w:rsidRPr="00462319" w:rsidRDefault="007A6809" w:rsidP="007A11B6">
      <w:pPr>
        <w:pStyle w:val="BodyText"/>
        <w:spacing w:before="3"/>
        <w:rPr>
          <w:i/>
          <w:sz w:val="20"/>
          <w:lang w:val="en-US"/>
        </w:rPr>
      </w:pPr>
    </w:p>
    <w:p w14:paraId="30035B63" w14:textId="73EF0E7E" w:rsidR="007A6809" w:rsidRPr="00462319" w:rsidRDefault="009F0AD0" w:rsidP="007A11B6">
      <w:pPr>
        <w:spacing w:before="89"/>
        <w:ind w:left="424"/>
        <w:rPr>
          <w:i/>
          <w:sz w:val="26"/>
        </w:rPr>
      </w:pPr>
      <w:r w:rsidRPr="00462319">
        <w:rPr>
          <w:i/>
          <w:sz w:val="26"/>
        </w:rPr>
        <w:t>Phân</w:t>
      </w:r>
      <w:r w:rsidRPr="00462319">
        <w:rPr>
          <w:i/>
          <w:spacing w:val="-2"/>
          <w:sz w:val="26"/>
        </w:rPr>
        <w:t xml:space="preserve"> </w:t>
      </w:r>
      <w:r w:rsidRPr="00462319">
        <w:rPr>
          <w:i/>
          <w:sz w:val="26"/>
        </w:rPr>
        <w:t>rã</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“quản</w:t>
      </w:r>
      <w:r w:rsidRPr="00462319">
        <w:rPr>
          <w:i/>
          <w:spacing w:val="-1"/>
          <w:sz w:val="26"/>
        </w:rPr>
        <w:t xml:space="preserve"> </w:t>
      </w:r>
      <w:r w:rsidRPr="00462319">
        <w:rPr>
          <w:i/>
          <w:sz w:val="26"/>
        </w:rPr>
        <w:t>lý</w:t>
      </w:r>
      <w:r w:rsidRPr="00462319">
        <w:rPr>
          <w:i/>
          <w:spacing w:val="-2"/>
          <w:sz w:val="26"/>
          <w:lang w:val="en-US"/>
        </w:rPr>
        <w:t xml:space="preserve"> </w:t>
      </w:r>
      <w:proofErr w:type="spellStart"/>
      <w:r w:rsidR="00745AF9" w:rsidRPr="00462319">
        <w:rPr>
          <w:i/>
          <w:spacing w:val="-2"/>
          <w:sz w:val="26"/>
          <w:lang w:val="en-US"/>
        </w:rPr>
        <w:t>hàng</w:t>
      </w:r>
      <w:proofErr w:type="spellEnd"/>
      <w:r w:rsidR="00745AF9" w:rsidRPr="00462319">
        <w:rPr>
          <w:i/>
          <w:spacing w:val="-2"/>
          <w:sz w:val="26"/>
          <w:lang w:val="en-US"/>
        </w:rPr>
        <w:t xml:space="preserve"> </w:t>
      </w:r>
      <w:proofErr w:type="spellStart"/>
      <w:r w:rsidR="00745AF9" w:rsidRPr="00462319">
        <w:rPr>
          <w:i/>
          <w:spacing w:val="-2"/>
          <w:sz w:val="26"/>
          <w:lang w:val="en-US"/>
        </w:rPr>
        <w:t>hóa</w:t>
      </w:r>
      <w:proofErr w:type="spellEnd"/>
      <w:r w:rsidRPr="00462319">
        <w:rPr>
          <w:i/>
          <w:sz w:val="26"/>
        </w:rPr>
        <w:t>”</w:t>
      </w:r>
      <w:r w:rsidRPr="00462319">
        <w:rPr>
          <w:i/>
          <w:spacing w:val="-1"/>
          <w:sz w:val="26"/>
        </w:rPr>
        <w:t xml:space="preserve"> </w:t>
      </w:r>
      <w:r w:rsidRPr="00462319">
        <w:rPr>
          <w:i/>
          <w:sz w:val="26"/>
        </w:rPr>
        <w:t>:</w:t>
      </w:r>
      <w:r w:rsidR="000706A3" w:rsidRPr="00462319">
        <w:rPr>
          <w:noProof/>
        </w:rPr>
        <w:t xml:space="preserve"> </w:t>
      </w:r>
      <w:r w:rsidR="000706A3" w:rsidRPr="00462319">
        <w:rPr>
          <w:i/>
          <w:noProof/>
          <w:sz w:val="26"/>
        </w:rPr>
        <w:drawing>
          <wp:inline distT="0" distB="0" distL="0" distR="0" wp14:anchorId="50397E4A" wp14:editId="48AEC602">
            <wp:extent cx="5449060" cy="3315163"/>
            <wp:effectExtent l="0" t="0" r="0" b="0"/>
            <wp:docPr id="320653587" name="Picture 32065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3587" name=""/>
                    <pic:cNvPicPr/>
                  </pic:nvPicPr>
                  <pic:blipFill>
                    <a:blip r:embed="rId20"/>
                    <a:stretch>
                      <a:fillRect/>
                    </a:stretch>
                  </pic:blipFill>
                  <pic:spPr>
                    <a:xfrm>
                      <a:off x="0" y="0"/>
                      <a:ext cx="5449060" cy="3315163"/>
                    </a:xfrm>
                    <a:prstGeom prst="rect">
                      <a:avLst/>
                    </a:prstGeom>
                  </pic:spPr>
                </pic:pic>
              </a:graphicData>
            </a:graphic>
          </wp:inline>
        </w:drawing>
      </w:r>
    </w:p>
    <w:p w14:paraId="0BD5B7EA" w14:textId="6FD4FA87" w:rsidR="007A6809" w:rsidRPr="00462319" w:rsidRDefault="007A6809" w:rsidP="007A11B6">
      <w:pPr>
        <w:pStyle w:val="BodyText"/>
        <w:spacing w:before="6"/>
        <w:rPr>
          <w:i/>
          <w:sz w:val="33"/>
        </w:rPr>
      </w:pPr>
    </w:p>
    <w:p w14:paraId="20FD4268" w14:textId="4B29DDF7" w:rsidR="007A6809" w:rsidRPr="00462319" w:rsidRDefault="009F0AD0" w:rsidP="007A11B6">
      <w:pPr>
        <w:ind w:left="424"/>
        <w:rPr>
          <w:i/>
          <w:sz w:val="26"/>
        </w:rPr>
      </w:pPr>
      <w:r w:rsidRPr="00462319">
        <w:rPr>
          <w:i/>
          <w:sz w:val="26"/>
        </w:rPr>
        <w:t>Phân</w:t>
      </w:r>
      <w:r w:rsidRPr="00462319">
        <w:rPr>
          <w:i/>
          <w:spacing w:val="-1"/>
          <w:sz w:val="26"/>
        </w:rPr>
        <w:t xml:space="preserve"> </w:t>
      </w:r>
      <w:r w:rsidRPr="00462319">
        <w:rPr>
          <w:i/>
          <w:sz w:val="26"/>
        </w:rPr>
        <w:t>rã</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“quản</w:t>
      </w:r>
      <w:r w:rsidRPr="00462319">
        <w:rPr>
          <w:i/>
          <w:spacing w:val="-1"/>
          <w:sz w:val="26"/>
        </w:rPr>
        <w:t xml:space="preserve"> </w:t>
      </w:r>
      <w:r w:rsidRPr="00462319">
        <w:rPr>
          <w:i/>
          <w:sz w:val="26"/>
        </w:rPr>
        <w:t>lý</w:t>
      </w:r>
      <w:r w:rsidRPr="00462319">
        <w:rPr>
          <w:i/>
          <w:spacing w:val="-2"/>
          <w:sz w:val="26"/>
        </w:rPr>
        <w:t xml:space="preserve"> </w:t>
      </w:r>
      <w:proofErr w:type="spellStart"/>
      <w:r w:rsidR="000F78DC" w:rsidRPr="00462319">
        <w:rPr>
          <w:i/>
          <w:sz w:val="26"/>
          <w:lang w:val="en-US"/>
        </w:rPr>
        <w:t>khách</w:t>
      </w:r>
      <w:proofErr w:type="spellEnd"/>
      <w:r w:rsidR="000F78DC" w:rsidRPr="00462319">
        <w:rPr>
          <w:i/>
          <w:sz w:val="26"/>
          <w:lang w:val="en-US"/>
        </w:rPr>
        <w:t xml:space="preserve"> </w:t>
      </w:r>
      <w:proofErr w:type="spellStart"/>
      <w:r w:rsidR="000F78DC" w:rsidRPr="00462319">
        <w:rPr>
          <w:i/>
          <w:sz w:val="26"/>
          <w:lang w:val="en-US"/>
        </w:rPr>
        <w:t>hàng</w:t>
      </w:r>
      <w:proofErr w:type="spellEnd"/>
      <w:r w:rsidRPr="00462319">
        <w:rPr>
          <w:i/>
          <w:sz w:val="26"/>
        </w:rPr>
        <w:t>”</w:t>
      </w:r>
      <w:r w:rsidRPr="00462319">
        <w:rPr>
          <w:i/>
          <w:spacing w:val="-1"/>
          <w:sz w:val="26"/>
        </w:rPr>
        <w:t xml:space="preserve"> </w:t>
      </w:r>
      <w:r w:rsidRPr="00462319">
        <w:rPr>
          <w:i/>
          <w:sz w:val="26"/>
        </w:rPr>
        <w:t>:</w:t>
      </w:r>
      <w:r w:rsidR="00927A5F" w:rsidRPr="00462319">
        <w:rPr>
          <w:noProof/>
        </w:rPr>
        <w:t xml:space="preserve"> </w:t>
      </w:r>
      <w:r w:rsidR="00927A5F" w:rsidRPr="00462319">
        <w:rPr>
          <w:i/>
          <w:noProof/>
          <w:sz w:val="26"/>
        </w:rPr>
        <w:drawing>
          <wp:inline distT="0" distB="0" distL="0" distR="0" wp14:anchorId="17699184" wp14:editId="2035333C">
            <wp:extent cx="5048955" cy="3258005"/>
            <wp:effectExtent l="0" t="0" r="0" b="0"/>
            <wp:docPr id="1545946653" name="Picture 15459466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46653" name="Picture 1" descr="A screen shot of a computer&#10;&#10;Description automatically generated"/>
                    <pic:cNvPicPr/>
                  </pic:nvPicPr>
                  <pic:blipFill>
                    <a:blip r:embed="rId21"/>
                    <a:stretch>
                      <a:fillRect/>
                    </a:stretch>
                  </pic:blipFill>
                  <pic:spPr>
                    <a:xfrm>
                      <a:off x="0" y="0"/>
                      <a:ext cx="5048955" cy="3258005"/>
                    </a:xfrm>
                    <a:prstGeom prst="rect">
                      <a:avLst/>
                    </a:prstGeom>
                  </pic:spPr>
                </pic:pic>
              </a:graphicData>
            </a:graphic>
          </wp:inline>
        </w:drawing>
      </w:r>
    </w:p>
    <w:p w14:paraId="2EE964AD" w14:textId="589C1303" w:rsidR="007A6809" w:rsidRPr="00462319" w:rsidRDefault="007A6809" w:rsidP="007A11B6">
      <w:pPr>
        <w:rPr>
          <w:sz w:val="26"/>
        </w:rPr>
        <w:sectPr w:rsidR="007A6809" w:rsidRPr="00462319" w:rsidSect="00F53647">
          <w:headerReference w:type="default" r:id="rId22"/>
          <w:footerReference w:type="default" r:id="rId23"/>
          <w:pgSz w:w="11910" w:h="16840"/>
          <w:pgMar w:top="720" w:right="720" w:bottom="720" w:left="720" w:header="732" w:footer="1068" w:gutter="0"/>
          <w:cols w:space="720"/>
          <w:docGrid w:linePitch="299"/>
        </w:sectPr>
      </w:pPr>
    </w:p>
    <w:p w14:paraId="4AC812F8" w14:textId="76925199" w:rsidR="007A6809" w:rsidRPr="00462319" w:rsidRDefault="007A6809" w:rsidP="007A11B6">
      <w:pPr>
        <w:pStyle w:val="BodyText"/>
        <w:spacing w:before="9"/>
        <w:rPr>
          <w:i/>
          <w:sz w:val="17"/>
        </w:rPr>
      </w:pPr>
    </w:p>
    <w:p w14:paraId="788C90ED" w14:textId="37A1C9AE" w:rsidR="007A6809" w:rsidRPr="00462319" w:rsidRDefault="00927A5F" w:rsidP="007A11B6">
      <w:pPr>
        <w:pStyle w:val="BodyText"/>
        <w:ind w:left="503"/>
        <w:rPr>
          <w:lang w:val="en-US"/>
        </w:rPr>
      </w:pPr>
      <w:r w:rsidRPr="00462319">
        <w:rPr>
          <w:i/>
        </w:rPr>
        <w:t>Phân</w:t>
      </w:r>
      <w:r w:rsidRPr="00462319">
        <w:rPr>
          <w:i/>
          <w:spacing w:val="-1"/>
        </w:rPr>
        <w:t xml:space="preserve"> </w:t>
      </w:r>
      <w:r w:rsidRPr="00462319">
        <w:rPr>
          <w:i/>
        </w:rPr>
        <w:t>rã</w:t>
      </w:r>
      <w:r w:rsidRPr="00462319">
        <w:rPr>
          <w:i/>
          <w:spacing w:val="-3"/>
        </w:rPr>
        <w:t xml:space="preserve"> </w:t>
      </w:r>
      <w:r w:rsidRPr="00462319">
        <w:rPr>
          <w:i/>
        </w:rPr>
        <w:t>use-case</w:t>
      </w:r>
      <w:r w:rsidRPr="00462319">
        <w:rPr>
          <w:i/>
          <w:spacing w:val="-2"/>
        </w:rPr>
        <w:t xml:space="preserve"> </w:t>
      </w:r>
      <w:r w:rsidRPr="00462319">
        <w:rPr>
          <w:i/>
        </w:rPr>
        <w:t>“quản</w:t>
      </w:r>
      <w:r w:rsidRPr="00462319">
        <w:rPr>
          <w:i/>
          <w:spacing w:val="-1"/>
        </w:rPr>
        <w:t xml:space="preserve"> </w:t>
      </w:r>
      <w:r w:rsidRPr="00462319">
        <w:rPr>
          <w:i/>
        </w:rPr>
        <w:t>lý</w:t>
      </w:r>
      <w:r w:rsidRPr="00462319">
        <w:rPr>
          <w:i/>
          <w:spacing w:val="-2"/>
        </w:rPr>
        <w:t xml:space="preserve"> </w:t>
      </w:r>
      <w:proofErr w:type="spellStart"/>
      <w:r w:rsidR="0098221C" w:rsidRPr="00462319">
        <w:rPr>
          <w:i/>
          <w:lang w:val="en-US"/>
        </w:rPr>
        <w:t>nhà</w:t>
      </w:r>
      <w:proofErr w:type="spellEnd"/>
      <w:r w:rsidR="0098221C" w:rsidRPr="00462319">
        <w:rPr>
          <w:i/>
          <w:lang w:val="en-US"/>
        </w:rPr>
        <w:t xml:space="preserve"> </w:t>
      </w:r>
      <w:proofErr w:type="spellStart"/>
      <w:r w:rsidR="0098221C" w:rsidRPr="00462319">
        <w:rPr>
          <w:i/>
          <w:lang w:val="en-US"/>
        </w:rPr>
        <w:t>cung</w:t>
      </w:r>
      <w:proofErr w:type="spellEnd"/>
      <w:r w:rsidR="0098221C" w:rsidRPr="00462319">
        <w:rPr>
          <w:i/>
          <w:lang w:val="en-US"/>
        </w:rPr>
        <w:t xml:space="preserve"> </w:t>
      </w:r>
      <w:proofErr w:type="spellStart"/>
      <w:r w:rsidR="0098221C" w:rsidRPr="00462319">
        <w:rPr>
          <w:i/>
          <w:lang w:val="en-US"/>
        </w:rPr>
        <w:t>cấp</w:t>
      </w:r>
      <w:proofErr w:type="spellEnd"/>
      <w:r w:rsidRPr="00462319">
        <w:rPr>
          <w:i/>
        </w:rPr>
        <w:t>”</w:t>
      </w:r>
      <w:r w:rsidRPr="00462319">
        <w:rPr>
          <w:i/>
          <w:spacing w:val="-1"/>
        </w:rPr>
        <w:t xml:space="preserve"> </w:t>
      </w:r>
      <w:r w:rsidRPr="00462319">
        <w:rPr>
          <w:i/>
        </w:rPr>
        <w:t>:</w:t>
      </w:r>
      <w:r w:rsidR="001D5D52" w:rsidRPr="00462319">
        <w:rPr>
          <w:noProof/>
        </w:rPr>
        <w:t xml:space="preserve"> </w:t>
      </w:r>
      <w:r w:rsidR="001D5D52" w:rsidRPr="00462319">
        <w:rPr>
          <w:i/>
          <w:noProof/>
        </w:rPr>
        <w:drawing>
          <wp:inline distT="0" distB="0" distL="0" distR="0" wp14:anchorId="6B5F0F4B" wp14:editId="54C2FC50">
            <wp:extent cx="5077534" cy="3400900"/>
            <wp:effectExtent l="0" t="0" r="8890" b="9525"/>
            <wp:docPr id="936116276" name="Picture 936116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16276" name="Picture 1" descr="A screenshot of a computer&#10;&#10;Description automatically generated"/>
                    <pic:cNvPicPr/>
                  </pic:nvPicPr>
                  <pic:blipFill>
                    <a:blip r:embed="rId24"/>
                    <a:stretch>
                      <a:fillRect/>
                    </a:stretch>
                  </pic:blipFill>
                  <pic:spPr>
                    <a:xfrm>
                      <a:off x="0" y="0"/>
                      <a:ext cx="5077534" cy="3400900"/>
                    </a:xfrm>
                    <a:prstGeom prst="rect">
                      <a:avLst/>
                    </a:prstGeom>
                  </pic:spPr>
                </pic:pic>
              </a:graphicData>
            </a:graphic>
          </wp:inline>
        </w:drawing>
      </w:r>
    </w:p>
    <w:p w14:paraId="2BF9DD1A" w14:textId="0DFA0BC6" w:rsidR="001D5D52" w:rsidRPr="00462319" w:rsidRDefault="001D18BC" w:rsidP="007A11B6">
      <w:pPr>
        <w:pStyle w:val="BodyText"/>
        <w:ind w:left="503"/>
        <w:rPr>
          <w:lang w:val="en-US"/>
        </w:rPr>
      </w:pPr>
      <w:r w:rsidRPr="00462319">
        <w:rPr>
          <w:i/>
        </w:rPr>
        <w:t>Phân</w:t>
      </w:r>
      <w:r w:rsidRPr="00462319">
        <w:rPr>
          <w:i/>
          <w:spacing w:val="-1"/>
        </w:rPr>
        <w:t xml:space="preserve"> </w:t>
      </w:r>
      <w:r w:rsidRPr="00462319">
        <w:rPr>
          <w:i/>
        </w:rPr>
        <w:t>rã</w:t>
      </w:r>
      <w:r w:rsidRPr="00462319">
        <w:rPr>
          <w:i/>
          <w:spacing w:val="-3"/>
        </w:rPr>
        <w:t xml:space="preserve"> </w:t>
      </w:r>
      <w:r w:rsidRPr="00462319">
        <w:rPr>
          <w:i/>
        </w:rPr>
        <w:t>use-case</w:t>
      </w:r>
      <w:r w:rsidRPr="00462319">
        <w:rPr>
          <w:i/>
          <w:spacing w:val="-2"/>
        </w:rPr>
        <w:t xml:space="preserve"> </w:t>
      </w:r>
      <w:r w:rsidRPr="00462319">
        <w:rPr>
          <w:i/>
        </w:rPr>
        <w:t>“quản</w:t>
      </w:r>
      <w:r w:rsidRPr="00462319">
        <w:rPr>
          <w:i/>
          <w:spacing w:val="-1"/>
        </w:rPr>
        <w:t xml:space="preserve"> </w:t>
      </w:r>
      <w:r w:rsidRPr="00462319">
        <w:rPr>
          <w:i/>
        </w:rPr>
        <w:t>lý</w:t>
      </w:r>
      <w:r w:rsidRPr="00462319">
        <w:rPr>
          <w:i/>
          <w:spacing w:val="-2"/>
          <w:lang w:val="en-US"/>
        </w:rPr>
        <w:t xml:space="preserve"> </w:t>
      </w:r>
      <w:proofErr w:type="spellStart"/>
      <w:r w:rsidRPr="00462319">
        <w:rPr>
          <w:i/>
          <w:lang w:val="en-US"/>
        </w:rPr>
        <w:t>phiếu</w:t>
      </w:r>
      <w:proofErr w:type="spellEnd"/>
      <w:r w:rsidRPr="00462319">
        <w:rPr>
          <w:i/>
          <w:lang w:val="en-US"/>
        </w:rPr>
        <w:t xml:space="preserve"> </w:t>
      </w:r>
      <w:proofErr w:type="spellStart"/>
      <w:r w:rsidR="000B1883" w:rsidRPr="00462319">
        <w:rPr>
          <w:i/>
          <w:lang w:val="en-US"/>
        </w:rPr>
        <w:t>xuất</w:t>
      </w:r>
      <w:proofErr w:type="spellEnd"/>
      <w:r w:rsidRPr="00462319">
        <w:rPr>
          <w:i/>
        </w:rPr>
        <w:t>”</w:t>
      </w:r>
      <w:r w:rsidRPr="00462319">
        <w:rPr>
          <w:i/>
          <w:spacing w:val="-1"/>
        </w:rPr>
        <w:t xml:space="preserve"> </w:t>
      </w:r>
      <w:r w:rsidRPr="00462319">
        <w:rPr>
          <w:i/>
        </w:rPr>
        <w:t>:</w:t>
      </w:r>
      <w:r w:rsidR="00750E21" w:rsidRPr="00462319">
        <w:rPr>
          <w:noProof/>
        </w:rPr>
        <w:t xml:space="preserve"> </w:t>
      </w:r>
      <w:r w:rsidR="00750E21" w:rsidRPr="00462319">
        <w:rPr>
          <w:i/>
          <w:noProof/>
        </w:rPr>
        <w:drawing>
          <wp:inline distT="0" distB="0" distL="0" distR="0" wp14:anchorId="11E49DB0" wp14:editId="37CF6B2B">
            <wp:extent cx="4309104" cy="4350300"/>
            <wp:effectExtent l="0" t="0" r="0" b="0"/>
            <wp:docPr id="1091699572" name="Picture 1091699572"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99572" name="Picture 1" descr="A diagram of a person with text&#10;&#10;Description automatically generated"/>
                    <pic:cNvPicPr/>
                  </pic:nvPicPr>
                  <pic:blipFill>
                    <a:blip r:embed="rId25"/>
                    <a:stretch>
                      <a:fillRect/>
                    </a:stretch>
                  </pic:blipFill>
                  <pic:spPr>
                    <a:xfrm>
                      <a:off x="0" y="0"/>
                      <a:ext cx="4310832" cy="4352045"/>
                    </a:xfrm>
                    <a:prstGeom prst="rect">
                      <a:avLst/>
                    </a:prstGeom>
                  </pic:spPr>
                </pic:pic>
              </a:graphicData>
            </a:graphic>
          </wp:inline>
        </w:drawing>
      </w:r>
    </w:p>
    <w:p w14:paraId="411DBE0A" w14:textId="2E736D5A" w:rsidR="00750E21" w:rsidRPr="00462319" w:rsidRDefault="00750E21" w:rsidP="007A11B6">
      <w:pPr>
        <w:pStyle w:val="BodyText"/>
        <w:ind w:left="503"/>
        <w:rPr>
          <w:noProof/>
          <w:lang w:val="en-US"/>
        </w:rPr>
      </w:pPr>
    </w:p>
    <w:p w14:paraId="162B4D68" w14:textId="11DD0955" w:rsidR="00790BC8" w:rsidRPr="00462319" w:rsidRDefault="00790BC8" w:rsidP="007A11B6">
      <w:pPr>
        <w:rPr>
          <w:i/>
          <w:sz w:val="26"/>
          <w:szCs w:val="26"/>
        </w:rPr>
      </w:pPr>
      <w:r w:rsidRPr="00462319">
        <w:rPr>
          <w:i/>
        </w:rPr>
        <w:br w:type="page"/>
      </w:r>
    </w:p>
    <w:p w14:paraId="69699E65" w14:textId="77777777" w:rsidR="005110EA" w:rsidRDefault="00750E21" w:rsidP="005110EA">
      <w:pPr>
        <w:pStyle w:val="BodyText"/>
        <w:ind w:left="503"/>
        <w:rPr>
          <w:noProof/>
          <w:lang w:val="en-US"/>
        </w:rPr>
      </w:pPr>
      <w:r w:rsidRPr="00462319">
        <w:rPr>
          <w:i/>
        </w:rPr>
        <w:lastRenderedPageBreak/>
        <w:t>Phân</w:t>
      </w:r>
      <w:r w:rsidRPr="00462319">
        <w:rPr>
          <w:i/>
          <w:spacing w:val="-1"/>
        </w:rPr>
        <w:t xml:space="preserve"> </w:t>
      </w:r>
      <w:r w:rsidRPr="00462319">
        <w:rPr>
          <w:i/>
        </w:rPr>
        <w:t>rã</w:t>
      </w:r>
      <w:r w:rsidRPr="00462319">
        <w:rPr>
          <w:i/>
          <w:spacing w:val="-3"/>
        </w:rPr>
        <w:t xml:space="preserve"> </w:t>
      </w:r>
      <w:r w:rsidRPr="00462319">
        <w:rPr>
          <w:i/>
        </w:rPr>
        <w:t>use-case</w:t>
      </w:r>
      <w:r w:rsidRPr="00462319">
        <w:rPr>
          <w:i/>
          <w:spacing w:val="-2"/>
        </w:rPr>
        <w:t xml:space="preserve"> </w:t>
      </w:r>
      <w:r w:rsidRPr="00462319">
        <w:rPr>
          <w:i/>
        </w:rPr>
        <w:t>“quản</w:t>
      </w:r>
      <w:r w:rsidRPr="00462319">
        <w:rPr>
          <w:i/>
          <w:spacing w:val="-1"/>
        </w:rPr>
        <w:t xml:space="preserve"> </w:t>
      </w:r>
      <w:r w:rsidRPr="00462319">
        <w:rPr>
          <w:i/>
        </w:rPr>
        <w:t>lý</w:t>
      </w:r>
      <w:r w:rsidRPr="00462319">
        <w:rPr>
          <w:i/>
          <w:spacing w:val="-2"/>
        </w:rPr>
        <w:t xml:space="preserve"> </w:t>
      </w:r>
      <w:proofErr w:type="spellStart"/>
      <w:r w:rsidRPr="00462319">
        <w:rPr>
          <w:i/>
          <w:lang w:val="en-US"/>
        </w:rPr>
        <w:t>phiếu</w:t>
      </w:r>
      <w:proofErr w:type="spellEnd"/>
      <w:r w:rsidRPr="00462319">
        <w:rPr>
          <w:i/>
          <w:lang w:val="en-US"/>
        </w:rPr>
        <w:t xml:space="preserve"> </w:t>
      </w:r>
      <w:proofErr w:type="spellStart"/>
      <w:r w:rsidR="000B1883" w:rsidRPr="00462319">
        <w:rPr>
          <w:i/>
          <w:lang w:val="en-US"/>
        </w:rPr>
        <w:t>nhập</w:t>
      </w:r>
      <w:proofErr w:type="spellEnd"/>
      <w:r w:rsidRPr="00462319">
        <w:rPr>
          <w:i/>
        </w:rPr>
        <w:t>”</w:t>
      </w:r>
      <w:r w:rsidRPr="00462319">
        <w:rPr>
          <w:i/>
          <w:spacing w:val="-1"/>
        </w:rPr>
        <w:t xml:space="preserve"> </w:t>
      </w:r>
      <w:r w:rsidRPr="00462319">
        <w:rPr>
          <w:i/>
        </w:rPr>
        <w:t>:</w:t>
      </w:r>
      <w:r w:rsidR="009927BD" w:rsidRPr="00462319">
        <w:rPr>
          <w:noProof/>
        </w:rPr>
        <w:t xml:space="preserve"> </w:t>
      </w:r>
      <w:r w:rsidR="009927BD" w:rsidRPr="00462319">
        <w:rPr>
          <w:i/>
          <w:noProof/>
        </w:rPr>
        <w:drawing>
          <wp:inline distT="0" distB="0" distL="0" distR="0" wp14:anchorId="60548604" wp14:editId="29F8A24E">
            <wp:extent cx="4982270" cy="3962953"/>
            <wp:effectExtent l="0" t="0" r="8890" b="0"/>
            <wp:docPr id="452312231" name="Picture 45231223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2231" name="Picture 1" descr="A diagram of a diagram&#10;&#10;Description automatically generated"/>
                    <pic:cNvPicPr/>
                  </pic:nvPicPr>
                  <pic:blipFill>
                    <a:blip r:embed="rId26"/>
                    <a:stretch>
                      <a:fillRect/>
                    </a:stretch>
                  </pic:blipFill>
                  <pic:spPr>
                    <a:xfrm>
                      <a:off x="0" y="0"/>
                      <a:ext cx="4982270" cy="3962953"/>
                    </a:xfrm>
                    <a:prstGeom prst="rect">
                      <a:avLst/>
                    </a:prstGeom>
                  </pic:spPr>
                </pic:pic>
              </a:graphicData>
            </a:graphic>
          </wp:inline>
        </w:drawing>
      </w:r>
      <w:bookmarkStart w:id="47" w:name="_Toc167019590"/>
      <w:bookmarkStart w:id="48" w:name="_Toc167262684"/>
    </w:p>
    <w:p w14:paraId="25A1E780" w14:textId="0A794570" w:rsidR="00DF28E4" w:rsidRPr="005110EA" w:rsidRDefault="001D00E5" w:rsidP="00F53647">
      <w:pPr>
        <w:pStyle w:val="BodyText"/>
        <w:numPr>
          <w:ilvl w:val="0"/>
          <w:numId w:val="24"/>
        </w:numPr>
        <w:rPr>
          <w:noProof/>
          <w:lang w:val="en-US"/>
        </w:rPr>
      </w:pPr>
      <w:r w:rsidRPr="00462319">
        <w:t>Biểu</w:t>
      </w:r>
      <w:r w:rsidRPr="00462319">
        <w:rPr>
          <w:spacing w:val="5"/>
        </w:rPr>
        <w:t xml:space="preserve"> </w:t>
      </w:r>
      <w:r w:rsidRPr="00462319">
        <w:t>đồ</w:t>
      </w:r>
      <w:r w:rsidRPr="00462319">
        <w:rPr>
          <w:spacing w:val="8"/>
        </w:rPr>
        <w:t xml:space="preserve"> </w:t>
      </w:r>
      <w:r w:rsidRPr="00462319">
        <w:t>use</w:t>
      </w:r>
      <w:r w:rsidRPr="00462319">
        <w:rPr>
          <w:spacing w:val="6"/>
        </w:rPr>
        <w:t xml:space="preserve"> </w:t>
      </w:r>
      <w:r w:rsidRPr="00462319">
        <w:t>case</w:t>
      </w:r>
      <w:r w:rsidRPr="00462319">
        <w:rPr>
          <w:spacing w:val="5"/>
        </w:rPr>
        <w:t xml:space="preserve"> </w:t>
      </w:r>
      <w:r w:rsidRPr="00462319">
        <w:t>phân</w:t>
      </w:r>
      <w:r w:rsidRPr="00462319">
        <w:rPr>
          <w:spacing w:val="6"/>
        </w:rPr>
        <w:t xml:space="preserve"> </w:t>
      </w:r>
      <w:r w:rsidRPr="00462319">
        <w:t>rã</w:t>
      </w:r>
      <w:r w:rsidRPr="00462319">
        <w:rPr>
          <w:spacing w:val="4"/>
        </w:rPr>
        <w:t xml:space="preserve"> </w:t>
      </w:r>
      <w:r w:rsidRPr="00462319">
        <w:t>mức</w:t>
      </w:r>
      <w:r w:rsidRPr="00462319">
        <w:rPr>
          <w:spacing w:val="6"/>
        </w:rPr>
        <w:t xml:space="preserve"> </w:t>
      </w:r>
      <w:r w:rsidRPr="00462319">
        <w:rPr>
          <w:lang w:val="en-US"/>
        </w:rPr>
        <w:t>3</w:t>
      </w:r>
      <w:bookmarkEnd w:id="47"/>
      <w:bookmarkEnd w:id="48"/>
    </w:p>
    <w:p w14:paraId="2858BC59" w14:textId="10CAB39F" w:rsidR="00562939" w:rsidRPr="00462319" w:rsidRDefault="00562939" w:rsidP="007A11B6">
      <w:pPr>
        <w:pStyle w:val="BodyText"/>
        <w:ind w:left="503"/>
        <w:rPr>
          <w:noProof/>
          <w:lang w:val="en-US"/>
        </w:rPr>
      </w:pPr>
    </w:p>
    <w:p w14:paraId="43A0D653" w14:textId="17BC12D4" w:rsidR="007A6809" w:rsidRPr="00462319" w:rsidRDefault="00562939" w:rsidP="007A11B6">
      <w:pPr>
        <w:pStyle w:val="BodyText"/>
        <w:rPr>
          <w:lang w:val="en-US"/>
        </w:rPr>
      </w:pPr>
      <w:r w:rsidRPr="00462319">
        <w:rPr>
          <w:i/>
        </w:rPr>
        <w:t>Phân</w:t>
      </w:r>
      <w:r w:rsidRPr="00462319">
        <w:rPr>
          <w:i/>
          <w:spacing w:val="-1"/>
        </w:rPr>
        <w:t xml:space="preserve"> </w:t>
      </w:r>
      <w:r w:rsidRPr="00462319">
        <w:rPr>
          <w:i/>
        </w:rPr>
        <w:t>rã</w:t>
      </w:r>
      <w:r w:rsidRPr="00462319">
        <w:rPr>
          <w:i/>
          <w:spacing w:val="-3"/>
        </w:rPr>
        <w:t xml:space="preserve"> </w:t>
      </w:r>
      <w:r w:rsidRPr="00462319">
        <w:rPr>
          <w:i/>
        </w:rPr>
        <w:t>use-case</w:t>
      </w:r>
      <w:r w:rsidRPr="00462319">
        <w:rPr>
          <w:i/>
          <w:spacing w:val="-2"/>
        </w:rPr>
        <w:t xml:space="preserve"> </w:t>
      </w:r>
      <w:r w:rsidRPr="00462319">
        <w:rPr>
          <w:i/>
        </w:rPr>
        <w:t>“quản</w:t>
      </w:r>
      <w:r w:rsidR="001D00E5" w:rsidRPr="00462319">
        <w:rPr>
          <w:i/>
          <w:lang w:val="en-US"/>
        </w:rPr>
        <w:t xml:space="preserve"> </w:t>
      </w:r>
      <w:proofErr w:type="spellStart"/>
      <w:r w:rsidR="001D00E5" w:rsidRPr="00462319">
        <w:rPr>
          <w:i/>
          <w:lang w:val="en-US"/>
        </w:rPr>
        <w:t>lí</w:t>
      </w:r>
      <w:proofErr w:type="spellEnd"/>
      <w:r w:rsidRPr="00462319">
        <w:rPr>
          <w:i/>
          <w:spacing w:val="-1"/>
        </w:rPr>
        <w:t xml:space="preserve"> </w:t>
      </w:r>
      <w:proofErr w:type="spellStart"/>
      <w:r w:rsidRPr="00462319">
        <w:rPr>
          <w:i/>
          <w:lang w:val="en-US"/>
        </w:rPr>
        <w:t>nhóm</w:t>
      </w:r>
      <w:proofErr w:type="spellEnd"/>
      <w:r w:rsidRPr="00462319">
        <w:rPr>
          <w:i/>
          <w:lang w:val="en-US"/>
        </w:rPr>
        <w:t xml:space="preserve"> </w:t>
      </w:r>
      <w:proofErr w:type="spellStart"/>
      <w:r w:rsidRPr="00462319">
        <w:rPr>
          <w:i/>
          <w:lang w:val="en-US"/>
        </w:rPr>
        <w:t>người</w:t>
      </w:r>
      <w:proofErr w:type="spellEnd"/>
      <w:r w:rsidRPr="00462319">
        <w:rPr>
          <w:i/>
          <w:lang w:val="en-US"/>
        </w:rPr>
        <w:t xml:space="preserve"> </w:t>
      </w:r>
      <w:proofErr w:type="spellStart"/>
      <w:r w:rsidRPr="00462319">
        <w:rPr>
          <w:i/>
          <w:lang w:val="en-US"/>
        </w:rPr>
        <w:t>dùng</w:t>
      </w:r>
      <w:proofErr w:type="spellEnd"/>
      <w:r w:rsidRPr="00462319">
        <w:rPr>
          <w:i/>
        </w:rPr>
        <w:t>”</w:t>
      </w:r>
      <w:r w:rsidRPr="00462319">
        <w:rPr>
          <w:i/>
          <w:spacing w:val="-1"/>
        </w:rPr>
        <w:t xml:space="preserve"> </w:t>
      </w:r>
      <w:r w:rsidRPr="00462319">
        <w:rPr>
          <w:i/>
        </w:rPr>
        <w:t>:</w:t>
      </w:r>
      <w:r w:rsidR="00B71733" w:rsidRPr="00462319">
        <w:rPr>
          <w:noProof/>
        </w:rPr>
        <w:t xml:space="preserve"> </w:t>
      </w:r>
      <w:r w:rsidR="00B71733" w:rsidRPr="00462319">
        <w:rPr>
          <w:i/>
          <w:noProof/>
        </w:rPr>
        <w:drawing>
          <wp:inline distT="0" distB="0" distL="0" distR="0" wp14:anchorId="5E01334C" wp14:editId="6DBDFEA8">
            <wp:extent cx="6597650" cy="2390140"/>
            <wp:effectExtent l="0" t="0" r="0" b="0"/>
            <wp:docPr id="1191123003" name="Picture 11911230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23003" name="Picture 1" descr="A diagram of a diagram&#10;&#10;Description automatically generated"/>
                    <pic:cNvPicPr/>
                  </pic:nvPicPr>
                  <pic:blipFill>
                    <a:blip r:embed="rId27"/>
                    <a:stretch>
                      <a:fillRect/>
                    </a:stretch>
                  </pic:blipFill>
                  <pic:spPr>
                    <a:xfrm>
                      <a:off x="0" y="0"/>
                      <a:ext cx="6597650" cy="2390140"/>
                    </a:xfrm>
                    <a:prstGeom prst="rect">
                      <a:avLst/>
                    </a:prstGeom>
                  </pic:spPr>
                </pic:pic>
              </a:graphicData>
            </a:graphic>
          </wp:inline>
        </w:drawing>
      </w:r>
    </w:p>
    <w:p w14:paraId="76A18B51" w14:textId="37D3AF71" w:rsidR="00401026" w:rsidRPr="00462319" w:rsidRDefault="00401026" w:rsidP="007A11B6">
      <w:pPr>
        <w:rPr>
          <w:i/>
          <w:sz w:val="26"/>
          <w:szCs w:val="26"/>
        </w:rPr>
      </w:pPr>
      <w:r w:rsidRPr="00462319">
        <w:rPr>
          <w:i/>
        </w:rPr>
        <w:br w:type="page"/>
      </w:r>
    </w:p>
    <w:p w14:paraId="1D76CC7E" w14:textId="7B9FA06E" w:rsidR="00A91137" w:rsidRPr="00462319" w:rsidRDefault="00A91137" w:rsidP="007A11B6">
      <w:pPr>
        <w:pStyle w:val="BodyText"/>
        <w:rPr>
          <w:lang w:val="en-US"/>
        </w:rPr>
      </w:pPr>
      <w:r w:rsidRPr="00462319">
        <w:rPr>
          <w:i/>
        </w:rPr>
        <w:lastRenderedPageBreak/>
        <w:t>Phân</w:t>
      </w:r>
      <w:r w:rsidRPr="00462319">
        <w:rPr>
          <w:i/>
          <w:spacing w:val="-1"/>
        </w:rPr>
        <w:t xml:space="preserve"> </w:t>
      </w:r>
      <w:r w:rsidRPr="00462319">
        <w:rPr>
          <w:i/>
        </w:rPr>
        <w:t>rã</w:t>
      </w:r>
      <w:r w:rsidRPr="00462319">
        <w:rPr>
          <w:i/>
          <w:spacing w:val="-3"/>
        </w:rPr>
        <w:t xml:space="preserve"> </w:t>
      </w:r>
      <w:r w:rsidRPr="00462319">
        <w:rPr>
          <w:i/>
        </w:rPr>
        <w:t>use-case</w:t>
      </w:r>
      <w:r w:rsidRPr="00462319">
        <w:rPr>
          <w:i/>
          <w:spacing w:val="-2"/>
        </w:rPr>
        <w:t xml:space="preserve"> </w:t>
      </w:r>
      <w:r w:rsidRPr="00462319">
        <w:rPr>
          <w:i/>
        </w:rPr>
        <w:t>“quản</w:t>
      </w:r>
      <w:r w:rsidR="001D00E5" w:rsidRPr="00462319">
        <w:rPr>
          <w:i/>
          <w:lang w:val="en-US"/>
        </w:rPr>
        <w:t xml:space="preserve"> </w:t>
      </w:r>
      <w:proofErr w:type="spellStart"/>
      <w:r w:rsidR="001D00E5" w:rsidRPr="00462319">
        <w:rPr>
          <w:i/>
          <w:lang w:val="en-US"/>
        </w:rPr>
        <w:t>lý</w:t>
      </w:r>
      <w:proofErr w:type="spellEnd"/>
      <w:r w:rsidRPr="00462319">
        <w:rPr>
          <w:i/>
          <w:spacing w:val="-1"/>
        </w:rPr>
        <w:t xml:space="preserve"> </w:t>
      </w:r>
      <w:proofErr w:type="spellStart"/>
      <w:r w:rsidRPr="00462319">
        <w:rPr>
          <w:i/>
          <w:lang w:val="en-US"/>
        </w:rPr>
        <w:t>người</w:t>
      </w:r>
      <w:proofErr w:type="spellEnd"/>
      <w:r w:rsidRPr="00462319">
        <w:rPr>
          <w:i/>
          <w:lang w:val="en-US"/>
        </w:rPr>
        <w:t xml:space="preserve"> </w:t>
      </w:r>
      <w:proofErr w:type="spellStart"/>
      <w:r w:rsidRPr="00462319">
        <w:rPr>
          <w:i/>
          <w:lang w:val="en-US"/>
        </w:rPr>
        <w:t>dùng</w:t>
      </w:r>
      <w:proofErr w:type="spellEnd"/>
      <w:r w:rsidRPr="00462319">
        <w:rPr>
          <w:i/>
        </w:rPr>
        <w:t>”</w:t>
      </w:r>
      <w:r w:rsidRPr="00462319">
        <w:rPr>
          <w:i/>
          <w:spacing w:val="-1"/>
        </w:rPr>
        <w:t xml:space="preserve"> </w:t>
      </w:r>
      <w:r w:rsidRPr="00462319">
        <w:rPr>
          <w:i/>
        </w:rPr>
        <w:t>:</w:t>
      </w:r>
      <w:r w:rsidR="00FE4BF4" w:rsidRPr="00462319">
        <w:rPr>
          <w:noProof/>
        </w:rPr>
        <w:t xml:space="preserve"> </w:t>
      </w:r>
      <w:r w:rsidR="00FE4BF4" w:rsidRPr="00462319">
        <w:rPr>
          <w:i/>
          <w:noProof/>
        </w:rPr>
        <w:drawing>
          <wp:inline distT="0" distB="0" distL="0" distR="0" wp14:anchorId="5BE3A4C7" wp14:editId="15A9907E">
            <wp:extent cx="5452217" cy="2753967"/>
            <wp:effectExtent l="0" t="0" r="0" b="8890"/>
            <wp:docPr id="1680264551" name="Picture 16802645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64551" name="Picture 1" descr="A diagram of a diagram&#10;&#10;Description automatically generated"/>
                    <pic:cNvPicPr/>
                  </pic:nvPicPr>
                  <pic:blipFill>
                    <a:blip r:embed="rId28"/>
                    <a:stretch>
                      <a:fillRect/>
                    </a:stretch>
                  </pic:blipFill>
                  <pic:spPr>
                    <a:xfrm>
                      <a:off x="0" y="0"/>
                      <a:ext cx="5467605" cy="2761740"/>
                    </a:xfrm>
                    <a:prstGeom prst="rect">
                      <a:avLst/>
                    </a:prstGeom>
                  </pic:spPr>
                </pic:pic>
              </a:graphicData>
            </a:graphic>
          </wp:inline>
        </w:drawing>
      </w:r>
    </w:p>
    <w:p w14:paraId="7D02B197" w14:textId="636BE61D" w:rsidR="00186C04" w:rsidRPr="00462319" w:rsidRDefault="00186C04" w:rsidP="007A11B6">
      <w:pPr>
        <w:pStyle w:val="BodyText"/>
        <w:rPr>
          <w:i/>
          <w:sz w:val="20"/>
          <w:szCs w:val="20"/>
          <w:lang w:val="en-US"/>
        </w:rPr>
      </w:pPr>
    </w:p>
    <w:p w14:paraId="0C4AFC4E" w14:textId="2FE5854E" w:rsidR="00DF28E4" w:rsidRPr="00462319" w:rsidRDefault="00186C04" w:rsidP="007A11B6">
      <w:pPr>
        <w:pStyle w:val="BodyText"/>
        <w:rPr>
          <w:lang w:val="en-US"/>
        </w:rPr>
      </w:pPr>
      <w:r w:rsidRPr="00462319">
        <w:rPr>
          <w:i/>
        </w:rPr>
        <w:t>Phân</w:t>
      </w:r>
      <w:r w:rsidRPr="00462319">
        <w:rPr>
          <w:i/>
          <w:spacing w:val="-1"/>
        </w:rPr>
        <w:t xml:space="preserve"> </w:t>
      </w:r>
      <w:r w:rsidRPr="00462319">
        <w:rPr>
          <w:i/>
        </w:rPr>
        <w:t>rã</w:t>
      </w:r>
      <w:r w:rsidRPr="00462319">
        <w:rPr>
          <w:i/>
          <w:spacing w:val="-3"/>
        </w:rPr>
        <w:t xml:space="preserve"> </w:t>
      </w:r>
      <w:r w:rsidRPr="00462319">
        <w:rPr>
          <w:i/>
        </w:rPr>
        <w:t>use-case</w:t>
      </w:r>
      <w:r w:rsidRPr="00462319">
        <w:rPr>
          <w:i/>
          <w:spacing w:val="-2"/>
        </w:rPr>
        <w:t xml:space="preserve"> </w:t>
      </w:r>
      <w:r w:rsidRPr="00462319">
        <w:rPr>
          <w:i/>
        </w:rPr>
        <w:t>“quản</w:t>
      </w:r>
      <w:r w:rsidRPr="00462319">
        <w:rPr>
          <w:i/>
          <w:lang w:val="en-US"/>
        </w:rPr>
        <w:t xml:space="preserve"> </w:t>
      </w:r>
      <w:proofErr w:type="spellStart"/>
      <w:r w:rsidR="00CF4A55" w:rsidRPr="00462319">
        <w:rPr>
          <w:i/>
          <w:lang w:val="en-US"/>
        </w:rPr>
        <w:t>lý</w:t>
      </w:r>
      <w:proofErr w:type="spellEnd"/>
      <w:r w:rsidR="00CF4A55" w:rsidRPr="00462319">
        <w:rPr>
          <w:i/>
          <w:lang w:val="en-US"/>
        </w:rPr>
        <w:t xml:space="preserve"> chi </w:t>
      </w:r>
      <w:proofErr w:type="spellStart"/>
      <w:r w:rsidR="00CF4A55" w:rsidRPr="00462319">
        <w:rPr>
          <w:i/>
          <w:lang w:val="en-US"/>
        </w:rPr>
        <w:t>tiết</w:t>
      </w:r>
      <w:proofErr w:type="spellEnd"/>
      <w:r w:rsidR="00CF4A55" w:rsidRPr="00462319">
        <w:rPr>
          <w:i/>
          <w:lang w:val="en-US"/>
        </w:rPr>
        <w:t xml:space="preserve"> </w:t>
      </w:r>
      <w:proofErr w:type="spellStart"/>
      <w:r w:rsidR="00CF4A55" w:rsidRPr="00462319">
        <w:rPr>
          <w:i/>
          <w:lang w:val="en-US"/>
        </w:rPr>
        <w:t>phiếu</w:t>
      </w:r>
      <w:proofErr w:type="spellEnd"/>
      <w:r w:rsidR="00CF4A55" w:rsidRPr="00462319">
        <w:rPr>
          <w:i/>
          <w:lang w:val="en-US"/>
        </w:rPr>
        <w:t xml:space="preserve"> </w:t>
      </w:r>
      <w:proofErr w:type="spellStart"/>
      <w:r w:rsidR="00CF4A55" w:rsidRPr="00462319">
        <w:rPr>
          <w:i/>
          <w:lang w:val="en-US"/>
        </w:rPr>
        <w:t>nhập</w:t>
      </w:r>
      <w:proofErr w:type="spellEnd"/>
      <w:r w:rsidRPr="00462319">
        <w:rPr>
          <w:i/>
        </w:rPr>
        <w:t>”</w:t>
      </w:r>
      <w:r w:rsidRPr="00462319">
        <w:rPr>
          <w:i/>
          <w:spacing w:val="-1"/>
        </w:rPr>
        <w:t xml:space="preserve"> </w:t>
      </w:r>
      <w:r w:rsidRPr="00462319">
        <w:rPr>
          <w:i/>
        </w:rPr>
        <w:t>:</w:t>
      </w:r>
      <w:r w:rsidR="00CF4A55" w:rsidRPr="00462319">
        <w:rPr>
          <w:noProof/>
        </w:rPr>
        <w:t xml:space="preserve"> </w:t>
      </w:r>
      <w:r w:rsidR="00CF4A55" w:rsidRPr="00462319">
        <w:rPr>
          <w:i/>
          <w:noProof/>
        </w:rPr>
        <w:drawing>
          <wp:inline distT="0" distB="0" distL="0" distR="0" wp14:anchorId="5B53766E" wp14:editId="3CEC756A">
            <wp:extent cx="5486400" cy="4592513"/>
            <wp:effectExtent l="0" t="0" r="0" b="0"/>
            <wp:docPr id="836487544" name="Picture 83648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7544" name=""/>
                    <pic:cNvPicPr/>
                  </pic:nvPicPr>
                  <pic:blipFill>
                    <a:blip r:embed="rId29"/>
                    <a:stretch>
                      <a:fillRect/>
                    </a:stretch>
                  </pic:blipFill>
                  <pic:spPr>
                    <a:xfrm>
                      <a:off x="0" y="0"/>
                      <a:ext cx="5496654" cy="4601096"/>
                    </a:xfrm>
                    <a:prstGeom prst="rect">
                      <a:avLst/>
                    </a:prstGeom>
                  </pic:spPr>
                </pic:pic>
              </a:graphicData>
            </a:graphic>
          </wp:inline>
        </w:drawing>
      </w:r>
    </w:p>
    <w:p w14:paraId="66771CC6" w14:textId="5873D598" w:rsidR="00CF4A55" w:rsidRPr="00462319" w:rsidRDefault="00CF4A55" w:rsidP="007A11B6">
      <w:pPr>
        <w:pStyle w:val="BodyText"/>
        <w:rPr>
          <w:noProof/>
          <w:lang w:val="en-US"/>
        </w:rPr>
      </w:pPr>
    </w:p>
    <w:p w14:paraId="12578F8D" w14:textId="019901DA" w:rsidR="00CF4A55" w:rsidRPr="00462319" w:rsidRDefault="00CF4A55" w:rsidP="007A11B6">
      <w:pPr>
        <w:pStyle w:val="BodyText"/>
        <w:rPr>
          <w:i/>
          <w:sz w:val="20"/>
          <w:lang w:val="en-US"/>
        </w:rPr>
      </w:pPr>
    </w:p>
    <w:p w14:paraId="5C31E7BC" w14:textId="77777777" w:rsidR="004619B3" w:rsidRDefault="004619B3" w:rsidP="007A11B6">
      <w:pPr>
        <w:pStyle w:val="BodyText"/>
        <w:rPr>
          <w:i/>
          <w:lang w:val="en-US"/>
        </w:rPr>
      </w:pPr>
      <w:r>
        <w:rPr>
          <w:i/>
          <w:lang w:val="en-US"/>
        </w:rPr>
        <w:br/>
      </w:r>
    </w:p>
    <w:p w14:paraId="05062A01" w14:textId="20D2A187" w:rsidR="00CF4A55" w:rsidRPr="00462319" w:rsidRDefault="004619B3" w:rsidP="003D6A8C">
      <w:pPr>
        <w:rPr>
          <w:i/>
          <w:sz w:val="20"/>
          <w:lang w:val="en-US"/>
        </w:rPr>
      </w:pPr>
      <w:r>
        <w:rPr>
          <w:i/>
          <w:lang w:val="en-US"/>
        </w:rPr>
        <w:br w:type="page"/>
      </w:r>
      <w:r w:rsidR="00CF4A55" w:rsidRPr="00462319">
        <w:rPr>
          <w:i/>
        </w:rPr>
        <w:lastRenderedPageBreak/>
        <w:t>Phân</w:t>
      </w:r>
      <w:r w:rsidR="00CF4A55" w:rsidRPr="00462319">
        <w:rPr>
          <w:i/>
          <w:spacing w:val="-1"/>
        </w:rPr>
        <w:t xml:space="preserve"> </w:t>
      </w:r>
      <w:r w:rsidR="00CF4A55" w:rsidRPr="00462319">
        <w:rPr>
          <w:i/>
        </w:rPr>
        <w:t>rã</w:t>
      </w:r>
      <w:r w:rsidR="00CF4A55" w:rsidRPr="00462319">
        <w:rPr>
          <w:i/>
          <w:spacing w:val="-3"/>
        </w:rPr>
        <w:t xml:space="preserve"> </w:t>
      </w:r>
      <w:r w:rsidR="00CF4A55" w:rsidRPr="00462319">
        <w:rPr>
          <w:i/>
        </w:rPr>
        <w:t>use-case</w:t>
      </w:r>
      <w:r w:rsidR="00CF4A55" w:rsidRPr="00462319">
        <w:rPr>
          <w:i/>
          <w:spacing w:val="-2"/>
        </w:rPr>
        <w:t xml:space="preserve"> </w:t>
      </w:r>
      <w:r w:rsidR="00CF4A55" w:rsidRPr="00462319">
        <w:rPr>
          <w:i/>
        </w:rPr>
        <w:t>“quản</w:t>
      </w:r>
      <w:r w:rsidR="00CF4A55" w:rsidRPr="00462319">
        <w:rPr>
          <w:i/>
          <w:lang w:val="en-US"/>
        </w:rPr>
        <w:t xml:space="preserve"> </w:t>
      </w:r>
      <w:proofErr w:type="spellStart"/>
      <w:r w:rsidR="00CF4A55" w:rsidRPr="00462319">
        <w:rPr>
          <w:i/>
          <w:lang w:val="en-US"/>
        </w:rPr>
        <w:t>lý</w:t>
      </w:r>
      <w:proofErr w:type="spellEnd"/>
      <w:r w:rsidR="00CF4A55" w:rsidRPr="00462319">
        <w:rPr>
          <w:i/>
          <w:lang w:val="en-US"/>
        </w:rPr>
        <w:t xml:space="preserve"> chi </w:t>
      </w:r>
      <w:proofErr w:type="spellStart"/>
      <w:r w:rsidR="00CF4A55" w:rsidRPr="00462319">
        <w:rPr>
          <w:i/>
          <w:lang w:val="en-US"/>
        </w:rPr>
        <w:t>tiết</w:t>
      </w:r>
      <w:proofErr w:type="spellEnd"/>
      <w:r w:rsidR="00CF4A55" w:rsidRPr="00462319">
        <w:rPr>
          <w:i/>
          <w:lang w:val="en-US"/>
        </w:rPr>
        <w:t xml:space="preserve"> </w:t>
      </w:r>
      <w:proofErr w:type="spellStart"/>
      <w:r w:rsidR="00CF4A55" w:rsidRPr="00462319">
        <w:rPr>
          <w:i/>
          <w:lang w:val="en-US"/>
        </w:rPr>
        <w:t>phiếu</w:t>
      </w:r>
      <w:proofErr w:type="spellEnd"/>
      <w:r w:rsidR="00CF4A55" w:rsidRPr="00462319">
        <w:rPr>
          <w:i/>
          <w:lang w:val="en-US"/>
        </w:rPr>
        <w:t xml:space="preserve"> </w:t>
      </w:r>
      <w:proofErr w:type="spellStart"/>
      <w:r w:rsidR="00CF4A55" w:rsidRPr="00462319">
        <w:rPr>
          <w:i/>
          <w:lang w:val="en-US"/>
        </w:rPr>
        <w:t>xuất</w:t>
      </w:r>
      <w:proofErr w:type="spellEnd"/>
      <w:r w:rsidR="00CF4A55" w:rsidRPr="00462319">
        <w:rPr>
          <w:i/>
        </w:rPr>
        <w:t>”</w:t>
      </w:r>
      <w:r w:rsidR="00CF4A55" w:rsidRPr="00462319">
        <w:rPr>
          <w:i/>
          <w:spacing w:val="-1"/>
        </w:rPr>
        <w:t xml:space="preserve"> </w:t>
      </w:r>
      <w:r w:rsidR="00CF4A55" w:rsidRPr="00462319">
        <w:rPr>
          <w:i/>
        </w:rPr>
        <w:t>:</w:t>
      </w:r>
      <w:r w:rsidR="00A7580E" w:rsidRPr="00462319">
        <w:rPr>
          <w:noProof/>
        </w:rPr>
        <w:t xml:space="preserve"> </w:t>
      </w:r>
      <w:r w:rsidR="00A7580E" w:rsidRPr="00462319">
        <w:rPr>
          <w:i/>
          <w:noProof/>
        </w:rPr>
        <w:drawing>
          <wp:inline distT="0" distB="0" distL="0" distR="0" wp14:anchorId="2F4E891B" wp14:editId="17395C7C">
            <wp:extent cx="5606041" cy="4499941"/>
            <wp:effectExtent l="0" t="0" r="0" b="0"/>
            <wp:docPr id="234449876" name="Picture 2344498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49876" name="Picture 1" descr="A screenshot of a computer screen&#10;&#10;Description automatically generated"/>
                    <pic:cNvPicPr/>
                  </pic:nvPicPr>
                  <pic:blipFill>
                    <a:blip r:embed="rId30"/>
                    <a:stretch>
                      <a:fillRect/>
                    </a:stretch>
                  </pic:blipFill>
                  <pic:spPr>
                    <a:xfrm>
                      <a:off x="0" y="0"/>
                      <a:ext cx="5613220" cy="4505703"/>
                    </a:xfrm>
                    <a:prstGeom prst="rect">
                      <a:avLst/>
                    </a:prstGeom>
                  </pic:spPr>
                </pic:pic>
              </a:graphicData>
            </a:graphic>
          </wp:inline>
        </w:drawing>
      </w:r>
    </w:p>
    <w:p w14:paraId="160C5296" w14:textId="55C87939" w:rsidR="00AF4367" w:rsidRPr="00462319" w:rsidRDefault="00AF4367" w:rsidP="007A11B6">
      <w:pPr>
        <w:rPr>
          <w:i/>
          <w:sz w:val="20"/>
          <w:szCs w:val="26"/>
          <w:lang w:val="en-US"/>
        </w:rPr>
      </w:pPr>
      <w:r w:rsidRPr="00462319">
        <w:rPr>
          <w:i/>
          <w:sz w:val="20"/>
          <w:lang w:val="en-US"/>
        </w:rPr>
        <w:br w:type="page"/>
      </w:r>
    </w:p>
    <w:p w14:paraId="742BCC2D" w14:textId="77777777" w:rsidR="00041748" w:rsidRPr="00041748" w:rsidRDefault="00041748" w:rsidP="00F53647">
      <w:pPr>
        <w:pStyle w:val="ListParagraph"/>
        <w:numPr>
          <w:ilvl w:val="0"/>
          <w:numId w:val="24"/>
        </w:numPr>
        <w:tabs>
          <w:tab w:val="left" w:pos="1132"/>
        </w:tabs>
        <w:spacing w:before="250"/>
        <w:outlineLvl w:val="1"/>
        <w:rPr>
          <w:rFonts w:eastAsia="Arial"/>
          <w:b/>
          <w:bCs/>
          <w:vanish/>
          <w:sz w:val="30"/>
          <w:szCs w:val="30"/>
        </w:rPr>
      </w:pPr>
      <w:bookmarkStart w:id="49" w:name="_Toc167875543"/>
      <w:bookmarkStart w:id="50" w:name="_Toc167019591"/>
      <w:bookmarkStart w:id="51" w:name="_Toc167262685"/>
      <w:bookmarkEnd w:id="49"/>
    </w:p>
    <w:p w14:paraId="1F19A9A1" w14:textId="77777777" w:rsidR="00041748" w:rsidRPr="00041748" w:rsidRDefault="00041748" w:rsidP="00F53647">
      <w:pPr>
        <w:pStyle w:val="ListParagraph"/>
        <w:numPr>
          <w:ilvl w:val="1"/>
          <w:numId w:val="24"/>
        </w:numPr>
        <w:tabs>
          <w:tab w:val="left" w:pos="1132"/>
        </w:tabs>
        <w:spacing w:before="250"/>
        <w:outlineLvl w:val="1"/>
        <w:rPr>
          <w:rFonts w:eastAsia="Arial"/>
          <w:b/>
          <w:bCs/>
          <w:vanish/>
          <w:sz w:val="30"/>
          <w:szCs w:val="30"/>
        </w:rPr>
      </w:pPr>
      <w:bookmarkStart w:id="52" w:name="_Toc167875544"/>
      <w:bookmarkEnd w:id="52"/>
    </w:p>
    <w:p w14:paraId="6305CAF1" w14:textId="77777777" w:rsidR="00041748" w:rsidRPr="00041748" w:rsidRDefault="00041748" w:rsidP="00F53647">
      <w:pPr>
        <w:pStyle w:val="ListParagraph"/>
        <w:numPr>
          <w:ilvl w:val="1"/>
          <w:numId w:val="24"/>
        </w:numPr>
        <w:tabs>
          <w:tab w:val="left" w:pos="1132"/>
        </w:tabs>
        <w:spacing w:before="250"/>
        <w:outlineLvl w:val="1"/>
        <w:rPr>
          <w:rFonts w:eastAsia="Arial"/>
          <w:b/>
          <w:bCs/>
          <w:vanish/>
          <w:sz w:val="30"/>
          <w:szCs w:val="30"/>
        </w:rPr>
      </w:pPr>
      <w:bookmarkStart w:id="53" w:name="_Toc167875545"/>
      <w:bookmarkEnd w:id="53"/>
    </w:p>
    <w:p w14:paraId="51EE6605" w14:textId="368D3A63" w:rsidR="5E3A3120" w:rsidRPr="00462319" w:rsidRDefault="009F0AD0" w:rsidP="00F53647">
      <w:pPr>
        <w:pStyle w:val="Heading2"/>
        <w:numPr>
          <w:ilvl w:val="1"/>
          <w:numId w:val="24"/>
        </w:numPr>
        <w:tabs>
          <w:tab w:val="left" w:pos="1132"/>
        </w:tabs>
        <w:spacing w:before="250"/>
        <w:rPr>
          <w:rFonts w:ascii="Times New Roman" w:hAnsi="Times New Roman" w:cs="Times New Roman"/>
        </w:rPr>
      </w:pPr>
      <w:bookmarkStart w:id="54" w:name="_Toc167875546"/>
      <w:r w:rsidRPr="00462319">
        <w:rPr>
          <w:rFonts w:ascii="Times New Roman" w:hAnsi="Times New Roman" w:cs="Times New Roman"/>
        </w:rPr>
        <w:t>Đặc</w:t>
      </w:r>
      <w:r w:rsidRPr="00462319">
        <w:rPr>
          <w:rFonts w:ascii="Times New Roman" w:hAnsi="Times New Roman" w:cs="Times New Roman"/>
          <w:spacing w:val="-2"/>
        </w:rPr>
        <w:t xml:space="preserve"> </w:t>
      </w:r>
      <w:r w:rsidRPr="00462319">
        <w:rPr>
          <w:rFonts w:ascii="Times New Roman" w:hAnsi="Times New Roman" w:cs="Times New Roman"/>
        </w:rPr>
        <w:t>tả</w:t>
      </w:r>
      <w:r w:rsidRPr="00462319">
        <w:rPr>
          <w:rFonts w:ascii="Times New Roman" w:hAnsi="Times New Roman" w:cs="Times New Roman"/>
          <w:spacing w:val="-3"/>
        </w:rPr>
        <w:t xml:space="preserve"> </w:t>
      </w:r>
      <w:r w:rsidRPr="00462319">
        <w:rPr>
          <w:rFonts w:ascii="Times New Roman" w:hAnsi="Times New Roman" w:cs="Times New Roman"/>
        </w:rPr>
        <w:t>use</w:t>
      </w:r>
      <w:r w:rsidRPr="00462319">
        <w:rPr>
          <w:rFonts w:ascii="Times New Roman" w:hAnsi="Times New Roman" w:cs="Times New Roman"/>
          <w:spacing w:val="-2"/>
        </w:rPr>
        <w:t xml:space="preserve"> </w:t>
      </w:r>
      <w:r w:rsidRPr="00462319">
        <w:rPr>
          <w:rFonts w:ascii="Times New Roman" w:hAnsi="Times New Roman" w:cs="Times New Roman"/>
        </w:rPr>
        <w:t>case</w:t>
      </w:r>
      <w:bookmarkEnd w:id="50"/>
      <w:bookmarkEnd w:id="51"/>
      <w:bookmarkEnd w:id="54"/>
    </w:p>
    <w:p w14:paraId="7F5ECA09" w14:textId="2B8285F1" w:rsidR="71D3EC5B" w:rsidRPr="00462319" w:rsidRDefault="71D3EC5B" w:rsidP="007B1E53">
      <w:pPr>
        <w:spacing w:after="160" w:line="257" w:lineRule="auto"/>
        <w:ind w:firstLine="360"/>
        <w:rPr>
          <w:b/>
          <w:bCs/>
          <w:sz w:val="30"/>
          <w:szCs w:val="30"/>
        </w:rPr>
      </w:pPr>
      <w:r w:rsidRPr="00462319">
        <w:rPr>
          <w:sz w:val="24"/>
          <w:szCs w:val="24"/>
        </w:rPr>
        <w:t>Đăng nhập</w:t>
      </w:r>
    </w:p>
    <w:tbl>
      <w:tblPr>
        <w:tblStyle w:val="TableGrid"/>
        <w:tblW w:w="0" w:type="auto"/>
        <w:tblInd w:w="700" w:type="dxa"/>
        <w:tblLook w:val="04A0" w:firstRow="1" w:lastRow="0" w:firstColumn="1" w:lastColumn="0" w:noHBand="0" w:noVBand="1"/>
      </w:tblPr>
      <w:tblGrid>
        <w:gridCol w:w="2265"/>
        <w:gridCol w:w="2265"/>
        <w:gridCol w:w="2266"/>
        <w:gridCol w:w="2266"/>
      </w:tblGrid>
      <w:tr w:rsidR="00964A67" w:rsidRPr="00462319" w14:paraId="56EE75AB" w14:textId="77777777" w:rsidTr="007B1E53">
        <w:tc>
          <w:tcPr>
            <w:tcW w:w="2265" w:type="dxa"/>
          </w:tcPr>
          <w:p w14:paraId="1A13B39F" w14:textId="77777777" w:rsidR="00964A67" w:rsidRPr="00462319" w:rsidRDefault="00964A67" w:rsidP="007A11B6">
            <w:pPr>
              <w:rPr>
                <w:b/>
                <w:bCs/>
                <w:szCs w:val="24"/>
              </w:rPr>
            </w:pPr>
            <w:r w:rsidRPr="00462319">
              <w:rPr>
                <w:b/>
                <w:bCs/>
                <w:szCs w:val="24"/>
              </w:rPr>
              <w:t>Mã Use Case</w:t>
            </w:r>
          </w:p>
        </w:tc>
        <w:tc>
          <w:tcPr>
            <w:tcW w:w="2265" w:type="dxa"/>
          </w:tcPr>
          <w:p w14:paraId="00DEA59F" w14:textId="77777777" w:rsidR="00964A67" w:rsidRPr="00462319" w:rsidRDefault="00964A67" w:rsidP="007A11B6">
            <w:r w:rsidRPr="00462319">
              <w:t>UC01</w:t>
            </w:r>
          </w:p>
        </w:tc>
        <w:tc>
          <w:tcPr>
            <w:tcW w:w="2266" w:type="dxa"/>
          </w:tcPr>
          <w:p w14:paraId="7884637B" w14:textId="77777777" w:rsidR="00964A67" w:rsidRPr="00462319" w:rsidRDefault="00964A67" w:rsidP="007A11B6">
            <w:r w:rsidRPr="00462319">
              <w:t>Tên Use Case</w:t>
            </w:r>
          </w:p>
        </w:tc>
        <w:tc>
          <w:tcPr>
            <w:tcW w:w="2266" w:type="dxa"/>
          </w:tcPr>
          <w:p w14:paraId="09E951A9" w14:textId="77777777" w:rsidR="00964A67" w:rsidRPr="00462319" w:rsidRDefault="00964A67" w:rsidP="007A11B6">
            <w:r w:rsidRPr="00462319">
              <w:t>Đăng nhập</w:t>
            </w:r>
          </w:p>
        </w:tc>
      </w:tr>
      <w:tr w:rsidR="00964A67" w:rsidRPr="00462319" w14:paraId="17503BD3" w14:textId="77777777" w:rsidTr="007B1E53">
        <w:tc>
          <w:tcPr>
            <w:tcW w:w="2265" w:type="dxa"/>
          </w:tcPr>
          <w:p w14:paraId="15250095" w14:textId="77777777" w:rsidR="00964A67" w:rsidRPr="00462319" w:rsidRDefault="00964A67" w:rsidP="007A11B6">
            <w:pPr>
              <w:rPr>
                <w:b/>
                <w:bCs/>
                <w:szCs w:val="24"/>
              </w:rPr>
            </w:pPr>
            <w:r w:rsidRPr="00462319">
              <w:rPr>
                <w:b/>
                <w:bCs/>
                <w:szCs w:val="24"/>
              </w:rPr>
              <w:t>Mục đích sử dụng</w:t>
            </w:r>
          </w:p>
        </w:tc>
        <w:tc>
          <w:tcPr>
            <w:tcW w:w="6797" w:type="dxa"/>
            <w:gridSpan w:val="3"/>
          </w:tcPr>
          <w:p w14:paraId="47941757" w14:textId="4B0B2136" w:rsidR="00964A67" w:rsidRPr="00462319" w:rsidRDefault="00964A67" w:rsidP="007A11B6">
            <w:pPr>
              <w:rPr>
                <w:lang w:val="en-US"/>
              </w:rPr>
            </w:pPr>
            <w:r w:rsidRPr="00462319">
              <w:t>Để xác minh người dùn</w:t>
            </w:r>
            <w:r w:rsidR="004850DF" w:rsidRPr="00462319">
              <w:rPr>
                <w:lang w:val="en-US"/>
              </w:rPr>
              <w:t xml:space="preserve">g </w:t>
            </w:r>
            <w:proofErr w:type="spellStart"/>
            <w:r w:rsidR="004850DF" w:rsidRPr="00462319">
              <w:rPr>
                <w:lang w:val="en-US"/>
              </w:rPr>
              <w:t>và</w:t>
            </w:r>
            <w:proofErr w:type="spellEnd"/>
            <w:r w:rsidR="004850DF" w:rsidRPr="00462319">
              <w:rPr>
                <w:lang w:val="en-US"/>
              </w:rPr>
              <w:t xml:space="preserve"> </w:t>
            </w:r>
            <w:proofErr w:type="spellStart"/>
            <w:r w:rsidR="004850DF" w:rsidRPr="00462319">
              <w:rPr>
                <w:lang w:val="en-US"/>
              </w:rPr>
              <w:t>cho</w:t>
            </w:r>
            <w:proofErr w:type="spellEnd"/>
            <w:r w:rsidR="004850DF" w:rsidRPr="00462319">
              <w:rPr>
                <w:lang w:val="en-US"/>
              </w:rPr>
              <w:t xml:space="preserve"> </w:t>
            </w:r>
            <w:proofErr w:type="spellStart"/>
            <w:r w:rsidR="004850DF" w:rsidRPr="00462319">
              <w:rPr>
                <w:lang w:val="en-US"/>
              </w:rPr>
              <w:t>phép</w:t>
            </w:r>
            <w:proofErr w:type="spellEnd"/>
            <w:r w:rsidR="004850DF" w:rsidRPr="00462319">
              <w:rPr>
                <w:lang w:val="en-US"/>
              </w:rPr>
              <w:t xml:space="preserve"> </w:t>
            </w:r>
            <w:proofErr w:type="spellStart"/>
            <w:r w:rsidR="003E0C30" w:rsidRPr="00462319">
              <w:rPr>
                <w:lang w:val="en-US"/>
              </w:rPr>
              <w:t>truy</w:t>
            </w:r>
            <w:proofErr w:type="spellEnd"/>
            <w:r w:rsidR="003E0C30" w:rsidRPr="00462319">
              <w:rPr>
                <w:lang w:val="en-US"/>
              </w:rPr>
              <w:t xml:space="preserve"> </w:t>
            </w:r>
            <w:proofErr w:type="spellStart"/>
            <w:r w:rsidR="003E0C30" w:rsidRPr="00462319">
              <w:rPr>
                <w:lang w:val="en-US"/>
              </w:rPr>
              <w:t>cập</w:t>
            </w:r>
            <w:proofErr w:type="spellEnd"/>
            <w:r w:rsidR="004850DF" w:rsidRPr="00462319">
              <w:rPr>
                <w:lang w:val="en-US"/>
              </w:rPr>
              <w:t xml:space="preserve"> </w:t>
            </w:r>
            <w:proofErr w:type="spellStart"/>
            <w:r w:rsidR="004850DF" w:rsidRPr="00462319">
              <w:rPr>
                <w:lang w:val="en-US"/>
              </w:rPr>
              <w:t>vào</w:t>
            </w:r>
            <w:proofErr w:type="spellEnd"/>
            <w:r w:rsidR="004850DF" w:rsidRPr="00462319">
              <w:rPr>
                <w:lang w:val="en-US"/>
              </w:rPr>
              <w:t xml:space="preserve"> </w:t>
            </w:r>
            <w:proofErr w:type="spellStart"/>
            <w:r w:rsidR="004850DF" w:rsidRPr="00462319">
              <w:rPr>
                <w:lang w:val="en-US"/>
              </w:rPr>
              <w:t>hệ</w:t>
            </w:r>
            <w:proofErr w:type="spellEnd"/>
            <w:r w:rsidR="004850DF" w:rsidRPr="00462319">
              <w:rPr>
                <w:lang w:val="en-US"/>
              </w:rPr>
              <w:t xml:space="preserve"> </w:t>
            </w:r>
            <w:proofErr w:type="spellStart"/>
            <w:r w:rsidR="004850DF" w:rsidRPr="00462319">
              <w:rPr>
                <w:lang w:val="en-US"/>
              </w:rPr>
              <w:t>thống</w:t>
            </w:r>
            <w:proofErr w:type="spellEnd"/>
            <w:r w:rsidR="003E0C30" w:rsidRPr="00462319">
              <w:rPr>
                <w:lang w:val="en-US"/>
              </w:rPr>
              <w:t xml:space="preserve"> </w:t>
            </w:r>
            <w:proofErr w:type="spellStart"/>
            <w:r w:rsidR="003E0C30" w:rsidRPr="00462319">
              <w:rPr>
                <w:lang w:val="en-US"/>
              </w:rPr>
              <w:t>cửa</w:t>
            </w:r>
            <w:proofErr w:type="spellEnd"/>
            <w:r w:rsidR="003E0C30" w:rsidRPr="00462319">
              <w:rPr>
                <w:lang w:val="en-US"/>
              </w:rPr>
              <w:t xml:space="preserve"> </w:t>
            </w:r>
            <w:proofErr w:type="spellStart"/>
            <w:r w:rsidR="003E0C30" w:rsidRPr="00462319">
              <w:rPr>
                <w:lang w:val="en-US"/>
              </w:rPr>
              <w:t>hàng</w:t>
            </w:r>
            <w:proofErr w:type="spellEnd"/>
          </w:p>
        </w:tc>
      </w:tr>
      <w:tr w:rsidR="00964A67" w:rsidRPr="00462319" w14:paraId="580E8CE1" w14:textId="77777777" w:rsidTr="007B1E53">
        <w:tc>
          <w:tcPr>
            <w:tcW w:w="2265" w:type="dxa"/>
          </w:tcPr>
          <w:p w14:paraId="7C13D19C" w14:textId="77777777" w:rsidR="00964A67" w:rsidRPr="00462319" w:rsidRDefault="00964A67" w:rsidP="007A11B6">
            <w:pPr>
              <w:rPr>
                <w:b/>
                <w:bCs/>
                <w:szCs w:val="24"/>
              </w:rPr>
            </w:pPr>
            <w:r w:rsidRPr="00462319">
              <w:rPr>
                <w:b/>
                <w:bCs/>
                <w:szCs w:val="24"/>
              </w:rPr>
              <w:t>Tác nhân</w:t>
            </w:r>
          </w:p>
        </w:tc>
        <w:tc>
          <w:tcPr>
            <w:tcW w:w="6797" w:type="dxa"/>
            <w:gridSpan w:val="3"/>
          </w:tcPr>
          <w:p w14:paraId="1F5D4436" w14:textId="77777777" w:rsidR="00964A67" w:rsidRPr="00462319" w:rsidRDefault="00964A67" w:rsidP="007A11B6">
            <w:r w:rsidRPr="00462319">
              <w:t>Admin và nhân viên</w:t>
            </w:r>
          </w:p>
        </w:tc>
      </w:tr>
      <w:tr w:rsidR="00964A67" w:rsidRPr="00462319" w14:paraId="21621C61" w14:textId="77777777" w:rsidTr="007B1E53">
        <w:tc>
          <w:tcPr>
            <w:tcW w:w="2265" w:type="dxa"/>
          </w:tcPr>
          <w:p w14:paraId="413F7598" w14:textId="77777777" w:rsidR="00964A67" w:rsidRPr="00462319" w:rsidRDefault="00964A67" w:rsidP="007A11B6">
            <w:pPr>
              <w:rPr>
                <w:b/>
                <w:bCs/>
                <w:szCs w:val="24"/>
              </w:rPr>
            </w:pPr>
            <w:r w:rsidRPr="00462319">
              <w:rPr>
                <w:b/>
                <w:bCs/>
                <w:szCs w:val="24"/>
              </w:rPr>
              <w:t>Sự kiện kích hoạt</w:t>
            </w:r>
          </w:p>
        </w:tc>
        <w:tc>
          <w:tcPr>
            <w:tcW w:w="6797" w:type="dxa"/>
            <w:gridSpan w:val="3"/>
          </w:tcPr>
          <w:p w14:paraId="3A8F2A9A" w14:textId="6DC53A5F" w:rsidR="00964A67" w:rsidRPr="00462319" w:rsidRDefault="258C1A10" w:rsidP="007A11B6">
            <w:r w:rsidRPr="00462319">
              <w:rPr>
                <w:lang w:val="en-US"/>
              </w:rPr>
              <w:t xml:space="preserve">Sau </w:t>
            </w:r>
            <w:proofErr w:type="spellStart"/>
            <w:r w:rsidRPr="00462319">
              <w:rPr>
                <w:lang w:val="en-US"/>
              </w:rPr>
              <w:t>khi</w:t>
            </w:r>
            <w:proofErr w:type="spellEnd"/>
            <w:r w:rsidR="000E5A76" w:rsidRPr="00462319">
              <w:rPr>
                <w:lang w:val="en-US"/>
              </w:rPr>
              <w:t xml:space="preserve"> </w:t>
            </w:r>
            <w:proofErr w:type="spellStart"/>
            <w:r w:rsidR="000E5A76" w:rsidRPr="00462319">
              <w:rPr>
                <w:lang w:val="en-US"/>
              </w:rPr>
              <w:t>chương</w:t>
            </w:r>
            <w:proofErr w:type="spellEnd"/>
            <w:r w:rsidR="000E5A76" w:rsidRPr="00462319">
              <w:rPr>
                <w:lang w:val="en-US"/>
              </w:rPr>
              <w:t xml:space="preserve"> </w:t>
            </w:r>
            <w:proofErr w:type="spellStart"/>
            <w:r w:rsidR="000E5A76" w:rsidRPr="00462319">
              <w:rPr>
                <w:lang w:val="en-US"/>
              </w:rPr>
              <w:t>trình</w:t>
            </w:r>
            <w:proofErr w:type="spellEnd"/>
            <w:r w:rsidR="000E5A76" w:rsidRPr="00462319">
              <w:rPr>
                <w:lang w:val="en-US"/>
              </w:rPr>
              <w:t xml:space="preserve"> </w:t>
            </w:r>
            <w:proofErr w:type="spellStart"/>
            <w:r w:rsidR="00094103" w:rsidRPr="00462319">
              <w:rPr>
                <w:lang w:val="en-US"/>
              </w:rPr>
              <w:t>khởi</w:t>
            </w:r>
            <w:proofErr w:type="spellEnd"/>
            <w:r w:rsidR="00094103" w:rsidRPr="00462319">
              <w:rPr>
                <w:lang w:val="en-US"/>
              </w:rPr>
              <w:t xml:space="preserve"> </w:t>
            </w:r>
            <w:proofErr w:type="spellStart"/>
            <w:r w:rsidR="00094103" w:rsidRPr="00462319">
              <w:rPr>
                <w:lang w:val="en-US"/>
              </w:rPr>
              <w:t>động</w:t>
            </w:r>
            <w:proofErr w:type="spellEnd"/>
            <w:r w:rsidR="000B08E4" w:rsidRPr="00462319">
              <w:rPr>
                <w:lang w:val="en-US"/>
              </w:rPr>
              <w:t xml:space="preserve"> </w:t>
            </w:r>
          </w:p>
        </w:tc>
      </w:tr>
      <w:tr w:rsidR="00964A67" w:rsidRPr="00462319" w14:paraId="2AE30E03" w14:textId="77777777" w:rsidTr="007B1E53">
        <w:tc>
          <w:tcPr>
            <w:tcW w:w="2265" w:type="dxa"/>
          </w:tcPr>
          <w:p w14:paraId="4BE78530" w14:textId="77777777" w:rsidR="00964A67" w:rsidRPr="00462319" w:rsidRDefault="00964A67" w:rsidP="007A11B6">
            <w:pPr>
              <w:rPr>
                <w:szCs w:val="24"/>
              </w:rPr>
            </w:pPr>
            <w:r w:rsidRPr="00462319">
              <w:rPr>
                <w:b/>
                <w:szCs w:val="24"/>
                <w:lang w:val="vi-VN"/>
              </w:rPr>
              <w:t>Điều kiện tiên quyết</w:t>
            </w:r>
          </w:p>
        </w:tc>
        <w:tc>
          <w:tcPr>
            <w:tcW w:w="6797" w:type="dxa"/>
            <w:gridSpan w:val="3"/>
          </w:tcPr>
          <w:p w14:paraId="0BED5503" w14:textId="22F851DF" w:rsidR="00964A67" w:rsidRPr="00462319" w:rsidRDefault="004850DF" w:rsidP="007A11B6">
            <w:pPr>
              <w:rPr>
                <w:lang w:val="en-US"/>
              </w:rPr>
            </w:pPr>
            <w:r w:rsidRPr="00462319">
              <w:rPr>
                <w:lang w:val="en-US"/>
              </w:rPr>
              <w:t>T</w:t>
            </w:r>
            <w:r w:rsidR="00047849" w:rsidRPr="00462319">
              <w:rPr>
                <w:lang w:val="en-US"/>
              </w:rPr>
              <w:t xml:space="preserve">ài </w:t>
            </w:r>
            <w:proofErr w:type="spellStart"/>
            <w:r w:rsidR="00047849" w:rsidRPr="00462319">
              <w:rPr>
                <w:lang w:val="en-US"/>
              </w:rPr>
              <w:t>khoản</w:t>
            </w:r>
            <w:proofErr w:type="spellEnd"/>
            <w:r w:rsidR="003E0C30" w:rsidRPr="00462319">
              <w:rPr>
                <w:lang w:val="en-US"/>
              </w:rPr>
              <w:t xml:space="preserve"> </w:t>
            </w:r>
            <w:proofErr w:type="spellStart"/>
            <w:r w:rsidR="003E0C30" w:rsidRPr="00462319">
              <w:rPr>
                <w:lang w:val="en-US"/>
              </w:rPr>
              <w:t>phải</w:t>
            </w:r>
            <w:proofErr w:type="spellEnd"/>
            <w:r w:rsidR="003E0C30" w:rsidRPr="00462319">
              <w:rPr>
                <w:lang w:val="en-US"/>
              </w:rPr>
              <w:t xml:space="preserve"> </w:t>
            </w:r>
            <w:proofErr w:type="spellStart"/>
            <w:r w:rsidR="003E0C30" w:rsidRPr="00462319">
              <w:rPr>
                <w:lang w:val="en-US"/>
              </w:rPr>
              <w:t>tồn</w:t>
            </w:r>
            <w:proofErr w:type="spellEnd"/>
            <w:r w:rsidR="003E0C30" w:rsidRPr="00462319">
              <w:rPr>
                <w:lang w:val="en-US"/>
              </w:rPr>
              <w:t xml:space="preserve"> </w:t>
            </w:r>
            <w:proofErr w:type="spellStart"/>
            <w:r w:rsidR="003E0C30" w:rsidRPr="00462319">
              <w:rPr>
                <w:lang w:val="en-US"/>
              </w:rPr>
              <w:t>tại</w:t>
            </w:r>
            <w:proofErr w:type="spellEnd"/>
            <w:r w:rsidR="003E0C30" w:rsidRPr="00462319">
              <w:rPr>
                <w:lang w:val="en-US"/>
              </w:rPr>
              <w:t xml:space="preserve"> </w:t>
            </w:r>
            <w:proofErr w:type="spellStart"/>
            <w:r w:rsidR="003E0C30" w:rsidRPr="00462319">
              <w:rPr>
                <w:lang w:val="en-US"/>
              </w:rPr>
              <w:t>trong</w:t>
            </w:r>
            <w:proofErr w:type="spellEnd"/>
            <w:r w:rsidR="003E0C30" w:rsidRPr="00462319">
              <w:rPr>
                <w:lang w:val="en-US"/>
              </w:rPr>
              <w:t xml:space="preserve"> </w:t>
            </w:r>
            <w:proofErr w:type="spellStart"/>
            <w:r w:rsidR="003E0C30" w:rsidRPr="00462319">
              <w:rPr>
                <w:lang w:val="en-US"/>
              </w:rPr>
              <w:t>hệ</w:t>
            </w:r>
            <w:proofErr w:type="spellEnd"/>
            <w:r w:rsidR="003E0C30" w:rsidRPr="00462319">
              <w:rPr>
                <w:lang w:val="en-US"/>
              </w:rPr>
              <w:t xml:space="preserve"> </w:t>
            </w:r>
            <w:proofErr w:type="spellStart"/>
            <w:r w:rsidR="003E0C30" w:rsidRPr="00462319">
              <w:rPr>
                <w:lang w:val="en-US"/>
              </w:rPr>
              <w:t>thống</w:t>
            </w:r>
            <w:proofErr w:type="spellEnd"/>
          </w:p>
        </w:tc>
      </w:tr>
      <w:tr w:rsidR="00964A67" w:rsidRPr="00462319" w14:paraId="2EAB9ADF" w14:textId="77777777" w:rsidTr="007B1E53">
        <w:tc>
          <w:tcPr>
            <w:tcW w:w="2265" w:type="dxa"/>
          </w:tcPr>
          <w:p w14:paraId="639D4C39" w14:textId="77777777" w:rsidR="00964A67" w:rsidRPr="00462319" w:rsidRDefault="00964A67" w:rsidP="007A11B6">
            <w:pPr>
              <w:rPr>
                <w:szCs w:val="24"/>
              </w:rPr>
            </w:pPr>
            <w:r w:rsidRPr="00462319">
              <w:rPr>
                <w:b/>
                <w:szCs w:val="24"/>
                <w:lang w:val="vi-VN"/>
              </w:rPr>
              <w:t>Hậu điều kiện</w:t>
            </w:r>
          </w:p>
        </w:tc>
        <w:tc>
          <w:tcPr>
            <w:tcW w:w="6797" w:type="dxa"/>
            <w:gridSpan w:val="3"/>
          </w:tcPr>
          <w:p w14:paraId="24821D52" w14:textId="77777777" w:rsidR="00964A67" w:rsidRPr="00462319" w:rsidRDefault="00964A67" w:rsidP="007A11B6">
            <w:r w:rsidRPr="00462319">
              <w:t>Xác minh tài khoản</w:t>
            </w:r>
          </w:p>
        </w:tc>
      </w:tr>
      <w:tr w:rsidR="00964A67" w:rsidRPr="00462319" w14:paraId="61D9458B" w14:textId="77777777" w:rsidTr="007B1E53">
        <w:tc>
          <w:tcPr>
            <w:tcW w:w="2265" w:type="dxa"/>
          </w:tcPr>
          <w:p w14:paraId="08612CD0" w14:textId="77777777" w:rsidR="00964A67" w:rsidRPr="00462319" w:rsidRDefault="00964A67" w:rsidP="007A11B6">
            <w:pPr>
              <w:rPr>
                <w:szCs w:val="24"/>
              </w:rPr>
            </w:pPr>
            <w:r w:rsidRPr="00462319">
              <w:rPr>
                <w:b/>
                <w:szCs w:val="24"/>
                <w:lang w:val="vi-VN"/>
              </w:rPr>
              <w:t>Luồng sự kiện chính (Thành công)</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964A67" w:rsidRPr="00462319" w14:paraId="54D3113A" w14:textId="77777777" w:rsidTr="006A7650">
              <w:tc>
                <w:tcPr>
                  <w:tcW w:w="2190" w:type="dxa"/>
                  <w:shd w:val="clear" w:color="auto" w:fill="FFC000"/>
                </w:tcPr>
                <w:p w14:paraId="1300EC33" w14:textId="77777777" w:rsidR="00964A67" w:rsidRPr="00462319" w:rsidRDefault="00964A67" w:rsidP="007A11B6">
                  <w:r w:rsidRPr="00462319">
                    <w:t>STT</w:t>
                  </w:r>
                </w:p>
              </w:tc>
              <w:tc>
                <w:tcPr>
                  <w:tcW w:w="2190" w:type="dxa"/>
                  <w:shd w:val="clear" w:color="auto" w:fill="FFC000"/>
                </w:tcPr>
                <w:p w14:paraId="257222B1" w14:textId="77777777" w:rsidR="00964A67" w:rsidRPr="00462319" w:rsidRDefault="00964A67" w:rsidP="007A11B6">
                  <w:r w:rsidRPr="00462319">
                    <w:t>Thực hiện bởi</w:t>
                  </w:r>
                </w:p>
              </w:tc>
              <w:tc>
                <w:tcPr>
                  <w:tcW w:w="2191" w:type="dxa"/>
                  <w:shd w:val="clear" w:color="auto" w:fill="FFC000"/>
                </w:tcPr>
                <w:p w14:paraId="26A9A2B0" w14:textId="77777777" w:rsidR="00964A67" w:rsidRPr="00462319" w:rsidRDefault="00964A67" w:rsidP="007A11B6">
                  <w:r w:rsidRPr="00462319">
                    <w:t>Hành động</w:t>
                  </w:r>
                </w:p>
              </w:tc>
            </w:tr>
            <w:tr w:rsidR="00964A67" w:rsidRPr="00462319" w14:paraId="709FEA9D" w14:textId="77777777" w:rsidTr="006A7650">
              <w:tc>
                <w:tcPr>
                  <w:tcW w:w="2190" w:type="dxa"/>
                  <w:shd w:val="clear" w:color="auto" w:fill="C2D69B" w:themeFill="accent3" w:themeFillTint="99"/>
                </w:tcPr>
                <w:p w14:paraId="4048CF5D" w14:textId="77777777" w:rsidR="00964A67" w:rsidRPr="00462319" w:rsidRDefault="00964A67" w:rsidP="007A11B6">
                  <w:r w:rsidRPr="00462319">
                    <w:t>1</w:t>
                  </w:r>
                </w:p>
              </w:tc>
              <w:tc>
                <w:tcPr>
                  <w:tcW w:w="2190" w:type="dxa"/>
                  <w:shd w:val="clear" w:color="auto" w:fill="C2D69B" w:themeFill="accent3" w:themeFillTint="99"/>
                </w:tcPr>
                <w:p w14:paraId="4447EED6" w14:textId="77777777" w:rsidR="00964A67" w:rsidRPr="00462319" w:rsidRDefault="00964A67" w:rsidP="007A11B6">
                  <w:r w:rsidRPr="00462319">
                    <w:t>Admin, nhân viên</w:t>
                  </w:r>
                </w:p>
              </w:tc>
              <w:tc>
                <w:tcPr>
                  <w:tcW w:w="2191" w:type="dxa"/>
                  <w:shd w:val="clear" w:color="auto" w:fill="C2D69B" w:themeFill="accent3" w:themeFillTint="99"/>
                </w:tcPr>
                <w:p w14:paraId="16A26F98" w14:textId="77777777" w:rsidR="00964A67" w:rsidRPr="00462319" w:rsidRDefault="00964A67" w:rsidP="007A11B6">
                  <w:r w:rsidRPr="00462319">
                    <w:t>Người dùng nhập đúng đường dẫn database</w:t>
                  </w:r>
                </w:p>
              </w:tc>
            </w:tr>
            <w:tr w:rsidR="00964A67" w:rsidRPr="00462319" w14:paraId="1C52979A" w14:textId="77777777" w:rsidTr="006A7650">
              <w:tc>
                <w:tcPr>
                  <w:tcW w:w="2190" w:type="dxa"/>
                  <w:shd w:val="clear" w:color="auto" w:fill="C2D69B" w:themeFill="accent3" w:themeFillTint="99"/>
                </w:tcPr>
                <w:p w14:paraId="41F8856B" w14:textId="77777777" w:rsidR="00964A67" w:rsidRPr="00462319" w:rsidRDefault="00964A67" w:rsidP="007A11B6">
                  <w:r w:rsidRPr="00462319">
                    <w:t>2</w:t>
                  </w:r>
                </w:p>
              </w:tc>
              <w:tc>
                <w:tcPr>
                  <w:tcW w:w="2190" w:type="dxa"/>
                  <w:shd w:val="clear" w:color="auto" w:fill="C2D69B" w:themeFill="accent3" w:themeFillTint="99"/>
                </w:tcPr>
                <w:p w14:paraId="7623216D" w14:textId="77777777" w:rsidR="00964A67" w:rsidRPr="00462319" w:rsidRDefault="00964A67" w:rsidP="007A11B6">
                  <w:r w:rsidRPr="00462319">
                    <w:t>Hệ thống</w:t>
                  </w:r>
                </w:p>
              </w:tc>
              <w:tc>
                <w:tcPr>
                  <w:tcW w:w="2191" w:type="dxa"/>
                  <w:shd w:val="clear" w:color="auto" w:fill="C2D69B" w:themeFill="accent3" w:themeFillTint="99"/>
                </w:tcPr>
                <w:p w14:paraId="3CC63E58" w14:textId="77777777" w:rsidR="00964A67" w:rsidRPr="00462319" w:rsidRDefault="00964A67" w:rsidP="007A11B6">
                  <w:r w:rsidRPr="00462319">
                    <w:t>Kiểm tra đường dẫn vào database cửa hàng</w:t>
                  </w:r>
                </w:p>
              </w:tc>
            </w:tr>
            <w:tr w:rsidR="00964A67" w:rsidRPr="00462319" w14:paraId="724F7E11" w14:textId="77777777" w:rsidTr="006A7650">
              <w:tc>
                <w:tcPr>
                  <w:tcW w:w="2190" w:type="dxa"/>
                  <w:shd w:val="clear" w:color="auto" w:fill="C2D69B" w:themeFill="accent3" w:themeFillTint="99"/>
                </w:tcPr>
                <w:p w14:paraId="278EBC6C" w14:textId="77777777" w:rsidR="00964A67" w:rsidRPr="00462319" w:rsidRDefault="00964A67" w:rsidP="007A11B6">
                  <w:r w:rsidRPr="00462319">
                    <w:t>3</w:t>
                  </w:r>
                </w:p>
              </w:tc>
              <w:tc>
                <w:tcPr>
                  <w:tcW w:w="2190" w:type="dxa"/>
                  <w:shd w:val="clear" w:color="auto" w:fill="C2D69B" w:themeFill="accent3" w:themeFillTint="99"/>
                </w:tcPr>
                <w:p w14:paraId="29DF4E08" w14:textId="77777777" w:rsidR="00964A67" w:rsidRPr="00462319" w:rsidRDefault="00964A67" w:rsidP="007A11B6">
                  <w:r w:rsidRPr="00462319">
                    <w:t>Hệ thống</w:t>
                  </w:r>
                </w:p>
              </w:tc>
              <w:tc>
                <w:tcPr>
                  <w:tcW w:w="2191" w:type="dxa"/>
                  <w:shd w:val="clear" w:color="auto" w:fill="C2D69B" w:themeFill="accent3" w:themeFillTint="99"/>
                </w:tcPr>
                <w:p w14:paraId="76C157BA" w14:textId="77777777" w:rsidR="00964A67" w:rsidRPr="00462319" w:rsidRDefault="00964A67" w:rsidP="007A11B6">
                  <w:r w:rsidRPr="00462319">
                    <w:t>Cho phép admin, nhân viên vào giao diện đăng nhập</w:t>
                  </w:r>
                </w:p>
              </w:tc>
            </w:tr>
            <w:tr w:rsidR="00964A67" w:rsidRPr="00462319" w14:paraId="4E97D28C" w14:textId="77777777" w:rsidTr="006A7650">
              <w:tc>
                <w:tcPr>
                  <w:tcW w:w="2190" w:type="dxa"/>
                  <w:shd w:val="clear" w:color="auto" w:fill="C2D69B" w:themeFill="accent3" w:themeFillTint="99"/>
                </w:tcPr>
                <w:p w14:paraId="6EA449FC" w14:textId="77777777" w:rsidR="00964A67" w:rsidRPr="00462319" w:rsidRDefault="00964A67" w:rsidP="007A11B6">
                  <w:r w:rsidRPr="00462319">
                    <w:t>4</w:t>
                  </w:r>
                </w:p>
              </w:tc>
              <w:tc>
                <w:tcPr>
                  <w:tcW w:w="2190" w:type="dxa"/>
                  <w:shd w:val="clear" w:color="auto" w:fill="C2D69B" w:themeFill="accent3" w:themeFillTint="99"/>
                </w:tcPr>
                <w:p w14:paraId="2FB73379" w14:textId="77777777" w:rsidR="00964A67" w:rsidRPr="00462319" w:rsidRDefault="00964A67" w:rsidP="007A11B6">
                  <w:r w:rsidRPr="00462319">
                    <w:t>Admin, nhân viên</w:t>
                  </w:r>
                </w:p>
              </w:tc>
              <w:tc>
                <w:tcPr>
                  <w:tcW w:w="2191" w:type="dxa"/>
                  <w:shd w:val="clear" w:color="auto" w:fill="C2D69B" w:themeFill="accent3" w:themeFillTint="99"/>
                </w:tcPr>
                <w:p w14:paraId="223E643A" w14:textId="77777777" w:rsidR="00964A67" w:rsidRPr="00462319" w:rsidRDefault="00964A67" w:rsidP="007A11B6">
                  <w:r w:rsidRPr="00462319">
                    <w:t>Nhập vào tài khoản cá nhân</w:t>
                  </w:r>
                </w:p>
              </w:tc>
            </w:tr>
            <w:tr w:rsidR="00964A67" w:rsidRPr="00462319" w14:paraId="48F63A1C" w14:textId="77777777" w:rsidTr="006A7650">
              <w:tc>
                <w:tcPr>
                  <w:tcW w:w="2190" w:type="dxa"/>
                  <w:shd w:val="clear" w:color="auto" w:fill="C2D69B" w:themeFill="accent3" w:themeFillTint="99"/>
                </w:tcPr>
                <w:p w14:paraId="317517A8" w14:textId="77777777" w:rsidR="00964A67" w:rsidRPr="00462319" w:rsidRDefault="00964A67" w:rsidP="007A11B6">
                  <w:r w:rsidRPr="00462319">
                    <w:t>5</w:t>
                  </w:r>
                </w:p>
              </w:tc>
              <w:tc>
                <w:tcPr>
                  <w:tcW w:w="2190" w:type="dxa"/>
                  <w:shd w:val="clear" w:color="auto" w:fill="C2D69B" w:themeFill="accent3" w:themeFillTint="99"/>
                </w:tcPr>
                <w:p w14:paraId="741956DA" w14:textId="77777777" w:rsidR="00964A67" w:rsidRPr="00462319" w:rsidRDefault="00964A67" w:rsidP="007A11B6">
                  <w:r w:rsidRPr="00462319">
                    <w:t>Hệ thống</w:t>
                  </w:r>
                </w:p>
              </w:tc>
              <w:tc>
                <w:tcPr>
                  <w:tcW w:w="2191" w:type="dxa"/>
                  <w:shd w:val="clear" w:color="auto" w:fill="C2D69B" w:themeFill="accent3" w:themeFillTint="99"/>
                </w:tcPr>
                <w:p w14:paraId="0B25ECB3" w14:textId="77777777" w:rsidR="00964A67" w:rsidRPr="00462319" w:rsidRDefault="00964A67" w:rsidP="007A11B6">
                  <w:r w:rsidRPr="00462319">
                    <w:t xml:space="preserve">Kiểm tra thông tin tài khoản vừa nhập vào </w:t>
                  </w:r>
                </w:p>
              </w:tc>
            </w:tr>
            <w:tr w:rsidR="00964A67" w:rsidRPr="00462319" w14:paraId="086447B1" w14:textId="77777777" w:rsidTr="006A7650">
              <w:tc>
                <w:tcPr>
                  <w:tcW w:w="2190" w:type="dxa"/>
                  <w:shd w:val="clear" w:color="auto" w:fill="C2D69B" w:themeFill="accent3" w:themeFillTint="99"/>
                </w:tcPr>
                <w:p w14:paraId="29202F05" w14:textId="77777777" w:rsidR="00964A67" w:rsidRPr="00462319" w:rsidRDefault="00964A67" w:rsidP="007A11B6">
                  <w:r w:rsidRPr="00462319">
                    <w:t>6</w:t>
                  </w:r>
                </w:p>
              </w:tc>
              <w:tc>
                <w:tcPr>
                  <w:tcW w:w="2190" w:type="dxa"/>
                  <w:shd w:val="clear" w:color="auto" w:fill="C2D69B" w:themeFill="accent3" w:themeFillTint="99"/>
                </w:tcPr>
                <w:p w14:paraId="52B8AD67" w14:textId="77777777" w:rsidR="00964A67" w:rsidRPr="00462319" w:rsidRDefault="00964A67" w:rsidP="007A11B6">
                  <w:r w:rsidRPr="00462319">
                    <w:t xml:space="preserve">Hệ thống </w:t>
                  </w:r>
                </w:p>
              </w:tc>
              <w:tc>
                <w:tcPr>
                  <w:tcW w:w="2191" w:type="dxa"/>
                  <w:shd w:val="clear" w:color="auto" w:fill="C2D69B" w:themeFill="accent3" w:themeFillTint="99"/>
                </w:tcPr>
                <w:p w14:paraId="11E1396A" w14:textId="77777777" w:rsidR="00964A67" w:rsidRPr="00462319" w:rsidRDefault="00964A67" w:rsidP="007A11B6">
                  <w:r w:rsidRPr="00462319">
                    <w:t>Cho phép admin, nhân viên đăng nhập vào hệ thống cửa hàng</w:t>
                  </w:r>
                </w:p>
              </w:tc>
            </w:tr>
          </w:tbl>
          <w:p w14:paraId="0A1EFCEA" w14:textId="3F64EFC6" w:rsidR="00964A67" w:rsidRPr="00462319" w:rsidRDefault="00964A67" w:rsidP="007A11B6"/>
        </w:tc>
      </w:tr>
      <w:tr w:rsidR="00964A67" w:rsidRPr="00462319" w14:paraId="14D70A13" w14:textId="77777777" w:rsidTr="007B1E53">
        <w:tc>
          <w:tcPr>
            <w:tcW w:w="2265" w:type="dxa"/>
          </w:tcPr>
          <w:p w14:paraId="674DC999" w14:textId="77777777" w:rsidR="00964A67" w:rsidRPr="00462319" w:rsidRDefault="00964A67" w:rsidP="007A11B6">
            <w:pPr>
              <w:rPr>
                <w:szCs w:val="24"/>
              </w:rPr>
            </w:pPr>
            <w:r w:rsidRPr="00462319">
              <w:rPr>
                <w:b/>
                <w:szCs w:val="24"/>
                <w:lang w:val="vi-VN"/>
              </w:rPr>
              <w:t>Luồng sự kiện thay thế</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964A67" w:rsidRPr="00462319" w14:paraId="709C5F75" w14:textId="77777777" w:rsidTr="006A7650">
              <w:tc>
                <w:tcPr>
                  <w:tcW w:w="2190" w:type="dxa"/>
                  <w:shd w:val="clear" w:color="auto" w:fill="FFC000"/>
                </w:tcPr>
                <w:p w14:paraId="2E3BE633" w14:textId="77777777" w:rsidR="00964A67" w:rsidRPr="00462319" w:rsidRDefault="00964A67" w:rsidP="007A11B6">
                  <w:r w:rsidRPr="00462319">
                    <w:t>STT</w:t>
                  </w:r>
                </w:p>
              </w:tc>
              <w:tc>
                <w:tcPr>
                  <w:tcW w:w="2190" w:type="dxa"/>
                  <w:shd w:val="clear" w:color="auto" w:fill="FFC000"/>
                </w:tcPr>
                <w:p w14:paraId="4AFAF06B" w14:textId="77777777" w:rsidR="00964A67" w:rsidRPr="00462319" w:rsidRDefault="00964A67" w:rsidP="007A11B6">
                  <w:r w:rsidRPr="00462319">
                    <w:t>Thực hiện bởi</w:t>
                  </w:r>
                </w:p>
              </w:tc>
              <w:tc>
                <w:tcPr>
                  <w:tcW w:w="2191" w:type="dxa"/>
                  <w:shd w:val="clear" w:color="auto" w:fill="FFC000"/>
                </w:tcPr>
                <w:p w14:paraId="17E61410" w14:textId="77777777" w:rsidR="00964A67" w:rsidRPr="00462319" w:rsidRDefault="00964A67" w:rsidP="007A11B6">
                  <w:r w:rsidRPr="00462319">
                    <w:t xml:space="preserve">Hành động </w:t>
                  </w:r>
                </w:p>
              </w:tc>
            </w:tr>
            <w:tr w:rsidR="00964A67" w:rsidRPr="00462319" w14:paraId="66440DB4" w14:textId="77777777" w:rsidTr="00332D16">
              <w:tc>
                <w:tcPr>
                  <w:tcW w:w="2190" w:type="dxa"/>
                  <w:shd w:val="clear" w:color="auto" w:fill="C2D69B" w:themeFill="accent3" w:themeFillTint="99"/>
                </w:tcPr>
                <w:p w14:paraId="3A070DCE" w14:textId="77777777" w:rsidR="00964A67" w:rsidRPr="00462319" w:rsidRDefault="00964A67" w:rsidP="007A11B6">
                  <w:r w:rsidRPr="00462319">
                    <w:t>2a</w:t>
                  </w:r>
                </w:p>
              </w:tc>
              <w:tc>
                <w:tcPr>
                  <w:tcW w:w="2190" w:type="dxa"/>
                  <w:shd w:val="clear" w:color="auto" w:fill="C2D69B" w:themeFill="accent3" w:themeFillTint="99"/>
                </w:tcPr>
                <w:p w14:paraId="3BA96CE1" w14:textId="77777777" w:rsidR="00964A67" w:rsidRPr="00462319" w:rsidRDefault="00964A67" w:rsidP="007A11B6">
                  <w:r w:rsidRPr="00462319">
                    <w:t>Hệ thống</w:t>
                  </w:r>
                </w:p>
              </w:tc>
              <w:tc>
                <w:tcPr>
                  <w:tcW w:w="2191" w:type="dxa"/>
                  <w:shd w:val="clear" w:color="auto" w:fill="C2D69B" w:themeFill="accent3" w:themeFillTint="99"/>
                </w:tcPr>
                <w:p w14:paraId="6DC2D3CB" w14:textId="77777777" w:rsidR="00964A67" w:rsidRPr="00462319" w:rsidRDefault="00964A67" w:rsidP="007A11B6">
                  <w:r w:rsidRPr="00462319">
                    <w:t xml:space="preserve">Báo sai đường dẫn database cửa hàng </w:t>
                  </w:r>
                </w:p>
              </w:tc>
            </w:tr>
            <w:tr w:rsidR="00964A67" w:rsidRPr="00462319" w14:paraId="54B8F875" w14:textId="77777777" w:rsidTr="00332D16">
              <w:tc>
                <w:tcPr>
                  <w:tcW w:w="2190" w:type="dxa"/>
                  <w:shd w:val="clear" w:color="auto" w:fill="C2D69B" w:themeFill="accent3" w:themeFillTint="99"/>
                </w:tcPr>
                <w:p w14:paraId="5BCE8F13" w14:textId="77777777" w:rsidR="00964A67" w:rsidRPr="00462319" w:rsidRDefault="00964A67" w:rsidP="007A11B6">
                  <w:r w:rsidRPr="00462319">
                    <w:t>5a</w:t>
                  </w:r>
                </w:p>
              </w:tc>
              <w:tc>
                <w:tcPr>
                  <w:tcW w:w="2190" w:type="dxa"/>
                  <w:shd w:val="clear" w:color="auto" w:fill="C2D69B" w:themeFill="accent3" w:themeFillTint="99"/>
                </w:tcPr>
                <w:p w14:paraId="1E53C032" w14:textId="77777777" w:rsidR="00964A67" w:rsidRPr="00462319" w:rsidRDefault="00964A67" w:rsidP="007A11B6">
                  <w:r w:rsidRPr="00462319">
                    <w:t>Hệ thống</w:t>
                  </w:r>
                </w:p>
              </w:tc>
              <w:tc>
                <w:tcPr>
                  <w:tcW w:w="2191" w:type="dxa"/>
                  <w:shd w:val="clear" w:color="auto" w:fill="C2D69B" w:themeFill="accent3" w:themeFillTint="99"/>
                </w:tcPr>
                <w:p w14:paraId="0E00EE0C" w14:textId="77777777" w:rsidR="00964A67" w:rsidRPr="00462319" w:rsidRDefault="00964A67" w:rsidP="007A11B6">
                  <w:r w:rsidRPr="00462319">
                    <w:t>Báo sai thông tin đăng nhập</w:t>
                  </w:r>
                </w:p>
              </w:tc>
            </w:tr>
          </w:tbl>
          <w:p w14:paraId="57207FE3" w14:textId="77777777" w:rsidR="00964A67" w:rsidRPr="00462319" w:rsidRDefault="00964A67" w:rsidP="007A11B6"/>
        </w:tc>
      </w:tr>
    </w:tbl>
    <w:p w14:paraId="45C918D7" w14:textId="3C81B4D4" w:rsidR="71D3EC5B" w:rsidRPr="00462319" w:rsidRDefault="71D3EC5B" w:rsidP="007B1E53">
      <w:pPr>
        <w:spacing w:after="160" w:line="257" w:lineRule="auto"/>
        <w:ind w:firstLine="720"/>
        <w:rPr>
          <w:sz w:val="24"/>
          <w:szCs w:val="24"/>
        </w:rPr>
      </w:pPr>
      <w:r w:rsidRPr="00462319">
        <w:rPr>
          <w:sz w:val="24"/>
          <w:szCs w:val="24"/>
        </w:rPr>
        <w:t>Sửa mật khẩu</w:t>
      </w:r>
      <w:r w:rsidRPr="00462319">
        <w:tab/>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2A2B533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6AB38AD" w14:textId="329EB6CC"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E10CDE9" w14:textId="7DBA1A64" w:rsidR="71D3EC5B" w:rsidRPr="00462319" w:rsidRDefault="71D3EC5B" w:rsidP="007A11B6">
            <w:r w:rsidRPr="00462319">
              <w:rPr>
                <w:sz w:val="24"/>
                <w:szCs w:val="24"/>
              </w:rPr>
              <w:t>UC02</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7C124CB" w14:textId="6BC6F2A7"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B4733C8" w14:textId="1DFF7340" w:rsidR="71D3EC5B" w:rsidRPr="00462319" w:rsidRDefault="71D3EC5B" w:rsidP="007A11B6">
            <w:r w:rsidRPr="00462319">
              <w:rPr>
                <w:sz w:val="24"/>
                <w:szCs w:val="24"/>
              </w:rPr>
              <w:t>Đổi mật khẩu</w:t>
            </w:r>
          </w:p>
        </w:tc>
      </w:tr>
      <w:tr w:rsidR="71D3EC5B" w:rsidRPr="00462319" w14:paraId="708FFBA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9E70BC8" w14:textId="1B0699F9"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88E4D5A" w14:textId="68B954B2" w:rsidR="71D3EC5B" w:rsidRPr="00462319" w:rsidRDefault="71D3EC5B" w:rsidP="007A11B6">
            <w:r w:rsidRPr="00462319">
              <w:rPr>
                <w:sz w:val="24"/>
                <w:szCs w:val="24"/>
              </w:rPr>
              <w:t>Thay đổi mật khẩu người dùng</w:t>
            </w:r>
          </w:p>
        </w:tc>
      </w:tr>
      <w:tr w:rsidR="71D3EC5B" w:rsidRPr="00462319" w14:paraId="52DB4B1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887AA74" w14:textId="0DC6227B"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4340B46" w14:textId="1612F3EF" w:rsidR="71D3EC5B" w:rsidRPr="00462319" w:rsidRDefault="71D3EC5B" w:rsidP="007A11B6">
            <w:r w:rsidRPr="00462319">
              <w:rPr>
                <w:sz w:val="24"/>
                <w:szCs w:val="24"/>
              </w:rPr>
              <w:t>Admin</w:t>
            </w:r>
          </w:p>
        </w:tc>
      </w:tr>
      <w:tr w:rsidR="71D3EC5B" w:rsidRPr="00462319" w14:paraId="08FEF95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3B3CDD2" w14:textId="7341021C"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93BA25E" w14:textId="7024D1E4" w:rsidR="71D3EC5B" w:rsidRPr="00462319" w:rsidRDefault="71D3EC5B" w:rsidP="007A11B6">
            <w:r w:rsidRPr="00462319">
              <w:rPr>
                <w:sz w:val="24"/>
                <w:szCs w:val="24"/>
              </w:rPr>
              <w:t>Sau khi admin nhấn vào đổi mật khẩu</w:t>
            </w:r>
          </w:p>
        </w:tc>
      </w:tr>
      <w:tr w:rsidR="71D3EC5B" w:rsidRPr="00462319" w14:paraId="41FC433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1C38DC9" w14:textId="3C6B369E"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A5C7B65" w14:textId="1E085B0E" w:rsidR="71D3EC5B" w:rsidRPr="00462319" w:rsidRDefault="71D3EC5B" w:rsidP="007A11B6">
            <w:r w:rsidRPr="00462319">
              <w:rPr>
                <w:sz w:val="24"/>
                <w:szCs w:val="24"/>
              </w:rPr>
              <w:t>Tài khoản phải tồn tại trong hệ thống</w:t>
            </w:r>
          </w:p>
        </w:tc>
      </w:tr>
      <w:tr w:rsidR="71D3EC5B" w:rsidRPr="00462319" w14:paraId="240D4ED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2643B15" w14:textId="344D6F63"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7EE6863" w14:textId="5CF0783C" w:rsidR="71D3EC5B" w:rsidRPr="00462319" w:rsidRDefault="71D3EC5B" w:rsidP="007A11B6">
            <w:r w:rsidRPr="00462319">
              <w:rPr>
                <w:sz w:val="24"/>
                <w:szCs w:val="24"/>
              </w:rPr>
              <w:t>Thay đổi mật khẩu</w:t>
            </w:r>
          </w:p>
        </w:tc>
      </w:tr>
      <w:tr w:rsidR="71D3EC5B" w:rsidRPr="00462319" w14:paraId="25C03D8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5BEF83B" w14:textId="1D70A933"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4"/>
              <w:gridCol w:w="2496"/>
              <w:gridCol w:w="2497"/>
            </w:tblGrid>
            <w:tr w:rsidR="71D3EC5B" w:rsidRPr="00462319" w14:paraId="5B89B78F" w14:textId="77777777" w:rsidTr="006A7650">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4337187" w14:textId="6FC8AEB6" w:rsidR="71D3EC5B" w:rsidRPr="00462319" w:rsidRDefault="71D3EC5B" w:rsidP="007A11B6">
                  <w:r w:rsidRPr="00462319">
                    <w:rPr>
                      <w:sz w:val="24"/>
                      <w:szCs w:val="24"/>
                    </w:rPr>
                    <w:t>STT</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F13D520" w14:textId="418EA3A0"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CEABEE7" w14:textId="531134D5" w:rsidR="71D3EC5B" w:rsidRPr="00462319" w:rsidRDefault="71D3EC5B" w:rsidP="007A11B6">
                  <w:r w:rsidRPr="00462319">
                    <w:rPr>
                      <w:sz w:val="24"/>
                      <w:szCs w:val="24"/>
                    </w:rPr>
                    <w:t>Hành động</w:t>
                  </w:r>
                </w:p>
              </w:tc>
            </w:tr>
            <w:tr w:rsidR="71D3EC5B" w:rsidRPr="00462319" w14:paraId="2CDC9CD4"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FAB2AA8" w14:textId="0CB9FD09" w:rsidR="71D3EC5B" w:rsidRPr="00462319" w:rsidRDefault="71D3EC5B" w:rsidP="007A11B6">
                  <w:r w:rsidRPr="00462319">
                    <w:rPr>
                      <w:sz w:val="24"/>
                      <w:szCs w:val="24"/>
                    </w:rPr>
                    <w:t>1</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CD85C31" w14:textId="71F8350F" w:rsidR="71D3EC5B" w:rsidRPr="00462319" w:rsidRDefault="71D3EC5B" w:rsidP="007A11B6">
                  <w:r w:rsidRPr="00462319">
                    <w:rPr>
                      <w:sz w:val="24"/>
                      <w:szCs w:val="24"/>
                    </w:rPr>
                    <w:t>Admin, 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BCF6093" w14:textId="24E1C1AD" w:rsidR="71D3EC5B" w:rsidRPr="00462319" w:rsidRDefault="71D3EC5B" w:rsidP="007A11B6">
                  <w:r w:rsidRPr="00462319">
                    <w:rPr>
                      <w:sz w:val="24"/>
                      <w:szCs w:val="24"/>
                    </w:rPr>
                    <w:t>Nhập vào mật khẩu cũ của tài khoản</w:t>
                  </w:r>
                </w:p>
              </w:tc>
            </w:tr>
            <w:tr w:rsidR="71D3EC5B" w:rsidRPr="00462319" w14:paraId="56958943"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BE3E40C" w14:textId="598C20DA" w:rsidR="71D3EC5B" w:rsidRPr="00462319" w:rsidRDefault="71D3EC5B" w:rsidP="007A11B6">
                  <w:r w:rsidRPr="00462319">
                    <w:rPr>
                      <w:sz w:val="24"/>
                      <w:szCs w:val="24"/>
                    </w:rPr>
                    <w:t>2</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CD9F9B9" w14:textId="39472B7B" w:rsidR="71D3EC5B" w:rsidRPr="00462319" w:rsidRDefault="71D3EC5B" w:rsidP="007A11B6">
                  <w:r w:rsidRPr="00462319">
                    <w:rPr>
                      <w:sz w:val="24"/>
                      <w:szCs w:val="24"/>
                    </w:rPr>
                    <w:t>Admin, 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E9B4DF" w14:textId="757A68A8" w:rsidR="71D3EC5B" w:rsidRPr="00462319" w:rsidRDefault="71D3EC5B" w:rsidP="007A11B6">
                  <w:r w:rsidRPr="00462319">
                    <w:rPr>
                      <w:sz w:val="24"/>
                      <w:szCs w:val="24"/>
                    </w:rPr>
                    <w:t>Nhập mật khẩu mới, không trùng với mật khẩu cũ</w:t>
                  </w:r>
                </w:p>
              </w:tc>
            </w:tr>
            <w:tr w:rsidR="71D3EC5B" w:rsidRPr="00462319" w14:paraId="3FD4288B"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30B4A28" w14:textId="568340DA" w:rsidR="71D3EC5B" w:rsidRPr="00462319" w:rsidRDefault="71D3EC5B" w:rsidP="007A11B6">
                  <w:r w:rsidRPr="00462319">
                    <w:rPr>
                      <w:sz w:val="24"/>
                      <w:szCs w:val="24"/>
                    </w:rPr>
                    <w:t>3</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ABD5847" w14:textId="00D3492B" w:rsidR="71D3EC5B" w:rsidRPr="00462319" w:rsidRDefault="71D3EC5B" w:rsidP="007A11B6">
                  <w:r w:rsidRPr="00462319">
                    <w:rPr>
                      <w:sz w:val="24"/>
                      <w:szCs w:val="24"/>
                    </w:rPr>
                    <w:t xml:space="preserve">Admin, nhân viên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2C372C7" w14:textId="1113A532" w:rsidR="71D3EC5B" w:rsidRPr="00462319" w:rsidRDefault="71D3EC5B" w:rsidP="007A11B6">
                  <w:r w:rsidRPr="00462319">
                    <w:rPr>
                      <w:sz w:val="24"/>
                      <w:szCs w:val="24"/>
                    </w:rPr>
                    <w:t>Nhập lại mật khẩu mới vừa nhập</w:t>
                  </w:r>
                </w:p>
              </w:tc>
            </w:tr>
            <w:tr w:rsidR="71D3EC5B" w:rsidRPr="00462319" w14:paraId="6801B002"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E83AFDD" w14:textId="3DF2CFA1" w:rsidR="71D3EC5B" w:rsidRPr="00462319" w:rsidRDefault="71D3EC5B" w:rsidP="007A11B6">
                  <w:r w:rsidRPr="00462319">
                    <w:rPr>
                      <w:sz w:val="24"/>
                      <w:szCs w:val="24"/>
                    </w:rPr>
                    <w:t>4</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BEBAF81" w14:textId="15A19C66"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16A3813" w14:textId="5446F3B7" w:rsidR="71D3EC5B" w:rsidRPr="00462319" w:rsidRDefault="71D3EC5B" w:rsidP="007A11B6">
                  <w:r w:rsidRPr="00462319">
                    <w:rPr>
                      <w:sz w:val="24"/>
                      <w:szCs w:val="24"/>
                    </w:rPr>
                    <w:t xml:space="preserve">Kiểm tra mật khẩu có </w:t>
                  </w:r>
                  <w:r w:rsidRPr="00462319">
                    <w:rPr>
                      <w:sz w:val="24"/>
                      <w:szCs w:val="24"/>
                    </w:rPr>
                    <w:lastRenderedPageBreak/>
                    <w:t>tồn tại</w:t>
                  </w:r>
                </w:p>
              </w:tc>
            </w:tr>
            <w:tr w:rsidR="71D3EC5B" w:rsidRPr="00462319" w14:paraId="635DFE69"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B8E5AB4" w14:textId="17F2AEA5" w:rsidR="71D3EC5B" w:rsidRPr="00462319" w:rsidRDefault="71D3EC5B" w:rsidP="007A11B6">
                  <w:r w:rsidRPr="00462319">
                    <w:rPr>
                      <w:sz w:val="24"/>
                      <w:szCs w:val="24"/>
                    </w:rPr>
                    <w:lastRenderedPageBreak/>
                    <w:t>5</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6001FB5" w14:textId="522343F2"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F3EA698" w14:textId="0B07DD80" w:rsidR="71D3EC5B" w:rsidRPr="00462319" w:rsidRDefault="71D3EC5B" w:rsidP="007A11B6">
                  <w:r w:rsidRPr="00462319">
                    <w:rPr>
                      <w:sz w:val="24"/>
                      <w:szCs w:val="24"/>
                    </w:rPr>
                    <w:t>Cho phép admin thay đổi mật khẩu</w:t>
                  </w:r>
                </w:p>
              </w:tc>
            </w:tr>
          </w:tbl>
          <w:p w14:paraId="414B78B8" w14:textId="22D17D5E" w:rsidR="71D3EC5B" w:rsidRPr="00462319" w:rsidRDefault="71D3EC5B" w:rsidP="007A11B6"/>
        </w:tc>
      </w:tr>
      <w:tr w:rsidR="71D3EC5B" w:rsidRPr="00462319" w14:paraId="6F526BD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D5D1743" w14:textId="01D1ED4A"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9AE04CA" w14:textId="77777777" w:rsidTr="006A7650">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24FEA2E" w14:textId="10B770C6"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52604D0" w14:textId="63715245"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140A98D" w14:textId="2F31B3BF" w:rsidR="71D3EC5B" w:rsidRPr="00462319" w:rsidRDefault="71D3EC5B" w:rsidP="007A11B6">
                  <w:r w:rsidRPr="00462319">
                    <w:rPr>
                      <w:sz w:val="24"/>
                      <w:szCs w:val="24"/>
                    </w:rPr>
                    <w:t>Hành động</w:t>
                  </w:r>
                </w:p>
              </w:tc>
            </w:tr>
            <w:tr w:rsidR="71D3EC5B" w:rsidRPr="00462319" w14:paraId="2FFF80C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C822F2F" w14:textId="49A275C6" w:rsidR="71D3EC5B" w:rsidRPr="00462319" w:rsidRDefault="71D3EC5B" w:rsidP="007A11B6">
                  <w:r w:rsidRPr="00462319">
                    <w:rPr>
                      <w:sz w:val="24"/>
                      <w:szCs w:val="24"/>
                    </w:rPr>
                    <w:t>4a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2B57AD" w14:textId="6C49EE61"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2B4140F" w14:textId="4118A35A" w:rsidR="71D3EC5B" w:rsidRPr="00462319" w:rsidRDefault="71D3EC5B" w:rsidP="007A11B6">
                  <w:r w:rsidRPr="00462319">
                    <w:rPr>
                      <w:sz w:val="24"/>
                      <w:szCs w:val="24"/>
                    </w:rPr>
                    <w:t>Báo mật khẩu đã tồn tại</w:t>
                  </w:r>
                </w:p>
              </w:tc>
            </w:tr>
          </w:tbl>
          <w:p w14:paraId="181E008A" w14:textId="77777777" w:rsidR="71D3EC5B" w:rsidRPr="00462319" w:rsidRDefault="71D3EC5B" w:rsidP="007A11B6"/>
        </w:tc>
      </w:tr>
    </w:tbl>
    <w:p w14:paraId="2590305C" w14:textId="46A99A18" w:rsidR="71D3EC5B" w:rsidRPr="00462319" w:rsidRDefault="71D3EC5B" w:rsidP="007A11B6">
      <w:pPr>
        <w:spacing w:after="160" w:line="257" w:lineRule="auto"/>
      </w:pPr>
      <w:r w:rsidRPr="00462319">
        <w:rPr>
          <w:sz w:val="24"/>
          <w:szCs w:val="24"/>
        </w:rPr>
        <w:t>Quản trị nhóm người dùng</w:t>
      </w:r>
    </w:p>
    <w:tbl>
      <w:tblPr>
        <w:tblStyle w:val="TableGrid"/>
        <w:tblW w:w="0" w:type="auto"/>
        <w:tblLook w:val="04A0" w:firstRow="1" w:lastRow="0" w:firstColumn="1" w:lastColumn="0" w:noHBand="0" w:noVBand="1"/>
      </w:tblPr>
      <w:tblGrid>
        <w:gridCol w:w="2265"/>
        <w:gridCol w:w="2265"/>
        <w:gridCol w:w="2266"/>
        <w:gridCol w:w="2266"/>
      </w:tblGrid>
      <w:tr w:rsidR="006C503B" w:rsidRPr="00462319" w14:paraId="7E3197B5" w14:textId="77777777" w:rsidTr="00E94D7E">
        <w:tc>
          <w:tcPr>
            <w:tcW w:w="2265" w:type="dxa"/>
          </w:tcPr>
          <w:p w14:paraId="23D9171F" w14:textId="77777777" w:rsidR="006C503B" w:rsidRPr="00462319" w:rsidRDefault="006C503B" w:rsidP="007A11B6">
            <w:pPr>
              <w:rPr>
                <w:b/>
                <w:bCs/>
                <w:szCs w:val="24"/>
              </w:rPr>
            </w:pPr>
            <w:r w:rsidRPr="00462319">
              <w:rPr>
                <w:b/>
                <w:bCs/>
                <w:szCs w:val="24"/>
              </w:rPr>
              <w:t>Mã Use Case</w:t>
            </w:r>
          </w:p>
        </w:tc>
        <w:tc>
          <w:tcPr>
            <w:tcW w:w="2265" w:type="dxa"/>
          </w:tcPr>
          <w:p w14:paraId="5A58B443" w14:textId="77777777" w:rsidR="006C503B" w:rsidRPr="00462319" w:rsidRDefault="006C503B" w:rsidP="007A11B6">
            <w:r w:rsidRPr="00462319">
              <w:t>UC03</w:t>
            </w:r>
          </w:p>
        </w:tc>
        <w:tc>
          <w:tcPr>
            <w:tcW w:w="2266" w:type="dxa"/>
          </w:tcPr>
          <w:p w14:paraId="18084A6E" w14:textId="77777777" w:rsidR="006C503B" w:rsidRPr="00462319" w:rsidRDefault="006C503B" w:rsidP="007A11B6">
            <w:r w:rsidRPr="00462319">
              <w:t>Tên Use Case</w:t>
            </w:r>
          </w:p>
        </w:tc>
        <w:tc>
          <w:tcPr>
            <w:tcW w:w="2266" w:type="dxa"/>
          </w:tcPr>
          <w:p w14:paraId="111C1A82" w14:textId="77777777" w:rsidR="006C503B" w:rsidRPr="00462319" w:rsidRDefault="006C503B" w:rsidP="007A11B6">
            <w:r w:rsidRPr="00462319">
              <w:t>Thêm nhóm người dùng</w:t>
            </w:r>
          </w:p>
        </w:tc>
      </w:tr>
      <w:tr w:rsidR="006C503B" w:rsidRPr="00462319" w14:paraId="6B4E2686" w14:textId="77777777" w:rsidTr="00E94D7E">
        <w:tc>
          <w:tcPr>
            <w:tcW w:w="2265" w:type="dxa"/>
          </w:tcPr>
          <w:p w14:paraId="4F95FA95" w14:textId="77777777" w:rsidR="006C503B" w:rsidRPr="00462319" w:rsidRDefault="006C503B" w:rsidP="007A11B6">
            <w:pPr>
              <w:rPr>
                <w:b/>
                <w:bCs/>
                <w:szCs w:val="24"/>
              </w:rPr>
            </w:pPr>
            <w:r w:rsidRPr="00462319">
              <w:rPr>
                <w:b/>
                <w:bCs/>
                <w:szCs w:val="24"/>
              </w:rPr>
              <w:t>Mục đích sử dụng</w:t>
            </w:r>
          </w:p>
        </w:tc>
        <w:tc>
          <w:tcPr>
            <w:tcW w:w="6797" w:type="dxa"/>
            <w:gridSpan w:val="3"/>
          </w:tcPr>
          <w:p w14:paraId="47BAFB79" w14:textId="77777777" w:rsidR="006C503B" w:rsidRPr="00462319" w:rsidRDefault="006C503B" w:rsidP="007A11B6">
            <w:r w:rsidRPr="00462319">
              <w:t>Thêm 1 nhóm người dùng mới vào hệ thống</w:t>
            </w:r>
          </w:p>
        </w:tc>
      </w:tr>
      <w:tr w:rsidR="006C503B" w:rsidRPr="00462319" w14:paraId="1A4C75E6" w14:textId="77777777" w:rsidTr="00E94D7E">
        <w:tc>
          <w:tcPr>
            <w:tcW w:w="2265" w:type="dxa"/>
          </w:tcPr>
          <w:p w14:paraId="3028CD27" w14:textId="77777777" w:rsidR="006C503B" w:rsidRPr="00462319" w:rsidRDefault="006C503B" w:rsidP="007A11B6">
            <w:pPr>
              <w:rPr>
                <w:b/>
                <w:bCs/>
                <w:szCs w:val="24"/>
              </w:rPr>
            </w:pPr>
            <w:r w:rsidRPr="00462319">
              <w:rPr>
                <w:b/>
                <w:bCs/>
                <w:szCs w:val="24"/>
              </w:rPr>
              <w:t>Tác nhân</w:t>
            </w:r>
          </w:p>
        </w:tc>
        <w:tc>
          <w:tcPr>
            <w:tcW w:w="6797" w:type="dxa"/>
            <w:gridSpan w:val="3"/>
          </w:tcPr>
          <w:p w14:paraId="28532F5B" w14:textId="77777777" w:rsidR="006C503B" w:rsidRPr="00462319" w:rsidRDefault="006C503B" w:rsidP="007A11B6">
            <w:r w:rsidRPr="00462319">
              <w:t>Admin</w:t>
            </w:r>
          </w:p>
        </w:tc>
      </w:tr>
      <w:tr w:rsidR="006C503B" w:rsidRPr="00462319" w14:paraId="143904BD" w14:textId="77777777" w:rsidTr="00E94D7E">
        <w:tc>
          <w:tcPr>
            <w:tcW w:w="2265" w:type="dxa"/>
          </w:tcPr>
          <w:p w14:paraId="0253C91B" w14:textId="77777777" w:rsidR="006C503B" w:rsidRPr="00462319" w:rsidRDefault="006C503B" w:rsidP="007A11B6">
            <w:pPr>
              <w:rPr>
                <w:b/>
                <w:bCs/>
                <w:szCs w:val="24"/>
              </w:rPr>
            </w:pPr>
            <w:r w:rsidRPr="00462319">
              <w:rPr>
                <w:b/>
                <w:bCs/>
                <w:szCs w:val="24"/>
              </w:rPr>
              <w:t>Sự kiện kích hoạt</w:t>
            </w:r>
          </w:p>
        </w:tc>
        <w:tc>
          <w:tcPr>
            <w:tcW w:w="6797" w:type="dxa"/>
            <w:gridSpan w:val="3"/>
          </w:tcPr>
          <w:p w14:paraId="6356CE66" w14:textId="77777777" w:rsidR="006C503B" w:rsidRPr="00462319" w:rsidRDefault="006C503B" w:rsidP="007A11B6">
            <w:r w:rsidRPr="00462319">
              <w:t>Sau khi người dùng nhấn vào thêm nhóm người dùng</w:t>
            </w:r>
          </w:p>
        </w:tc>
      </w:tr>
      <w:tr w:rsidR="006C503B" w:rsidRPr="00462319" w14:paraId="66067C8B" w14:textId="77777777" w:rsidTr="00E94D7E">
        <w:tc>
          <w:tcPr>
            <w:tcW w:w="2265" w:type="dxa"/>
          </w:tcPr>
          <w:p w14:paraId="6A777D6E" w14:textId="77777777" w:rsidR="006C503B" w:rsidRPr="00462319" w:rsidRDefault="006C503B" w:rsidP="007A11B6">
            <w:pPr>
              <w:rPr>
                <w:szCs w:val="24"/>
              </w:rPr>
            </w:pPr>
            <w:r w:rsidRPr="00462319">
              <w:rPr>
                <w:b/>
                <w:szCs w:val="24"/>
                <w:lang w:val="vi-VN"/>
              </w:rPr>
              <w:t>Điều kiện tiên quyết</w:t>
            </w:r>
          </w:p>
        </w:tc>
        <w:tc>
          <w:tcPr>
            <w:tcW w:w="6797" w:type="dxa"/>
            <w:gridSpan w:val="3"/>
          </w:tcPr>
          <w:p w14:paraId="0513DCB3" w14:textId="77777777" w:rsidR="006C503B" w:rsidRPr="00462319" w:rsidRDefault="006C503B" w:rsidP="007A11B6">
            <w:r w:rsidRPr="00462319">
              <w:t>Người dùng đang trong chức năng quản trị nhóm người dùng</w:t>
            </w:r>
          </w:p>
        </w:tc>
      </w:tr>
      <w:tr w:rsidR="006C503B" w:rsidRPr="00462319" w14:paraId="04073B4B" w14:textId="77777777" w:rsidTr="00E94D7E">
        <w:tc>
          <w:tcPr>
            <w:tcW w:w="2265" w:type="dxa"/>
          </w:tcPr>
          <w:p w14:paraId="21E4BF35" w14:textId="77777777" w:rsidR="006C503B" w:rsidRPr="00462319" w:rsidRDefault="006C503B" w:rsidP="007A11B6">
            <w:pPr>
              <w:rPr>
                <w:szCs w:val="24"/>
              </w:rPr>
            </w:pPr>
            <w:r w:rsidRPr="00462319">
              <w:rPr>
                <w:b/>
                <w:szCs w:val="24"/>
                <w:lang w:val="vi-VN"/>
              </w:rPr>
              <w:t>Hậu điều kiện</w:t>
            </w:r>
          </w:p>
        </w:tc>
        <w:tc>
          <w:tcPr>
            <w:tcW w:w="6797" w:type="dxa"/>
            <w:gridSpan w:val="3"/>
          </w:tcPr>
          <w:p w14:paraId="5F881E82" w14:textId="77777777" w:rsidR="006C503B" w:rsidRPr="00462319" w:rsidRDefault="006C503B" w:rsidP="007A11B6">
            <w:r w:rsidRPr="00462319">
              <w:t>Thêm nhóm người dùng</w:t>
            </w:r>
          </w:p>
        </w:tc>
      </w:tr>
      <w:tr w:rsidR="006C503B" w:rsidRPr="00462319" w14:paraId="48A338D9" w14:textId="77777777" w:rsidTr="00E94D7E">
        <w:tc>
          <w:tcPr>
            <w:tcW w:w="2265" w:type="dxa"/>
          </w:tcPr>
          <w:p w14:paraId="247A6C76" w14:textId="77777777" w:rsidR="006C503B" w:rsidRPr="00462319" w:rsidRDefault="006C503B" w:rsidP="007A11B6">
            <w:pPr>
              <w:rPr>
                <w:szCs w:val="24"/>
              </w:rPr>
            </w:pPr>
            <w:r w:rsidRPr="00462319">
              <w:rPr>
                <w:b/>
                <w:szCs w:val="24"/>
                <w:lang w:val="vi-VN"/>
              </w:rPr>
              <w:t>Luồng sự kiện chính (Thành công)</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6C503B" w:rsidRPr="00462319" w14:paraId="372EE877" w14:textId="77777777" w:rsidTr="006A7650">
              <w:tc>
                <w:tcPr>
                  <w:tcW w:w="2190" w:type="dxa"/>
                  <w:shd w:val="clear" w:color="auto" w:fill="FFC000"/>
                </w:tcPr>
                <w:p w14:paraId="079FB7E6" w14:textId="77777777" w:rsidR="006C503B" w:rsidRPr="00462319" w:rsidRDefault="006C503B" w:rsidP="007A11B6">
                  <w:r w:rsidRPr="00462319">
                    <w:t>STT</w:t>
                  </w:r>
                </w:p>
              </w:tc>
              <w:tc>
                <w:tcPr>
                  <w:tcW w:w="2190" w:type="dxa"/>
                  <w:shd w:val="clear" w:color="auto" w:fill="FFC000"/>
                </w:tcPr>
                <w:p w14:paraId="155E9B8B" w14:textId="77777777" w:rsidR="006C503B" w:rsidRPr="00462319" w:rsidRDefault="006C503B" w:rsidP="007A11B6">
                  <w:r w:rsidRPr="00462319">
                    <w:t>Thực hiện bởi</w:t>
                  </w:r>
                </w:p>
              </w:tc>
              <w:tc>
                <w:tcPr>
                  <w:tcW w:w="2191" w:type="dxa"/>
                  <w:shd w:val="clear" w:color="auto" w:fill="FFC000"/>
                </w:tcPr>
                <w:p w14:paraId="6981E4AE" w14:textId="77777777" w:rsidR="006C503B" w:rsidRPr="00462319" w:rsidRDefault="006C503B" w:rsidP="007A11B6">
                  <w:r w:rsidRPr="00462319">
                    <w:t>Hành động</w:t>
                  </w:r>
                </w:p>
              </w:tc>
            </w:tr>
            <w:tr w:rsidR="006C503B" w:rsidRPr="00462319" w14:paraId="7BC6A966" w14:textId="77777777" w:rsidTr="00332D16">
              <w:tc>
                <w:tcPr>
                  <w:tcW w:w="2190" w:type="dxa"/>
                  <w:shd w:val="clear" w:color="auto" w:fill="C2D69B" w:themeFill="accent3" w:themeFillTint="99"/>
                </w:tcPr>
                <w:p w14:paraId="1D98DD5F" w14:textId="77777777" w:rsidR="006C503B" w:rsidRPr="00462319" w:rsidRDefault="006C503B" w:rsidP="007A11B6">
                  <w:r w:rsidRPr="00462319">
                    <w:t>1</w:t>
                  </w:r>
                </w:p>
              </w:tc>
              <w:tc>
                <w:tcPr>
                  <w:tcW w:w="2190" w:type="dxa"/>
                  <w:shd w:val="clear" w:color="auto" w:fill="C2D69B" w:themeFill="accent3" w:themeFillTint="99"/>
                </w:tcPr>
                <w:p w14:paraId="0C714B93" w14:textId="77777777" w:rsidR="006C503B" w:rsidRPr="00462319" w:rsidRDefault="006C503B" w:rsidP="007A11B6">
                  <w:r w:rsidRPr="00462319">
                    <w:t>Admin</w:t>
                  </w:r>
                </w:p>
              </w:tc>
              <w:tc>
                <w:tcPr>
                  <w:tcW w:w="2191" w:type="dxa"/>
                  <w:shd w:val="clear" w:color="auto" w:fill="C2D69B" w:themeFill="accent3" w:themeFillTint="99"/>
                </w:tcPr>
                <w:p w14:paraId="716CF382" w14:textId="77777777" w:rsidR="006C503B" w:rsidRPr="00462319" w:rsidRDefault="006C503B" w:rsidP="007A11B6">
                  <w:r w:rsidRPr="00462319">
                    <w:t>Chọn chức năng quản trị nhóm người dùng trong danh mục quản trị hệ thống</w:t>
                  </w:r>
                </w:p>
              </w:tc>
            </w:tr>
            <w:tr w:rsidR="006C503B" w:rsidRPr="00462319" w14:paraId="464D095A" w14:textId="77777777" w:rsidTr="00332D16">
              <w:tc>
                <w:tcPr>
                  <w:tcW w:w="2190" w:type="dxa"/>
                  <w:shd w:val="clear" w:color="auto" w:fill="C2D69B" w:themeFill="accent3" w:themeFillTint="99"/>
                </w:tcPr>
                <w:p w14:paraId="0F5DB2E8" w14:textId="77777777" w:rsidR="006C503B" w:rsidRPr="00462319" w:rsidRDefault="006C503B" w:rsidP="007A11B6">
                  <w:r w:rsidRPr="00462319">
                    <w:t>2</w:t>
                  </w:r>
                </w:p>
              </w:tc>
              <w:tc>
                <w:tcPr>
                  <w:tcW w:w="2190" w:type="dxa"/>
                  <w:shd w:val="clear" w:color="auto" w:fill="C2D69B" w:themeFill="accent3" w:themeFillTint="99"/>
                </w:tcPr>
                <w:p w14:paraId="18A523B5" w14:textId="77777777" w:rsidR="006C503B" w:rsidRPr="00462319" w:rsidRDefault="006C503B" w:rsidP="007A11B6">
                  <w:r w:rsidRPr="00462319">
                    <w:t>Hệ thống</w:t>
                  </w:r>
                </w:p>
              </w:tc>
              <w:tc>
                <w:tcPr>
                  <w:tcW w:w="2191" w:type="dxa"/>
                  <w:shd w:val="clear" w:color="auto" w:fill="C2D69B" w:themeFill="accent3" w:themeFillTint="99"/>
                </w:tcPr>
                <w:p w14:paraId="12579DCA" w14:textId="77777777" w:rsidR="006C503B" w:rsidRPr="00462319" w:rsidRDefault="006C503B" w:rsidP="007A11B6">
                  <w:r w:rsidRPr="00462319">
                    <w:t>Hiển thị giao diện quản lý nhóm người dùng và danh sách nhóm người dùng đang tồn tại</w:t>
                  </w:r>
                </w:p>
              </w:tc>
            </w:tr>
            <w:tr w:rsidR="006C503B" w:rsidRPr="00462319" w14:paraId="61467834" w14:textId="77777777" w:rsidTr="00332D16">
              <w:tc>
                <w:tcPr>
                  <w:tcW w:w="2190" w:type="dxa"/>
                  <w:shd w:val="clear" w:color="auto" w:fill="C2D69B" w:themeFill="accent3" w:themeFillTint="99"/>
                </w:tcPr>
                <w:p w14:paraId="146C99AA" w14:textId="77777777" w:rsidR="006C503B" w:rsidRPr="00462319" w:rsidRDefault="006C503B" w:rsidP="007A11B6">
                  <w:r w:rsidRPr="00462319">
                    <w:t>3</w:t>
                  </w:r>
                </w:p>
              </w:tc>
              <w:tc>
                <w:tcPr>
                  <w:tcW w:w="2190" w:type="dxa"/>
                  <w:shd w:val="clear" w:color="auto" w:fill="C2D69B" w:themeFill="accent3" w:themeFillTint="99"/>
                </w:tcPr>
                <w:p w14:paraId="254FCBAD" w14:textId="77777777" w:rsidR="006C503B" w:rsidRPr="00462319" w:rsidRDefault="006C503B" w:rsidP="007A11B6">
                  <w:r w:rsidRPr="00462319">
                    <w:t>Admin</w:t>
                  </w:r>
                </w:p>
              </w:tc>
              <w:tc>
                <w:tcPr>
                  <w:tcW w:w="2191" w:type="dxa"/>
                  <w:shd w:val="clear" w:color="auto" w:fill="C2D69B" w:themeFill="accent3" w:themeFillTint="99"/>
                </w:tcPr>
                <w:p w14:paraId="0145792E" w14:textId="77777777" w:rsidR="006C503B" w:rsidRPr="00462319" w:rsidRDefault="006C503B" w:rsidP="007A11B6">
                  <w:r w:rsidRPr="00462319">
                    <w:t>Nhập thông tin nhóm (Group ID, Group Name, Group Desc và chọn quyền muốn phân quyền cho nhóm người dùng) và nhấn chức năng thêm</w:t>
                  </w:r>
                </w:p>
              </w:tc>
            </w:tr>
            <w:tr w:rsidR="006C503B" w:rsidRPr="00462319" w14:paraId="53E59CE9" w14:textId="77777777" w:rsidTr="00332D16">
              <w:tc>
                <w:tcPr>
                  <w:tcW w:w="2190" w:type="dxa"/>
                  <w:shd w:val="clear" w:color="auto" w:fill="C2D69B" w:themeFill="accent3" w:themeFillTint="99"/>
                </w:tcPr>
                <w:p w14:paraId="677E6052" w14:textId="77777777" w:rsidR="006C503B" w:rsidRPr="00462319" w:rsidRDefault="006C503B" w:rsidP="007A11B6">
                  <w:r w:rsidRPr="00462319">
                    <w:t>4</w:t>
                  </w:r>
                </w:p>
              </w:tc>
              <w:tc>
                <w:tcPr>
                  <w:tcW w:w="2190" w:type="dxa"/>
                  <w:shd w:val="clear" w:color="auto" w:fill="C2D69B" w:themeFill="accent3" w:themeFillTint="99"/>
                </w:tcPr>
                <w:p w14:paraId="764211A3" w14:textId="77777777" w:rsidR="006C503B" w:rsidRPr="00462319" w:rsidRDefault="006C503B" w:rsidP="007A11B6">
                  <w:r w:rsidRPr="00462319">
                    <w:t>Hệ thống</w:t>
                  </w:r>
                </w:p>
              </w:tc>
              <w:tc>
                <w:tcPr>
                  <w:tcW w:w="2191" w:type="dxa"/>
                  <w:shd w:val="clear" w:color="auto" w:fill="C2D69B" w:themeFill="accent3" w:themeFillTint="99"/>
                </w:tcPr>
                <w:p w14:paraId="5FAB90F9" w14:textId="77777777" w:rsidR="006C503B" w:rsidRPr="00462319" w:rsidRDefault="006C503B" w:rsidP="007A11B6">
                  <w:r w:rsidRPr="00462319">
                    <w:t>Thông báo xác nhận thêm nhóm người dùng</w:t>
                  </w:r>
                </w:p>
              </w:tc>
            </w:tr>
            <w:tr w:rsidR="006C503B" w:rsidRPr="00462319" w14:paraId="78A66738" w14:textId="77777777" w:rsidTr="00332D16">
              <w:tc>
                <w:tcPr>
                  <w:tcW w:w="2190" w:type="dxa"/>
                  <w:shd w:val="clear" w:color="auto" w:fill="C2D69B" w:themeFill="accent3" w:themeFillTint="99"/>
                </w:tcPr>
                <w:p w14:paraId="2AC18B89" w14:textId="77777777" w:rsidR="006C503B" w:rsidRPr="00462319" w:rsidRDefault="006C503B" w:rsidP="007A11B6">
                  <w:r w:rsidRPr="00462319">
                    <w:t>5</w:t>
                  </w:r>
                </w:p>
              </w:tc>
              <w:tc>
                <w:tcPr>
                  <w:tcW w:w="2190" w:type="dxa"/>
                  <w:shd w:val="clear" w:color="auto" w:fill="C2D69B" w:themeFill="accent3" w:themeFillTint="99"/>
                </w:tcPr>
                <w:p w14:paraId="5E12C808" w14:textId="77777777" w:rsidR="006C503B" w:rsidRPr="00462319" w:rsidRDefault="006C503B" w:rsidP="007A11B6">
                  <w:r w:rsidRPr="00462319">
                    <w:t>Hệ thống</w:t>
                  </w:r>
                </w:p>
              </w:tc>
              <w:tc>
                <w:tcPr>
                  <w:tcW w:w="2191" w:type="dxa"/>
                  <w:shd w:val="clear" w:color="auto" w:fill="C2D69B" w:themeFill="accent3" w:themeFillTint="99"/>
                </w:tcPr>
                <w:p w14:paraId="1190BCC4" w14:textId="77777777" w:rsidR="006C503B" w:rsidRPr="00462319" w:rsidRDefault="006C503B" w:rsidP="007A11B6">
                  <w:r w:rsidRPr="00462319">
                    <w:t xml:space="preserve">Kiểm tra thông tin nhóm vừa nhập có đủ trường bắt buộc và phân quyền cho nhóm người dùng </w:t>
                  </w:r>
                </w:p>
              </w:tc>
            </w:tr>
            <w:tr w:rsidR="006C503B" w:rsidRPr="00462319" w14:paraId="009F84D2" w14:textId="77777777" w:rsidTr="00332D16">
              <w:tc>
                <w:tcPr>
                  <w:tcW w:w="2190" w:type="dxa"/>
                  <w:shd w:val="clear" w:color="auto" w:fill="C2D69B" w:themeFill="accent3" w:themeFillTint="99"/>
                </w:tcPr>
                <w:p w14:paraId="22D2BC24" w14:textId="77777777" w:rsidR="006C503B" w:rsidRPr="00462319" w:rsidRDefault="006C503B" w:rsidP="007A11B6">
                  <w:r w:rsidRPr="00462319">
                    <w:t>6</w:t>
                  </w:r>
                </w:p>
              </w:tc>
              <w:tc>
                <w:tcPr>
                  <w:tcW w:w="2190" w:type="dxa"/>
                  <w:shd w:val="clear" w:color="auto" w:fill="C2D69B" w:themeFill="accent3" w:themeFillTint="99"/>
                </w:tcPr>
                <w:p w14:paraId="09888108" w14:textId="77777777" w:rsidR="006C503B" w:rsidRPr="00462319" w:rsidRDefault="006C503B" w:rsidP="007A11B6">
                  <w:r w:rsidRPr="00462319">
                    <w:t xml:space="preserve">Hệ thống </w:t>
                  </w:r>
                </w:p>
              </w:tc>
              <w:tc>
                <w:tcPr>
                  <w:tcW w:w="2191" w:type="dxa"/>
                  <w:shd w:val="clear" w:color="auto" w:fill="C2D69B" w:themeFill="accent3" w:themeFillTint="99"/>
                </w:tcPr>
                <w:p w14:paraId="54CABC1D" w14:textId="77777777" w:rsidR="006C503B" w:rsidRPr="00462319" w:rsidRDefault="006C503B" w:rsidP="007A11B6">
                  <w:r w:rsidRPr="00462319">
                    <w:t>Thông báo đã thêm nhóm người dùng thành công</w:t>
                  </w:r>
                </w:p>
              </w:tc>
            </w:tr>
          </w:tbl>
          <w:p w14:paraId="02B72F6E" w14:textId="5637688F" w:rsidR="006C503B" w:rsidRPr="00462319" w:rsidRDefault="006C503B" w:rsidP="007A11B6"/>
        </w:tc>
      </w:tr>
      <w:tr w:rsidR="006C503B" w:rsidRPr="00462319" w14:paraId="24D953ED" w14:textId="77777777" w:rsidTr="00E94D7E">
        <w:tc>
          <w:tcPr>
            <w:tcW w:w="2265" w:type="dxa"/>
          </w:tcPr>
          <w:p w14:paraId="38C8B06A" w14:textId="77777777" w:rsidR="006C503B" w:rsidRPr="00462319" w:rsidRDefault="006C503B" w:rsidP="007A11B6">
            <w:pPr>
              <w:rPr>
                <w:szCs w:val="24"/>
              </w:rPr>
            </w:pPr>
            <w:r w:rsidRPr="00462319">
              <w:rPr>
                <w:b/>
                <w:szCs w:val="24"/>
                <w:lang w:val="vi-VN"/>
              </w:rPr>
              <w:t>Luồng sự kiện thay thế</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6C503B" w:rsidRPr="00462319" w14:paraId="2CDC5FAA" w14:textId="77777777" w:rsidTr="006A7650">
              <w:tc>
                <w:tcPr>
                  <w:tcW w:w="2190" w:type="dxa"/>
                  <w:shd w:val="clear" w:color="auto" w:fill="FFC000"/>
                </w:tcPr>
                <w:p w14:paraId="062499FE" w14:textId="77777777" w:rsidR="006C503B" w:rsidRPr="00462319" w:rsidRDefault="006C503B" w:rsidP="007A11B6">
                  <w:r w:rsidRPr="00462319">
                    <w:t>STT</w:t>
                  </w:r>
                </w:p>
              </w:tc>
              <w:tc>
                <w:tcPr>
                  <w:tcW w:w="2190" w:type="dxa"/>
                  <w:shd w:val="clear" w:color="auto" w:fill="FFC000"/>
                </w:tcPr>
                <w:p w14:paraId="453463B0" w14:textId="77777777" w:rsidR="006C503B" w:rsidRPr="00462319" w:rsidRDefault="006C503B" w:rsidP="007A11B6">
                  <w:r w:rsidRPr="00462319">
                    <w:t>Thực hiện bởi</w:t>
                  </w:r>
                </w:p>
              </w:tc>
              <w:tc>
                <w:tcPr>
                  <w:tcW w:w="2191" w:type="dxa"/>
                  <w:shd w:val="clear" w:color="auto" w:fill="FFC000"/>
                </w:tcPr>
                <w:p w14:paraId="05E13C8B" w14:textId="77777777" w:rsidR="006C503B" w:rsidRPr="00462319" w:rsidRDefault="006C503B" w:rsidP="007A11B6">
                  <w:r w:rsidRPr="00462319">
                    <w:t>Hành động</w:t>
                  </w:r>
                </w:p>
              </w:tc>
            </w:tr>
            <w:tr w:rsidR="006C503B" w:rsidRPr="00462319" w14:paraId="43A1498C" w14:textId="77777777" w:rsidTr="00332D16">
              <w:tc>
                <w:tcPr>
                  <w:tcW w:w="2190" w:type="dxa"/>
                  <w:shd w:val="clear" w:color="auto" w:fill="C2D69B" w:themeFill="accent3" w:themeFillTint="99"/>
                </w:tcPr>
                <w:p w14:paraId="1D4EB4F5" w14:textId="77777777" w:rsidR="006C503B" w:rsidRPr="00462319" w:rsidRDefault="006C503B" w:rsidP="007A11B6">
                  <w:r w:rsidRPr="00462319">
                    <w:t>5a</w:t>
                  </w:r>
                </w:p>
              </w:tc>
              <w:tc>
                <w:tcPr>
                  <w:tcW w:w="2190" w:type="dxa"/>
                  <w:shd w:val="clear" w:color="auto" w:fill="C2D69B" w:themeFill="accent3" w:themeFillTint="99"/>
                </w:tcPr>
                <w:p w14:paraId="6F80D752" w14:textId="77777777" w:rsidR="006C503B" w:rsidRPr="00462319" w:rsidRDefault="006C503B" w:rsidP="007A11B6">
                  <w:r w:rsidRPr="00462319">
                    <w:t>Hệ thống</w:t>
                  </w:r>
                </w:p>
              </w:tc>
              <w:tc>
                <w:tcPr>
                  <w:tcW w:w="2191" w:type="dxa"/>
                  <w:shd w:val="clear" w:color="auto" w:fill="C2D69B" w:themeFill="accent3" w:themeFillTint="99"/>
                </w:tcPr>
                <w:p w14:paraId="3CD14718" w14:textId="77777777" w:rsidR="006C503B" w:rsidRPr="00462319" w:rsidRDefault="006C503B" w:rsidP="007A11B6">
                  <w:r w:rsidRPr="00462319">
                    <w:t>Thông báo chưa nhập đủ các trường hoặc chưa phân quyền cho nhóm người dùng</w:t>
                  </w:r>
                </w:p>
              </w:tc>
            </w:tr>
            <w:tr w:rsidR="006C503B" w:rsidRPr="00462319" w14:paraId="3CA2B47C" w14:textId="77777777" w:rsidTr="00332D16">
              <w:tc>
                <w:tcPr>
                  <w:tcW w:w="2190" w:type="dxa"/>
                  <w:shd w:val="clear" w:color="auto" w:fill="C2D69B" w:themeFill="accent3" w:themeFillTint="99"/>
                </w:tcPr>
                <w:p w14:paraId="1D8F53EE" w14:textId="77777777" w:rsidR="006C503B" w:rsidRPr="00462319" w:rsidRDefault="006C503B" w:rsidP="007A11B6">
                  <w:r w:rsidRPr="00462319">
                    <w:t xml:space="preserve">6a </w:t>
                  </w:r>
                </w:p>
              </w:tc>
              <w:tc>
                <w:tcPr>
                  <w:tcW w:w="2190" w:type="dxa"/>
                  <w:shd w:val="clear" w:color="auto" w:fill="C2D69B" w:themeFill="accent3" w:themeFillTint="99"/>
                </w:tcPr>
                <w:p w14:paraId="1E93A3A9" w14:textId="77777777" w:rsidR="006C503B" w:rsidRPr="00462319" w:rsidRDefault="006C503B" w:rsidP="007A11B6">
                  <w:r w:rsidRPr="00462319">
                    <w:t xml:space="preserve">Hệ thống </w:t>
                  </w:r>
                </w:p>
              </w:tc>
              <w:tc>
                <w:tcPr>
                  <w:tcW w:w="2191" w:type="dxa"/>
                  <w:shd w:val="clear" w:color="auto" w:fill="C2D69B" w:themeFill="accent3" w:themeFillTint="99"/>
                </w:tcPr>
                <w:p w14:paraId="20FA47D7" w14:textId="77777777" w:rsidR="006C503B" w:rsidRPr="00462319" w:rsidRDefault="006C503B" w:rsidP="007A11B6">
                  <w:r w:rsidRPr="00462319">
                    <w:t>Thông báo thêm người dùng không thành công</w:t>
                  </w:r>
                </w:p>
              </w:tc>
            </w:tr>
          </w:tbl>
          <w:p w14:paraId="48F2C76C" w14:textId="77777777" w:rsidR="006C503B" w:rsidRPr="00462319" w:rsidRDefault="006C503B" w:rsidP="007A11B6"/>
        </w:tc>
      </w:tr>
    </w:tbl>
    <w:p w14:paraId="3E8C9AE8" w14:textId="123FBFB4" w:rsidR="00AF4367" w:rsidRPr="00462319" w:rsidRDefault="71D3EC5B" w:rsidP="007A11B6">
      <w:pPr>
        <w:spacing w:after="160" w:line="257" w:lineRule="auto"/>
        <w:rPr>
          <w:sz w:val="24"/>
          <w:szCs w:val="24"/>
        </w:rPr>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6F23984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3842926" w14:textId="53FF4037" w:rsidR="71D3EC5B" w:rsidRPr="00462319" w:rsidRDefault="00AF4367" w:rsidP="007A11B6">
            <w:r w:rsidRPr="00462319">
              <w:rPr>
                <w:sz w:val="24"/>
                <w:szCs w:val="24"/>
              </w:rPr>
              <w:lastRenderedPageBreak/>
              <w:br w:type="page"/>
            </w:r>
            <w:r w:rsidR="71D3EC5B"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220DE33" w14:textId="21ED0E73" w:rsidR="71D3EC5B" w:rsidRPr="00462319" w:rsidRDefault="71D3EC5B" w:rsidP="007A11B6">
            <w:r w:rsidRPr="00462319">
              <w:rPr>
                <w:sz w:val="24"/>
                <w:szCs w:val="24"/>
              </w:rPr>
              <w:t>UC04</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17BBE40B" w14:textId="7F074753"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19D9C7A" w14:textId="470B6FFC" w:rsidR="71D3EC5B" w:rsidRPr="00462319" w:rsidRDefault="71D3EC5B" w:rsidP="007A11B6">
            <w:r w:rsidRPr="00462319">
              <w:rPr>
                <w:sz w:val="24"/>
                <w:szCs w:val="24"/>
              </w:rPr>
              <w:t>Xem nhóm người dùng</w:t>
            </w:r>
          </w:p>
        </w:tc>
      </w:tr>
      <w:tr w:rsidR="71D3EC5B" w:rsidRPr="00462319" w14:paraId="349BBA1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B27A3C1" w14:textId="27CA7863"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DB4E705" w14:textId="0EC047F8" w:rsidR="71D3EC5B" w:rsidRPr="00462319" w:rsidRDefault="71D3EC5B" w:rsidP="007A11B6">
            <w:r w:rsidRPr="00462319">
              <w:rPr>
                <w:sz w:val="24"/>
                <w:szCs w:val="24"/>
              </w:rPr>
              <w:t>Cho phép người dùng xem danh sách nhóm người dùng</w:t>
            </w:r>
          </w:p>
        </w:tc>
      </w:tr>
      <w:tr w:rsidR="71D3EC5B" w:rsidRPr="00462319" w14:paraId="26F154F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2A67C4A" w14:textId="49F12440"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B1AE79D" w14:textId="31FC80EB" w:rsidR="71D3EC5B" w:rsidRPr="00462319" w:rsidRDefault="71D3EC5B" w:rsidP="007A11B6">
            <w:r w:rsidRPr="00462319">
              <w:rPr>
                <w:sz w:val="24"/>
                <w:szCs w:val="24"/>
              </w:rPr>
              <w:t>Admin</w:t>
            </w:r>
          </w:p>
        </w:tc>
      </w:tr>
      <w:tr w:rsidR="71D3EC5B" w:rsidRPr="00462319" w14:paraId="29F91C7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6F5FBD8" w14:textId="4E7E573A"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F61BABE" w14:textId="0400D44F" w:rsidR="71D3EC5B" w:rsidRPr="00462319" w:rsidRDefault="71D3EC5B" w:rsidP="007A11B6">
            <w:pPr>
              <w:rPr>
                <w:lang w:val="en-US"/>
              </w:rPr>
            </w:pPr>
            <w:r w:rsidRPr="00462319">
              <w:rPr>
                <w:sz w:val="24"/>
                <w:szCs w:val="24"/>
              </w:rPr>
              <w:t>Sau khi người dùng nhấn vào chức năng quản lý nhóm người d</w:t>
            </w:r>
            <w:proofErr w:type="spellStart"/>
            <w:r w:rsidR="006979BB" w:rsidRPr="00462319">
              <w:rPr>
                <w:sz w:val="24"/>
                <w:szCs w:val="24"/>
                <w:lang w:val="en-US"/>
              </w:rPr>
              <w:t>ùng</w:t>
            </w:r>
            <w:proofErr w:type="spellEnd"/>
          </w:p>
        </w:tc>
      </w:tr>
      <w:tr w:rsidR="71D3EC5B" w:rsidRPr="00462319" w14:paraId="59652CA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E3535AA" w14:textId="320156B6"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D5BAFE8" w14:textId="214D0122" w:rsidR="71D3EC5B" w:rsidRPr="00462319" w:rsidRDefault="71D3EC5B" w:rsidP="007A11B6">
            <w:r w:rsidRPr="00462319">
              <w:rPr>
                <w:sz w:val="24"/>
                <w:szCs w:val="24"/>
              </w:rPr>
              <w:t>Người dùng đang trong chức năng quản trị nhóm người dùng</w:t>
            </w:r>
          </w:p>
        </w:tc>
      </w:tr>
      <w:tr w:rsidR="71D3EC5B" w:rsidRPr="00462319" w14:paraId="0C75D5F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61761AC" w14:textId="21622E9F"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E4F01AB" w14:textId="058CE152" w:rsidR="71D3EC5B" w:rsidRPr="00462319" w:rsidRDefault="71D3EC5B" w:rsidP="007A11B6">
            <w:r w:rsidRPr="00462319">
              <w:rPr>
                <w:sz w:val="24"/>
                <w:szCs w:val="24"/>
              </w:rPr>
              <w:t>Xem nhóm người dùng</w:t>
            </w:r>
          </w:p>
        </w:tc>
      </w:tr>
      <w:tr w:rsidR="71D3EC5B" w:rsidRPr="00462319" w14:paraId="40AD002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1A50E36" w14:textId="0830B67A"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4"/>
              <w:gridCol w:w="2496"/>
              <w:gridCol w:w="2497"/>
            </w:tblGrid>
            <w:tr w:rsidR="71D3EC5B" w:rsidRPr="00462319" w14:paraId="42A23F39" w14:textId="77777777" w:rsidTr="006A7650">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20BBDA5" w14:textId="4CC0A388" w:rsidR="71D3EC5B" w:rsidRPr="00462319" w:rsidRDefault="71D3EC5B" w:rsidP="007A11B6">
                  <w:r w:rsidRPr="00462319">
                    <w:rPr>
                      <w:sz w:val="24"/>
                      <w:szCs w:val="24"/>
                    </w:rPr>
                    <w:t>STT</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878D098" w14:textId="6F5EB752"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82F9C93" w14:textId="3BF1FCAD" w:rsidR="71D3EC5B" w:rsidRPr="00462319" w:rsidRDefault="71D3EC5B" w:rsidP="007A11B6">
                  <w:r w:rsidRPr="00462319">
                    <w:rPr>
                      <w:sz w:val="24"/>
                      <w:szCs w:val="24"/>
                    </w:rPr>
                    <w:t>Hành động</w:t>
                  </w:r>
                </w:p>
              </w:tc>
            </w:tr>
            <w:tr w:rsidR="71D3EC5B" w:rsidRPr="00462319" w14:paraId="6FA0784A"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30AF1AC" w14:textId="3ED1A8DE" w:rsidR="71D3EC5B" w:rsidRPr="00462319" w:rsidRDefault="71D3EC5B" w:rsidP="007A11B6">
                  <w:r w:rsidRPr="00462319">
                    <w:rPr>
                      <w:sz w:val="24"/>
                      <w:szCs w:val="24"/>
                    </w:rPr>
                    <w:t>1</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AE8E669" w14:textId="2A165C9F" w:rsidR="71D3EC5B" w:rsidRPr="00462319" w:rsidRDefault="71D3EC5B" w:rsidP="007A11B6">
                  <w:r w:rsidRPr="00462319">
                    <w:rPr>
                      <w:sz w:val="24"/>
                      <w:szCs w:val="24"/>
                    </w:rPr>
                    <w:t>Admin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D6346A2" w14:textId="0802789A" w:rsidR="71D3EC5B" w:rsidRPr="00462319" w:rsidRDefault="71D3EC5B" w:rsidP="007A11B6">
                  <w:r w:rsidRPr="00462319">
                    <w:rPr>
                      <w:sz w:val="24"/>
                      <w:szCs w:val="24"/>
                    </w:rPr>
                    <w:t>Chọn chức năng quản lý nhóm người dùng trong danh mục quản trị hệ thống</w:t>
                  </w:r>
                </w:p>
              </w:tc>
            </w:tr>
            <w:tr w:rsidR="71D3EC5B" w:rsidRPr="00462319" w14:paraId="6C0FC982"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47835B0" w14:textId="32CDD660" w:rsidR="71D3EC5B" w:rsidRPr="00462319" w:rsidRDefault="71D3EC5B" w:rsidP="007A11B6">
                  <w:r w:rsidRPr="00462319">
                    <w:rPr>
                      <w:sz w:val="24"/>
                      <w:szCs w:val="24"/>
                    </w:rPr>
                    <w:t>2</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119C466" w14:textId="42CEE2C7"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A8CAA1F" w14:textId="5A9C7E2B" w:rsidR="71D3EC5B" w:rsidRPr="00462319" w:rsidRDefault="71D3EC5B" w:rsidP="007A11B6">
                  <w:r w:rsidRPr="00462319">
                    <w:rPr>
                      <w:sz w:val="24"/>
                      <w:szCs w:val="24"/>
                    </w:rPr>
                    <w:t>Hiển thị giao diện quản trị nhóm người dùng và danh sách nhóm người dùng đang tồn tại</w:t>
                  </w:r>
                </w:p>
              </w:tc>
            </w:tr>
          </w:tbl>
          <w:p w14:paraId="44DF0303" w14:textId="77777777" w:rsidR="71D3EC5B" w:rsidRPr="00462319" w:rsidRDefault="71D3EC5B" w:rsidP="007A11B6"/>
        </w:tc>
      </w:tr>
      <w:tr w:rsidR="71D3EC5B" w:rsidRPr="00462319" w14:paraId="01F9B69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B8A41A4" w14:textId="72E73B64"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27B96F18" w14:textId="77777777" w:rsidTr="006A7650">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7D2C128" w14:textId="69FB3771"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B3F2213" w14:textId="39BCFE01"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72D3017" w14:textId="30B96DAC" w:rsidR="71D3EC5B" w:rsidRPr="00462319" w:rsidRDefault="71D3EC5B" w:rsidP="007A11B6">
                  <w:r w:rsidRPr="00462319">
                    <w:rPr>
                      <w:sz w:val="24"/>
                      <w:szCs w:val="24"/>
                    </w:rPr>
                    <w:t>Hành động</w:t>
                  </w:r>
                </w:p>
              </w:tc>
            </w:tr>
            <w:tr w:rsidR="71D3EC5B" w:rsidRPr="00462319" w14:paraId="0277A1AF"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61BE1AF" w14:textId="6728153D"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ABCA4D" w14:textId="00369704"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4631F44" w14:textId="22DFD0CD" w:rsidR="71D3EC5B" w:rsidRPr="00462319" w:rsidRDefault="71D3EC5B" w:rsidP="007A11B6">
                  <w:r w:rsidRPr="00462319">
                    <w:rPr>
                      <w:sz w:val="24"/>
                      <w:szCs w:val="24"/>
                    </w:rPr>
                    <w:t xml:space="preserve"> </w:t>
                  </w:r>
                </w:p>
              </w:tc>
            </w:tr>
          </w:tbl>
          <w:p w14:paraId="65482E6D" w14:textId="6F7C11A9" w:rsidR="71D3EC5B" w:rsidRPr="00462319" w:rsidRDefault="71D3EC5B" w:rsidP="007A11B6"/>
        </w:tc>
      </w:tr>
    </w:tbl>
    <w:p w14:paraId="021647AF" w14:textId="62C13A19" w:rsidR="71D3EC5B" w:rsidRPr="00462319" w:rsidRDefault="71D3EC5B" w:rsidP="007A11B6">
      <w:pPr>
        <w:spacing w:after="160" w:line="257" w:lineRule="auto"/>
      </w:pP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062F9BD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9660479" w14:textId="241E6CDD"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5DB4710" w14:textId="68C60F48" w:rsidR="71D3EC5B" w:rsidRPr="00462319" w:rsidRDefault="71D3EC5B" w:rsidP="007A11B6">
            <w:r w:rsidRPr="00462319">
              <w:rPr>
                <w:sz w:val="24"/>
                <w:szCs w:val="24"/>
              </w:rPr>
              <w:t>UC05</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29B1AF17" w14:textId="6F6E18FB"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B18E823" w14:textId="15CB3229" w:rsidR="71D3EC5B" w:rsidRPr="00462319" w:rsidRDefault="71D3EC5B" w:rsidP="007A11B6">
            <w:r w:rsidRPr="00462319">
              <w:rPr>
                <w:sz w:val="24"/>
                <w:szCs w:val="24"/>
              </w:rPr>
              <w:t>Sửa nhóm người dùng</w:t>
            </w:r>
          </w:p>
        </w:tc>
      </w:tr>
      <w:tr w:rsidR="71D3EC5B" w:rsidRPr="00462319" w14:paraId="3CC7097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F877243" w14:textId="3E7FDA7C"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4A382DF" w14:textId="22B85ABB" w:rsidR="71D3EC5B" w:rsidRPr="00462319" w:rsidRDefault="71D3EC5B" w:rsidP="007A11B6">
            <w:r w:rsidRPr="00462319">
              <w:rPr>
                <w:sz w:val="24"/>
                <w:szCs w:val="24"/>
              </w:rPr>
              <w:t>Cho phép người dùng sửa thông tin nhóm người dùng</w:t>
            </w:r>
          </w:p>
        </w:tc>
      </w:tr>
      <w:tr w:rsidR="71D3EC5B" w:rsidRPr="00462319" w14:paraId="0A9CFF6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651242D" w14:textId="663F8361"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E8E70A9" w14:textId="2A2E0228" w:rsidR="71D3EC5B" w:rsidRPr="00462319" w:rsidRDefault="71D3EC5B" w:rsidP="007A11B6">
            <w:r w:rsidRPr="00462319">
              <w:rPr>
                <w:sz w:val="24"/>
                <w:szCs w:val="24"/>
              </w:rPr>
              <w:t>Admin</w:t>
            </w:r>
          </w:p>
        </w:tc>
      </w:tr>
      <w:tr w:rsidR="71D3EC5B" w:rsidRPr="00462319" w14:paraId="4522F1E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D56A4EA" w14:textId="06981E9F"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3D428D6" w14:textId="03C93C01" w:rsidR="71D3EC5B" w:rsidRPr="00462319" w:rsidRDefault="71D3EC5B" w:rsidP="007A11B6">
            <w:r w:rsidRPr="00462319">
              <w:rPr>
                <w:sz w:val="24"/>
                <w:szCs w:val="24"/>
              </w:rPr>
              <w:t>Sau khi người dùng nhấn vào sửa nhóm người dùng</w:t>
            </w:r>
          </w:p>
        </w:tc>
      </w:tr>
      <w:tr w:rsidR="71D3EC5B" w:rsidRPr="00462319" w14:paraId="4F32C90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F83C8B6" w14:textId="16EC1914"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413215" w14:textId="21DD258F" w:rsidR="71D3EC5B" w:rsidRPr="00462319" w:rsidRDefault="71D3EC5B" w:rsidP="007A11B6">
            <w:r w:rsidRPr="00462319">
              <w:rPr>
                <w:sz w:val="24"/>
                <w:szCs w:val="24"/>
              </w:rPr>
              <w:t>Người dùng đang trong chức năng quản trị nhóm người dùng</w:t>
            </w:r>
          </w:p>
        </w:tc>
      </w:tr>
      <w:tr w:rsidR="71D3EC5B" w:rsidRPr="00462319" w14:paraId="2F5EA74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85284FA" w14:textId="4B488637"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BABFE7E" w14:textId="2AAA68CA" w:rsidR="71D3EC5B" w:rsidRPr="00462319" w:rsidRDefault="71D3EC5B" w:rsidP="007A11B6">
            <w:r w:rsidRPr="00462319">
              <w:rPr>
                <w:sz w:val="24"/>
                <w:szCs w:val="24"/>
              </w:rPr>
              <w:t>Sửa nhóm người dùng</w:t>
            </w:r>
          </w:p>
        </w:tc>
      </w:tr>
      <w:tr w:rsidR="71D3EC5B" w:rsidRPr="00462319" w14:paraId="1F8A8E0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1446144" w14:textId="3B53B9A2"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4"/>
              <w:gridCol w:w="2496"/>
              <w:gridCol w:w="2497"/>
            </w:tblGrid>
            <w:tr w:rsidR="71D3EC5B" w:rsidRPr="00462319" w14:paraId="12E40A45" w14:textId="77777777" w:rsidTr="006A7650">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AB96782" w14:textId="2EA45B3B" w:rsidR="71D3EC5B" w:rsidRPr="00462319" w:rsidRDefault="71D3EC5B" w:rsidP="007A11B6">
                  <w:r w:rsidRPr="00462319">
                    <w:rPr>
                      <w:sz w:val="24"/>
                      <w:szCs w:val="24"/>
                    </w:rPr>
                    <w:t>STT</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6F55B42" w14:textId="44C22701"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E9DBEC0" w14:textId="725E89C2" w:rsidR="71D3EC5B" w:rsidRPr="00462319" w:rsidRDefault="71D3EC5B" w:rsidP="007A11B6">
                  <w:r w:rsidRPr="00462319">
                    <w:rPr>
                      <w:sz w:val="24"/>
                      <w:szCs w:val="24"/>
                    </w:rPr>
                    <w:t>Hành động</w:t>
                  </w:r>
                </w:p>
              </w:tc>
            </w:tr>
            <w:tr w:rsidR="71D3EC5B" w:rsidRPr="00462319" w14:paraId="0FDA7F4D"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1A31122" w14:textId="208F88A0" w:rsidR="71D3EC5B" w:rsidRPr="00462319" w:rsidRDefault="71D3EC5B" w:rsidP="007A11B6">
                  <w:r w:rsidRPr="00462319">
                    <w:rPr>
                      <w:sz w:val="24"/>
                      <w:szCs w:val="24"/>
                    </w:rPr>
                    <w:t>1</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82F9796" w14:textId="0E7BFE24" w:rsidR="71D3EC5B" w:rsidRPr="00462319" w:rsidRDefault="71D3EC5B" w:rsidP="007A11B6">
                  <w:r w:rsidRPr="00462319">
                    <w:rPr>
                      <w:sz w:val="24"/>
                      <w:szCs w:val="24"/>
                    </w:rPr>
                    <w:t xml:space="preserve">Admin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2C33997" w14:textId="6928C0D4" w:rsidR="71D3EC5B" w:rsidRPr="00462319" w:rsidRDefault="71D3EC5B" w:rsidP="007A11B6">
                  <w:r w:rsidRPr="00462319">
                    <w:rPr>
                      <w:sz w:val="24"/>
                      <w:szCs w:val="24"/>
                    </w:rPr>
                    <w:t>Chọn chức năng quản lý nhóm người dùng trong danh mục quản trị hệ thống</w:t>
                  </w:r>
                </w:p>
              </w:tc>
            </w:tr>
            <w:tr w:rsidR="71D3EC5B" w:rsidRPr="00462319" w14:paraId="4C8A07A3"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73CC277" w14:textId="4DB66BF9" w:rsidR="71D3EC5B" w:rsidRPr="00462319" w:rsidRDefault="71D3EC5B" w:rsidP="007A11B6">
                  <w:r w:rsidRPr="00462319">
                    <w:rPr>
                      <w:sz w:val="24"/>
                      <w:szCs w:val="24"/>
                    </w:rPr>
                    <w:t>2</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6524192" w14:textId="474956D5"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CA50D49" w14:textId="32E354AD" w:rsidR="71D3EC5B" w:rsidRPr="00462319" w:rsidRDefault="71D3EC5B" w:rsidP="007A11B6">
                  <w:r w:rsidRPr="00462319">
                    <w:rPr>
                      <w:sz w:val="24"/>
                      <w:szCs w:val="24"/>
                    </w:rPr>
                    <w:t>Hiển thị giao diện quản trị nhóm người dùng và danh sách nhóm người dùng đang tồn tại</w:t>
                  </w:r>
                </w:p>
              </w:tc>
            </w:tr>
            <w:tr w:rsidR="71D3EC5B" w:rsidRPr="00462319" w14:paraId="240B08CF"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8AA082C" w14:textId="69ED886C" w:rsidR="71D3EC5B" w:rsidRPr="00462319" w:rsidRDefault="71D3EC5B" w:rsidP="007A11B6">
                  <w:r w:rsidRPr="00462319">
                    <w:rPr>
                      <w:sz w:val="24"/>
                      <w:szCs w:val="24"/>
                    </w:rPr>
                    <w:t>3</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9BA0B7" w14:textId="512119F1" w:rsidR="71D3EC5B" w:rsidRPr="00462319" w:rsidRDefault="71D3EC5B" w:rsidP="007A11B6">
                  <w:r w:rsidRPr="00462319">
                    <w:rPr>
                      <w:sz w:val="24"/>
                      <w:szCs w:val="24"/>
                    </w:rPr>
                    <w:t>Admin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13195BA" w14:textId="533356D0" w:rsidR="71D3EC5B" w:rsidRPr="00462319" w:rsidRDefault="71D3EC5B" w:rsidP="007A11B6">
                  <w:r w:rsidRPr="00462319">
                    <w:rPr>
                      <w:sz w:val="24"/>
                      <w:szCs w:val="24"/>
                    </w:rPr>
                    <w:t>Chọn nhóm người dùng cần sửa thông tin và nhập thông tin cần sửa, rồi nhấn chức năng sửa</w:t>
                  </w:r>
                </w:p>
              </w:tc>
            </w:tr>
            <w:tr w:rsidR="71D3EC5B" w:rsidRPr="00462319" w14:paraId="28E35E81"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C029663" w14:textId="2F9F3668" w:rsidR="71D3EC5B" w:rsidRPr="00462319" w:rsidRDefault="71D3EC5B" w:rsidP="007A11B6">
                  <w:r w:rsidRPr="00462319">
                    <w:rPr>
                      <w:sz w:val="24"/>
                      <w:szCs w:val="24"/>
                    </w:rPr>
                    <w:t>4</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4526F7F" w14:textId="63A2CED2"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6AA05CF" w14:textId="4F33A53B" w:rsidR="71D3EC5B" w:rsidRPr="00462319" w:rsidRDefault="71D3EC5B" w:rsidP="007A11B6">
                  <w:r w:rsidRPr="00462319">
                    <w:rPr>
                      <w:sz w:val="24"/>
                      <w:szCs w:val="24"/>
                    </w:rPr>
                    <w:t>Thông báo xác nhận sửa thông tin nhóm người dùng</w:t>
                  </w:r>
                </w:p>
              </w:tc>
            </w:tr>
            <w:tr w:rsidR="71D3EC5B" w:rsidRPr="00462319" w14:paraId="6FC6A3C6"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0929312" w14:textId="765FD4A8" w:rsidR="71D3EC5B" w:rsidRPr="00462319" w:rsidRDefault="71D3EC5B" w:rsidP="007A11B6">
                  <w:r w:rsidRPr="00462319">
                    <w:rPr>
                      <w:sz w:val="24"/>
                      <w:szCs w:val="24"/>
                    </w:rPr>
                    <w:t>5</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37EDF28" w14:textId="16CE73FA"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E71C266" w14:textId="7EF71AEB" w:rsidR="71D3EC5B" w:rsidRPr="00462319" w:rsidRDefault="71D3EC5B" w:rsidP="007A11B6">
                  <w:r w:rsidRPr="00462319">
                    <w:rPr>
                      <w:sz w:val="24"/>
                      <w:szCs w:val="24"/>
                    </w:rPr>
                    <w:t>Thông báo đã sửa thông tin thành công</w:t>
                  </w:r>
                </w:p>
              </w:tc>
            </w:tr>
          </w:tbl>
          <w:p w14:paraId="336C6EF2" w14:textId="29DEC7B2" w:rsidR="71D3EC5B" w:rsidRPr="00462319" w:rsidRDefault="71D3EC5B" w:rsidP="007A11B6"/>
        </w:tc>
      </w:tr>
      <w:tr w:rsidR="71D3EC5B" w:rsidRPr="00462319" w14:paraId="099C5C7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DAE6404" w14:textId="3D9CBCE8"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3232AA9F" w14:textId="77777777" w:rsidTr="006A7650">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3CB32C6" w14:textId="6817D37F"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577D1D2" w14:textId="6A3441A8"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EFB304B" w14:textId="6DEAE7E2" w:rsidR="71D3EC5B" w:rsidRPr="00462319" w:rsidRDefault="71D3EC5B" w:rsidP="007A11B6">
                  <w:r w:rsidRPr="00462319">
                    <w:rPr>
                      <w:sz w:val="24"/>
                      <w:szCs w:val="24"/>
                    </w:rPr>
                    <w:t>Hành động</w:t>
                  </w:r>
                </w:p>
              </w:tc>
            </w:tr>
            <w:tr w:rsidR="71D3EC5B" w:rsidRPr="00462319" w14:paraId="31EDC07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E5B7D7B" w14:textId="22B9B285" w:rsidR="71D3EC5B" w:rsidRPr="00462319" w:rsidRDefault="71D3EC5B" w:rsidP="007A11B6">
                  <w:r w:rsidRPr="00462319">
                    <w:rPr>
                      <w:sz w:val="24"/>
                      <w:szCs w:val="24"/>
                    </w:rPr>
                    <w:t>4a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E8E1C61" w14:textId="79D9E00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21A6CDA" w14:textId="1B511B61" w:rsidR="71D3EC5B" w:rsidRPr="00462319" w:rsidRDefault="71D3EC5B" w:rsidP="007A11B6">
                  <w:r w:rsidRPr="00462319">
                    <w:rPr>
                      <w:sz w:val="24"/>
                      <w:szCs w:val="24"/>
                    </w:rPr>
                    <w:t xml:space="preserve">Thông báo chưa chọn </w:t>
                  </w:r>
                  <w:r w:rsidRPr="00462319">
                    <w:rPr>
                      <w:sz w:val="24"/>
                      <w:szCs w:val="24"/>
                    </w:rPr>
                    <w:lastRenderedPageBreak/>
                    <w:t xml:space="preserve">nhóm người dùng để sửa </w:t>
                  </w:r>
                </w:p>
              </w:tc>
            </w:tr>
            <w:tr w:rsidR="71D3EC5B" w:rsidRPr="00462319" w14:paraId="1648422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B831695" w14:textId="27920DA5" w:rsidR="71D3EC5B" w:rsidRPr="00462319" w:rsidRDefault="71D3EC5B" w:rsidP="007A11B6">
                  <w:r w:rsidRPr="00462319">
                    <w:rPr>
                      <w:sz w:val="24"/>
                      <w:szCs w:val="24"/>
                    </w:rPr>
                    <w:lastRenderedPageBreak/>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D6B42D1" w14:textId="4AF02045"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3E4A8A5" w14:textId="31B5653A" w:rsidR="71D3EC5B" w:rsidRPr="00462319" w:rsidRDefault="71D3EC5B" w:rsidP="007A11B6">
                  <w:r w:rsidRPr="00462319">
                    <w:rPr>
                      <w:sz w:val="24"/>
                      <w:szCs w:val="24"/>
                    </w:rPr>
                    <w:t>Thông báo sửa không thành công</w:t>
                  </w:r>
                </w:p>
              </w:tc>
            </w:tr>
          </w:tbl>
          <w:p w14:paraId="62D77F38" w14:textId="629FBFBE" w:rsidR="71D3EC5B" w:rsidRPr="00462319" w:rsidRDefault="71D3EC5B" w:rsidP="007A11B6"/>
        </w:tc>
      </w:tr>
    </w:tbl>
    <w:p w14:paraId="1DA73900" w14:textId="24E9DB59" w:rsidR="71D3EC5B" w:rsidRPr="00462319" w:rsidRDefault="71D3EC5B" w:rsidP="007A11B6">
      <w:pPr>
        <w:spacing w:after="160" w:line="257" w:lineRule="auto"/>
      </w:pPr>
      <w:r w:rsidRPr="00462319">
        <w:rPr>
          <w:sz w:val="24"/>
          <w:szCs w:val="24"/>
        </w:rPr>
        <w:lastRenderedPageBreak/>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2671EDC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A3C84E7" w14:textId="72D57FA8"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5C1310A" w14:textId="0253CE03" w:rsidR="71D3EC5B" w:rsidRPr="00462319" w:rsidRDefault="71D3EC5B" w:rsidP="007A11B6">
            <w:r w:rsidRPr="00462319">
              <w:rPr>
                <w:sz w:val="24"/>
                <w:szCs w:val="24"/>
              </w:rPr>
              <w:t>UC06</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09E381A0" w14:textId="3F31A882"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6971CA72" w14:textId="638A7553" w:rsidR="71D3EC5B" w:rsidRPr="00462319" w:rsidRDefault="71D3EC5B" w:rsidP="007A11B6">
            <w:r w:rsidRPr="00462319">
              <w:rPr>
                <w:sz w:val="24"/>
                <w:szCs w:val="24"/>
              </w:rPr>
              <w:t>Xoá nhóm người dùng</w:t>
            </w:r>
          </w:p>
        </w:tc>
      </w:tr>
      <w:tr w:rsidR="71D3EC5B" w:rsidRPr="00462319" w14:paraId="45059C7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75F48FC" w14:textId="0A8A07EA"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E04F393" w14:textId="773B077B" w:rsidR="71D3EC5B" w:rsidRPr="00462319" w:rsidRDefault="71D3EC5B" w:rsidP="007A11B6">
            <w:r w:rsidRPr="00462319">
              <w:rPr>
                <w:sz w:val="24"/>
                <w:szCs w:val="24"/>
              </w:rPr>
              <w:t>Cho phép người dùng xoá nhóm người dùng</w:t>
            </w:r>
          </w:p>
        </w:tc>
      </w:tr>
      <w:tr w:rsidR="71D3EC5B" w:rsidRPr="00462319" w14:paraId="5D0E457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B3A541D" w14:textId="0E3F59F7"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98AD601" w14:textId="128069FA" w:rsidR="71D3EC5B" w:rsidRPr="00462319" w:rsidRDefault="71D3EC5B" w:rsidP="007A11B6">
            <w:r w:rsidRPr="00462319">
              <w:rPr>
                <w:sz w:val="24"/>
                <w:szCs w:val="24"/>
              </w:rPr>
              <w:t>Admin</w:t>
            </w:r>
          </w:p>
        </w:tc>
      </w:tr>
      <w:tr w:rsidR="71D3EC5B" w:rsidRPr="00462319" w14:paraId="3AF5644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161DD34" w14:textId="7FD2A4DD"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84A4A9A" w14:textId="5212F03C" w:rsidR="71D3EC5B" w:rsidRPr="00462319" w:rsidRDefault="71D3EC5B" w:rsidP="007A11B6">
            <w:r w:rsidRPr="00462319">
              <w:rPr>
                <w:sz w:val="24"/>
                <w:szCs w:val="24"/>
              </w:rPr>
              <w:t>Sau khi người dùng nhấn vào xoá nhóm người dùng</w:t>
            </w:r>
          </w:p>
        </w:tc>
      </w:tr>
      <w:tr w:rsidR="71D3EC5B" w:rsidRPr="00462319" w14:paraId="1F0A98F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3BB0C62" w14:textId="18856536"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A64254D" w14:textId="3B9A772E" w:rsidR="71D3EC5B" w:rsidRPr="00462319" w:rsidRDefault="71D3EC5B" w:rsidP="007A11B6">
            <w:r w:rsidRPr="00462319">
              <w:rPr>
                <w:sz w:val="24"/>
                <w:szCs w:val="24"/>
              </w:rPr>
              <w:t>Người dùng đang trong chức năng quản trị nhóm người dùng</w:t>
            </w:r>
          </w:p>
        </w:tc>
      </w:tr>
      <w:tr w:rsidR="71D3EC5B" w:rsidRPr="00462319" w14:paraId="3971D53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5B1B338" w14:textId="68ADC510"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8D56E07" w14:textId="711A0560" w:rsidR="71D3EC5B" w:rsidRPr="00462319" w:rsidRDefault="71D3EC5B" w:rsidP="007A11B6">
            <w:r w:rsidRPr="00462319">
              <w:rPr>
                <w:sz w:val="24"/>
                <w:szCs w:val="24"/>
              </w:rPr>
              <w:t>Xoá nhóm người dùng</w:t>
            </w:r>
          </w:p>
        </w:tc>
      </w:tr>
      <w:tr w:rsidR="71D3EC5B" w:rsidRPr="00462319" w14:paraId="4E950BD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6DEE9A5" w14:textId="6EA9F290"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4"/>
              <w:gridCol w:w="2496"/>
              <w:gridCol w:w="2497"/>
            </w:tblGrid>
            <w:tr w:rsidR="71D3EC5B" w:rsidRPr="00462319" w14:paraId="2EBE44E0" w14:textId="77777777" w:rsidTr="006A7650">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2354F45" w14:textId="1161518F" w:rsidR="71D3EC5B" w:rsidRPr="00462319" w:rsidRDefault="71D3EC5B" w:rsidP="007A11B6">
                  <w:r w:rsidRPr="00462319">
                    <w:rPr>
                      <w:sz w:val="24"/>
                      <w:szCs w:val="24"/>
                    </w:rPr>
                    <w:t>STT</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D3C18C1" w14:textId="384BCD24"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D6DAC62" w14:textId="39F70BDB" w:rsidR="71D3EC5B" w:rsidRPr="00462319" w:rsidRDefault="71D3EC5B" w:rsidP="007A11B6">
                  <w:r w:rsidRPr="00462319">
                    <w:rPr>
                      <w:sz w:val="24"/>
                      <w:szCs w:val="24"/>
                    </w:rPr>
                    <w:t>Hành động</w:t>
                  </w:r>
                </w:p>
              </w:tc>
            </w:tr>
            <w:tr w:rsidR="71D3EC5B" w:rsidRPr="00462319" w14:paraId="1A433DB5"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9700E7" w14:textId="30E39396" w:rsidR="71D3EC5B" w:rsidRPr="00462319" w:rsidRDefault="71D3EC5B" w:rsidP="007A11B6">
                  <w:r w:rsidRPr="00462319">
                    <w:rPr>
                      <w:sz w:val="24"/>
                      <w:szCs w:val="24"/>
                    </w:rPr>
                    <w:t>1</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538EBBF" w14:textId="714BF8E1" w:rsidR="71D3EC5B" w:rsidRPr="00462319" w:rsidRDefault="71D3EC5B" w:rsidP="007A11B6">
                  <w:r w:rsidRPr="00462319">
                    <w:rPr>
                      <w:sz w:val="24"/>
                      <w:szCs w:val="24"/>
                    </w:rPr>
                    <w:t xml:space="preserve">Admin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5E72234" w14:textId="580BB7FC" w:rsidR="71D3EC5B" w:rsidRPr="00462319" w:rsidRDefault="71D3EC5B" w:rsidP="007A11B6">
                  <w:r w:rsidRPr="00462319">
                    <w:rPr>
                      <w:sz w:val="24"/>
                      <w:szCs w:val="24"/>
                    </w:rPr>
                    <w:t>Chọn chức năng quản lý nhóm người dùng trong danh mục quản trị hệ thống</w:t>
                  </w:r>
                </w:p>
              </w:tc>
            </w:tr>
            <w:tr w:rsidR="71D3EC5B" w:rsidRPr="00462319" w14:paraId="0F7D4977"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928A112" w14:textId="71333DC5" w:rsidR="71D3EC5B" w:rsidRPr="00462319" w:rsidRDefault="71D3EC5B" w:rsidP="007A11B6">
                  <w:r w:rsidRPr="00462319">
                    <w:rPr>
                      <w:sz w:val="24"/>
                      <w:szCs w:val="24"/>
                    </w:rPr>
                    <w:t>2</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4F7EDB" w14:textId="4AC2502B"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76B1FE4" w14:textId="09CF2564" w:rsidR="71D3EC5B" w:rsidRPr="00462319" w:rsidRDefault="71D3EC5B" w:rsidP="007A11B6">
                  <w:r w:rsidRPr="00462319">
                    <w:rPr>
                      <w:sz w:val="24"/>
                      <w:szCs w:val="24"/>
                    </w:rPr>
                    <w:t>Hiển thị giao diện quản trị nhóm người dùng và danh sách nhóm người dùng đang tồn tại</w:t>
                  </w:r>
                </w:p>
              </w:tc>
            </w:tr>
            <w:tr w:rsidR="71D3EC5B" w:rsidRPr="00462319" w14:paraId="0B0E613D"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86AD73C" w14:textId="18CAFD40" w:rsidR="71D3EC5B" w:rsidRPr="00462319" w:rsidRDefault="71D3EC5B" w:rsidP="007A11B6">
                  <w:r w:rsidRPr="00462319">
                    <w:rPr>
                      <w:sz w:val="24"/>
                      <w:szCs w:val="24"/>
                    </w:rPr>
                    <w:t>3</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FCECAA7" w14:textId="55D6AFBE" w:rsidR="71D3EC5B" w:rsidRPr="00462319" w:rsidRDefault="71D3EC5B" w:rsidP="007A11B6">
                  <w:r w:rsidRPr="00462319">
                    <w:rPr>
                      <w:sz w:val="24"/>
                      <w:szCs w:val="24"/>
                    </w:rPr>
                    <w:t>Admin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ECE8ADA" w14:textId="7BCAF7C4" w:rsidR="71D3EC5B" w:rsidRPr="00462319" w:rsidRDefault="71D3EC5B" w:rsidP="007A11B6">
                  <w:r w:rsidRPr="00462319">
                    <w:rPr>
                      <w:sz w:val="24"/>
                      <w:szCs w:val="24"/>
                    </w:rPr>
                    <w:t>Chọn nhóm người dùng cần xoá và nhấn chức năng xoá</w:t>
                  </w:r>
                </w:p>
              </w:tc>
            </w:tr>
            <w:tr w:rsidR="71D3EC5B" w:rsidRPr="00462319" w14:paraId="2A974F5E"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66DB0BF" w14:textId="1F52CC08" w:rsidR="71D3EC5B" w:rsidRPr="00462319" w:rsidRDefault="71D3EC5B" w:rsidP="007A11B6">
                  <w:r w:rsidRPr="00462319">
                    <w:rPr>
                      <w:sz w:val="24"/>
                      <w:szCs w:val="24"/>
                    </w:rPr>
                    <w:t>4</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0F36552" w14:textId="021DC16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5FEFB6D" w14:textId="53DA6765" w:rsidR="71D3EC5B" w:rsidRPr="00462319" w:rsidRDefault="71D3EC5B" w:rsidP="007A11B6">
                  <w:r w:rsidRPr="00462319">
                    <w:rPr>
                      <w:sz w:val="24"/>
                      <w:szCs w:val="24"/>
                    </w:rPr>
                    <w:t>Thông báo xác nhận xoá nhóm người dùng</w:t>
                  </w:r>
                </w:p>
              </w:tc>
            </w:tr>
            <w:tr w:rsidR="71D3EC5B" w:rsidRPr="00462319" w14:paraId="52A9A4E6"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9D71CDC" w14:textId="0B96D69E" w:rsidR="71D3EC5B" w:rsidRPr="00462319" w:rsidRDefault="71D3EC5B" w:rsidP="007A11B6">
                  <w:r w:rsidRPr="00462319">
                    <w:rPr>
                      <w:sz w:val="24"/>
                      <w:szCs w:val="24"/>
                    </w:rPr>
                    <w:t>5</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7F6F5F7" w14:textId="55410039"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54697DA" w14:textId="218A9641" w:rsidR="71D3EC5B" w:rsidRPr="00462319" w:rsidRDefault="71D3EC5B" w:rsidP="007A11B6">
                  <w:r w:rsidRPr="00462319">
                    <w:rPr>
                      <w:sz w:val="24"/>
                      <w:szCs w:val="24"/>
                    </w:rPr>
                    <w:t>Thông báo xoá thành công</w:t>
                  </w:r>
                </w:p>
              </w:tc>
            </w:tr>
          </w:tbl>
          <w:p w14:paraId="181BB1F4" w14:textId="77777777" w:rsidR="71D3EC5B" w:rsidRPr="00462319" w:rsidRDefault="71D3EC5B" w:rsidP="007A11B6"/>
        </w:tc>
      </w:tr>
      <w:tr w:rsidR="71D3EC5B" w:rsidRPr="00462319" w14:paraId="27422F5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1730BEC" w14:textId="4B4F26E0"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04DFA1E6" w14:textId="77777777" w:rsidTr="006A7650">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2E4B16F" w14:textId="27B3D9EC"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66899E7" w14:textId="571AC80B"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C68DD5C" w14:textId="7EA9F4DF" w:rsidR="71D3EC5B" w:rsidRPr="00462319" w:rsidRDefault="71D3EC5B" w:rsidP="007A11B6">
                  <w:r w:rsidRPr="00462319">
                    <w:rPr>
                      <w:sz w:val="24"/>
                      <w:szCs w:val="24"/>
                    </w:rPr>
                    <w:t>Hành động</w:t>
                  </w:r>
                </w:p>
              </w:tc>
            </w:tr>
            <w:tr w:rsidR="71D3EC5B" w:rsidRPr="00462319" w14:paraId="0583529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648F386" w14:textId="1F0FF80A"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0E1A1E2" w14:textId="01C5587E"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C7B9E6D" w14:textId="2A292031" w:rsidR="71D3EC5B" w:rsidRPr="00462319" w:rsidRDefault="71D3EC5B" w:rsidP="007A11B6">
                  <w:r w:rsidRPr="00462319">
                    <w:rPr>
                      <w:sz w:val="24"/>
                      <w:szCs w:val="24"/>
                    </w:rPr>
                    <w:t>Thông báo chưa chọn nhóm người dùng để xoá</w:t>
                  </w:r>
                </w:p>
              </w:tc>
            </w:tr>
            <w:tr w:rsidR="71D3EC5B" w:rsidRPr="00462319" w14:paraId="2AA6A85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4CA15F6" w14:textId="6332880D"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105F41D" w14:textId="58500FBA"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1B67D25" w14:textId="69956D01" w:rsidR="71D3EC5B" w:rsidRPr="00462319" w:rsidRDefault="71D3EC5B" w:rsidP="007A11B6">
                  <w:r w:rsidRPr="00462319">
                    <w:rPr>
                      <w:sz w:val="24"/>
                      <w:szCs w:val="24"/>
                    </w:rPr>
                    <w:t>Thông báo xoá không thành công</w:t>
                  </w:r>
                </w:p>
              </w:tc>
            </w:tr>
          </w:tbl>
          <w:p w14:paraId="2E72F23F" w14:textId="57D1DD90" w:rsidR="71D3EC5B" w:rsidRPr="00462319" w:rsidRDefault="71D3EC5B" w:rsidP="007A11B6"/>
        </w:tc>
      </w:tr>
    </w:tbl>
    <w:p w14:paraId="43B25D7E" w14:textId="3B10AC8B" w:rsidR="71D3EC5B" w:rsidRPr="00462319" w:rsidRDefault="71D3EC5B" w:rsidP="007A11B6">
      <w:pPr>
        <w:spacing w:after="160" w:line="257" w:lineRule="auto"/>
      </w:pPr>
      <w:r w:rsidRPr="00462319">
        <w:rPr>
          <w:sz w:val="24"/>
          <w:szCs w:val="24"/>
        </w:rPr>
        <w:t xml:space="preserve"> </w:t>
      </w:r>
      <w:r w:rsidR="00B56CFE">
        <w:rPr>
          <w:lang w:val="en-US"/>
        </w:rPr>
        <w:br/>
      </w:r>
      <w:r w:rsidRPr="00462319">
        <w:rPr>
          <w:sz w:val="24"/>
          <w:szCs w:val="24"/>
        </w:rPr>
        <w:t>Quản trị người dùng</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640C565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A2BDC84" w14:textId="2DA82F86"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40DE544" w14:textId="02F5472C" w:rsidR="71D3EC5B" w:rsidRPr="00462319" w:rsidRDefault="71D3EC5B" w:rsidP="007A11B6">
            <w:r w:rsidRPr="00462319">
              <w:rPr>
                <w:sz w:val="24"/>
                <w:szCs w:val="24"/>
              </w:rPr>
              <w:t>UC07</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585BD5E7" w14:textId="1EF39BEC"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ADF3F7A" w14:textId="0DF6A65B" w:rsidR="71D3EC5B" w:rsidRPr="00462319" w:rsidRDefault="71D3EC5B" w:rsidP="007A11B6">
            <w:r w:rsidRPr="00462319">
              <w:rPr>
                <w:sz w:val="24"/>
                <w:szCs w:val="24"/>
              </w:rPr>
              <w:t>Thêm người dùng</w:t>
            </w:r>
          </w:p>
        </w:tc>
      </w:tr>
      <w:tr w:rsidR="71D3EC5B" w:rsidRPr="00462319" w14:paraId="447D148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178E791" w14:textId="2E605BFB"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9B83B54" w14:textId="09298303" w:rsidR="71D3EC5B" w:rsidRPr="00462319" w:rsidRDefault="71D3EC5B" w:rsidP="007A11B6">
            <w:r w:rsidRPr="00462319">
              <w:rPr>
                <w:sz w:val="24"/>
                <w:szCs w:val="24"/>
              </w:rPr>
              <w:t>Cho phép người dùng thêm người dùng</w:t>
            </w:r>
          </w:p>
        </w:tc>
      </w:tr>
      <w:tr w:rsidR="71D3EC5B" w:rsidRPr="00462319" w14:paraId="28DF491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9CE68B0" w14:textId="30153842"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3D01FB0" w14:textId="4DD3A0FF" w:rsidR="71D3EC5B" w:rsidRPr="00462319" w:rsidRDefault="71D3EC5B" w:rsidP="007A11B6">
            <w:r w:rsidRPr="00462319">
              <w:rPr>
                <w:sz w:val="24"/>
                <w:szCs w:val="24"/>
              </w:rPr>
              <w:t>Admin</w:t>
            </w:r>
          </w:p>
        </w:tc>
      </w:tr>
      <w:tr w:rsidR="71D3EC5B" w:rsidRPr="00462319" w14:paraId="2F74E18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F849735" w14:textId="10131B5A"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F23E252" w14:textId="3CB0F9A2" w:rsidR="71D3EC5B" w:rsidRPr="00462319" w:rsidRDefault="71D3EC5B" w:rsidP="007A11B6">
            <w:r w:rsidRPr="00462319">
              <w:rPr>
                <w:sz w:val="24"/>
                <w:szCs w:val="24"/>
              </w:rPr>
              <w:t>Sau khi người dùng nhấn vào thêm người dùng</w:t>
            </w:r>
          </w:p>
        </w:tc>
      </w:tr>
      <w:tr w:rsidR="71D3EC5B" w:rsidRPr="00462319" w14:paraId="7025F4E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6504FD4" w14:textId="43F6CCD6"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539D120" w14:textId="6A8031EA" w:rsidR="71D3EC5B" w:rsidRPr="00462319" w:rsidRDefault="71D3EC5B" w:rsidP="007A11B6">
            <w:r w:rsidRPr="00462319">
              <w:rPr>
                <w:sz w:val="24"/>
                <w:szCs w:val="24"/>
              </w:rPr>
              <w:t>Người dùng đang trong chức năng quản lí người dùng</w:t>
            </w:r>
          </w:p>
        </w:tc>
      </w:tr>
      <w:tr w:rsidR="71D3EC5B" w:rsidRPr="00462319" w14:paraId="0CA486A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985F28E" w14:textId="68022727"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D7E3629" w14:textId="0E3CC111" w:rsidR="71D3EC5B" w:rsidRPr="00462319" w:rsidRDefault="71D3EC5B" w:rsidP="007A11B6">
            <w:r w:rsidRPr="00462319">
              <w:rPr>
                <w:sz w:val="24"/>
                <w:szCs w:val="24"/>
              </w:rPr>
              <w:t>Thêm người dùng</w:t>
            </w:r>
          </w:p>
        </w:tc>
      </w:tr>
      <w:tr w:rsidR="71D3EC5B" w:rsidRPr="00462319" w14:paraId="124A1DD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8C01D09" w14:textId="0F4EA2E0"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4"/>
              <w:gridCol w:w="2495"/>
              <w:gridCol w:w="2498"/>
            </w:tblGrid>
            <w:tr w:rsidR="71D3EC5B" w:rsidRPr="00462319" w14:paraId="53F1F9B1" w14:textId="77777777" w:rsidTr="009D09C5">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287E42B" w14:textId="7A285EDF"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23C5BCE" w14:textId="3D370F88" w:rsidR="71D3EC5B" w:rsidRPr="00462319" w:rsidRDefault="71D3EC5B" w:rsidP="007A11B6">
                  <w:r w:rsidRPr="00462319">
                    <w:rPr>
                      <w:sz w:val="24"/>
                      <w:szCs w:val="24"/>
                    </w:rPr>
                    <w:t>Thực hiện bởi</w:t>
                  </w:r>
                </w:p>
              </w:tc>
              <w:tc>
                <w:tcPr>
                  <w:tcW w:w="2498"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B733837" w14:textId="287A8D8B" w:rsidR="71D3EC5B" w:rsidRPr="00462319" w:rsidRDefault="71D3EC5B" w:rsidP="007A11B6">
                  <w:r w:rsidRPr="00462319">
                    <w:rPr>
                      <w:sz w:val="24"/>
                      <w:szCs w:val="24"/>
                    </w:rPr>
                    <w:t>Hành động</w:t>
                  </w:r>
                </w:p>
              </w:tc>
            </w:tr>
            <w:tr w:rsidR="71D3EC5B" w:rsidRPr="00462319" w14:paraId="393279CB"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A0EEA96" w14:textId="07325D8F"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1A16D4D" w14:textId="5BC2FC81" w:rsidR="71D3EC5B" w:rsidRPr="00462319" w:rsidRDefault="71D3EC5B" w:rsidP="007A11B6">
                  <w:r w:rsidRPr="00462319">
                    <w:rPr>
                      <w:sz w:val="24"/>
                      <w:szCs w:val="24"/>
                    </w:rPr>
                    <w:t xml:space="preserve">Admin </w:t>
                  </w:r>
                </w:p>
              </w:tc>
              <w:tc>
                <w:tcPr>
                  <w:tcW w:w="2498"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1BD5B3" w14:textId="556FA5BA" w:rsidR="71D3EC5B" w:rsidRPr="00462319" w:rsidRDefault="71D3EC5B" w:rsidP="007A11B6">
                  <w:r w:rsidRPr="00462319">
                    <w:rPr>
                      <w:sz w:val="24"/>
                      <w:szCs w:val="24"/>
                    </w:rPr>
                    <w:t xml:space="preserve">Chọn chức năng quản lý người dùng trong </w:t>
                  </w:r>
                  <w:r w:rsidRPr="00462319">
                    <w:rPr>
                      <w:sz w:val="24"/>
                      <w:szCs w:val="24"/>
                    </w:rPr>
                    <w:lastRenderedPageBreak/>
                    <w:t>danh mục quản trị hệ thống</w:t>
                  </w:r>
                </w:p>
              </w:tc>
            </w:tr>
            <w:tr w:rsidR="71D3EC5B" w:rsidRPr="00462319" w14:paraId="28754986"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308B5B" w14:textId="74A29129" w:rsidR="71D3EC5B" w:rsidRPr="00462319" w:rsidRDefault="71D3EC5B" w:rsidP="007A11B6">
                  <w:r w:rsidRPr="00462319">
                    <w:rPr>
                      <w:sz w:val="24"/>
                      <w:szCs w:val="24"/>
                    </w:rPr>
                    <w:lastRenderedPageBreak/>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633055A" w14:textId="504FAD68" w:rsidR="71D3EC5B" w:rsidRPr="00462319" w:rsidRDefault="71D3EC5B" w:rsidP="007A11B6">
                  <w:r w:rsidRPr="00462319">
                    <w:rPr>
                      <w:sz w:val="24"/>
                      <w:szCs w:val="24"/>
                    </w:rPr>
                    <w:t>Hệ thống</w:t>
                  </w:r>
                </w:p>
              </w:tc>
              <w:tc>
                <w:tcPr>
                  <w:tcW w:w="2498"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7DC5189" w14:textId="59E974F5" w:rsidR="71D3EC5B" w:rsidRPr="00462319" w:rsidRDefault="71D3EC5B" w:rsidP="007A11B6">
                  <w:r w:rsidRPr="00462319">
                    <w:rPr>
                      <w:sz w:val="24"/>
                      <w:szCs w:val="24"/>
                    </w:rPr>
                    <w:t>Hiển thị giao diện quản trị người dùng và danh sách người dùng đang tồn tại</w:t>
                  </w:r>
                </w:p>
              </w:tc>
            </w:tr>
            <w:tr w:rsidR="71D3EC5B" w:rsidRPr="00462319" w14:paraId="3B4DB854"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7A5ACD6" w14:textId="6E127C4D"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2EB3675" w14:textId="3E66441F" w:rsidR="71D3EC5B" w:rsidRPr="00462319" w:rsidRDefault="71D3EC5B" w:rsidP="007A11B6">
                  <w:r w:rsidRPr="00462319">
                    <w:rPr>
                      <w:sz w:val="24"/>
                      <w:szCs w:val="24"/>
                    </w:rPr>
                    <w:t>Admin</w:t>
                  </w:r>
                </w:p>
              </w:tc>
              <w:tc>
                <w:tcPr>
                  <w:tcW w:w="2498"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D274EC5" w14:textId="1A32D22C" w:rsidR="71D3EC5B" w:rsidRPr="00462319" w:rsidRDefault="71D3EC5B" w:rsidP="007A11B6">
                  <w:r w:rsidRPr="00462319">
                    <w:rPr>
                      <w:sz w:val="24"/>
                      <w:szCs w:val="24"/>
                    </w:rPr>
                    <w:t>Nhập thông tin (Account, Password, Fullname,</w:t>
                  </w:r>
                </w:p>
                <w:p w14:paraId="2B985CEB" w14:textId="5720A48A" w:rsidR="71D3EC5B" w:rsidRPr="00462319" w:rsidRDefault="71D3EC5B" w:rsidP="007A11B6">
                  <w:r w:rsidRPr="00462319">
                    <w:rPr>
                      <w:sz w:val="24"/>
                      <w:szCs w:val="24"/>
                    </w:rPr>
                    <w:t xml:space="preserve">Chọn Group Name) và nhấn chức năng  thêm </w:t>
                  </w:r>
                </w:p>
              </w:tc>
            </w:tr>
            <w:tr w:rsidR="71D3EC5B" w:rsidRPr="00462319" w14:paraId="5C33839E"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20FC262" w14:textId="5C35D203"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F8A71D0" w14:textId="07AC94BF" w:rsidR="71D3EC5B" w:rsidRPr="00462319" w:rsidRDefault="71D3EC5B" w:rsidP="007A11B6">
                  <w:r w:rsidRPr="00462319">
                    <w:rPr>
                      <w:sz w:val="24"/>
                      <w:szCs w:val="24"/>
                    </w:rPr>
                    <w:t xml:space="preserve">Hệ thống </w:t>
                  </w:r>
                </w:p>
              </w:tc>
              <w:tc>
                <w:tcPr>
                  <w:tcW w:w="2498"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B5F393E" w14:textId="3CFA500E" w:rsidR="71D3EC5B" w:rsidRPr="00462319" w:rsidRDefault="71D3EC5B" w:rsidP="007A11B6">
                  <w:r w:rsidRPr="00462319">
                    <w:rPr>
                      <w:sz w:val="24"/>
                      <w:szCs w:val="24"/>
                    </w:rPr>
                    <w:t>Thông báo xác nhận thêm người dùng</w:t>
                  </w:r>
                </w:p>
              </w:tc>
            </w:tr>
            <w:tr w:rsidR="71D3EC5B" w:rsidRPr="00462319" w14:paraId="19EF5BFD"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522EF13" w14:textId="1A8BD19E"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93985B9" w14:textId="40FD78AA" w:rsidR="71D3EC5B" w:rsidRPr="00462319" w:rsidRDefault="71D3EC5B" w:rsidP="007A11B6">
                  <w:r w:rsidRPr="00462319">
                    <w:rPr>
                      <w:sz w:val="24"/>
                      <w:szCs w:val="24"/>
                    </w:rPr>
                    <w:t>Hệ thống</w:t>
                  </w:r>
                </w:p>
              </w:tc>
              <w:tc>
                <w:tcPr>
                  <w:tcW w:w="2498"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5656BA3" w14:textId="7B7CBC57" w:rsidR="71D3EC5B" w:rsidRPr="00462319" w:rsidRDefault="71D3EC5B" w:rsidP="007A11B6">
                  <w:r w:rsidRPr="00462319">
                    <w:rPr>
                      <w:sz w:val="24"/>
                      <w:szCs w:val="24"/>
                    </w:rPr>
                    <w:t>Kiểm tra thông tin vừa nhập có đủ trường bắt buộc</w:t>
                  </w:r>
                </w:p>
              </w:tc>
            </w:tr>
            <w:tr w:rsidR="71D3EC5B" w:rsidRPr="00462319" w14:paraId="78BBBB7A"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C39B69D" w14:textId="4DE9F0BA" w:rsidR="71D3EC5B" w:rsidRPr="00462319" w:rsidRDefault="71D3EC5B" w:rsidP="007A11B6">
                  <w:r w:rsidRPr="00462319">
                    <w:rPr>
                      <w:sz w:val="24"/>
                      <w:szCs w:val="24"/>
                    </w:rPr>
                    <w:t>6</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5C8F94" w14:textId="122A0C49" w:rsidR="71D3EC5B" w:rsidRPr="00462319" w:rsidRDefault="71D3EC5B" w:rsidP="007A11B6">
                  <w:r w:rsidRPr="00462319">
                    <w:rPr>
                      <w:sz w:val="24"/>
                      <w:szCs w:val="24"/>
                    </w:rPr>
                    <w:t xml:space="preserve">Hệ thống </w:t>
                  </w:r>
                </w:p>
              </w:tc>
              <w:tc>
                <w:tcPr>
                  <w:tcW w:w="2498"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3A1C415" w14:textId="407E82FD" w:rsidR="71D3EC5B" w:rsidRPr="00462319" w:rsidRDefault="71D3EC5B" w:rsidP="007A11B6">
                  <w:r w:rsidRPr="00462319">
                    <w:rPr>
                      <w:sz w:val="24"/>
                      <w:szCs w:val="24"/>
                    </w:rPr>
                    <w:t>Xác định thêm người dùng thành công</w:t>
                  </w:r>
                </w:p>
              </w:tc>
            </w:tr>
          </w:tbl>
          <w:p w14:paraId="13E5B44D" w14:textId="77777777" w:rsidR="71D3EC5B" w:rsidRPr="00462319" w:rsidRDefault="71D3EC5B" w:rsidP="007A11B6"/>
        </w:tc>
      </w:tr>
      <w:tr w:rsidR="71D3EC5B" w:rsidRPr="00462319" w14:paraId="25DE187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7F37596" w14:textId="740CE1B3"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630A1E83"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70F1B25" w14:textId="4B56A100"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878ECFD" w14:textId="43CB534F"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9F2DF1B" w14:textId="6BFBCBCD" w:rsidR="71D3EC5B" w:rsidRPr="00462319" w:rsidRDefault="71D3EC5B" w:rsidP="007A11B6">
                  <w:r w:rsidRPr="00462319">
                    <w:rPr>
                      <w:sz w:val="24"/>
                      <w:szCs w:val="24"/>
                    </w:rPr>
                    <w:t>Hành động</w:t>
                  </w:r>
                </w:p>
              </w:tc>
            </w:tr>
            <w:tr w:rsidR="71D3EC5B" w:rsidRPr="00462319" w14:paraId="350FA34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7D2A076" w14:textId="1A39B862"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087A74" w14:textId="15D193E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A48FDC7" w14:textId="016D6B7D" w:rsidR="71D3EC5B" w:rsidRPr="00462319" w:rsidRDefault="71D3EC5B" w:rsidP="007A11B6">
                  <w:r w:rsidRPr="00462319">
                    <w:rPr>
                      <w:sz w:val="24"/>
                      <w:szCs w:val="24"/>
                    </w:rPr>
                    <w:t xml:space="preserve">Thông báo chưa nhập đủ các trường </w:t>
                  </w:r>
                </w:p>
              </w:tc>
            </w:tr>
            <w:tr w:rsidR="71D3EC5B" w:rsidRPr="00462319" w14:paraId="2C974AF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A9A09CB" w14:textId="5CED733B" w:rsidR="71D3EC5B" w:rsidRPr="00462319" w:rsidRDefault="71D3EC5B" w:rsidP="007A11B6">
                  <w:r w:rsidRPr="00462319">
                    <w:rPr>
                      <w:sz w:val="24"/>
                      <w:szCs w:val="24"/>
                    </w:rPr>
                    <w:t>6a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5D1A5E" w14:textId="7C57E7D5"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9A49B8D" w14:textId="61C2F8B7" w:rsidR="71D3EC5B" w:rsidRPr="00462319" w:rsidRDefault="71D3EC5B" w:rsidP="007A11B6">
                  <w:r w:rsidRPr="00462319">
                    <w:rPr>
                      <w:sz w:val="24"/>
                      <w:szCs w:val="24"/>
                    </w:rPr>
                    <w:t>Thông báo thêm người dùng không thành công</w:t>
                  </w:r>
                </w:p>
              </w:tc>
            </w:tr>
          </w:tbl>
          <w:p w14:paraId="5C58EEE5" w14:textId="77777777" w:rsidR="71D3EC5B" w:rsidRPr="00462319" w:rsidRDefault="71D3EC5B" w:rsidP="007A11B6"/>
        </w:tc>
      </w:tr>
    </w:tbl>
    <w:p w14:paraId="634A5C44" w14:textId="0E0C6A5F" w:rsidR="71D3EC5B" w:rsidRPr="00B56CFE" w:rsidRDefault="71D3EC5B" w:rsidP="007A11B6">
      <w:pPr>
        <w:spacing w:after="160" w:line="257" w:lineRule="auto"/>
        <w:rPr>
          <w:lang w:val="en-US"/>
        </w:rPr>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23F032E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0D60203" w14:textId="0D781752"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A778999" w14:textId="5D19FE0D" w:rsidR="71D3EC5B" w:rsidRPr="00462319" w:rsidRDefault="71D3EC5B" w:rsidP="007A11B6">
            <w:r w:rsidRPr="00462319">
              <w:rPr>
                <w:sz w:val="24"/>
                <w:szCs w:val="24"/>
              </w:rPr>
              <w:t>UC08</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AB790E8" w14:textId="75FBFFAB"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AC914CB" w14:textId="7C1FCEDB" w:rsidR="71D3EC5B" w:rsidRPr="00462319" w:rsidRDefault="71D3EC5B" w:rsidP="007A11B6">
            <w:r w:rsidRPr="00462319">
              <w:rPr>
                <w:sz w:val="24"/>
                <w:szCs w:val="24"/>
              </w:rPr>
              <w:t>Xem người dùng</w:t>
            </w:r>
          </w:p>
        </w:tc>
      </w:tr>
      <w:tr w:rsidR="71D3EC5B" w:rsidRPr="00462319" w14:paraId="3918CDF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0826201" w14:textId="38FD3789"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D8A90CB" w14:textId="38DA8A05" w:rsidR="71D3EC5B" w:rsidRPr="00462319" w:rsidRDefault="71D3EC5B" w:rsidP="007A11B6">
            <w:r w:rsidRPr="00462319">
              <w:rPr>
                <w:sz w:val="24"/>
                <w:szCs w:val="24"/>
              </w:rPr>
              <w:t>Cho phép người dùng xem danh sách người dùng</w:t>
            </w:r>
          </w:p>
        </w:tc>
      </w:tr>
      <w:tr w:rsidR="71D3EC5B" w:rsidRPr="00462319" w14:paraId="3D24195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ACEF33A" w14:textId="3FFD8814"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C0AF66D" w14:textId="79ACC9D4" w:rsidR="71D3EC5B" w:rsidRPr="00462319" w:rsidRDefault="71D3EC5B" w:rsidP="007A11B6">
            <w:r w:rsidRPr="00462319">
              <w:rPr>
                <w:sz w:val="24"/>
                <w:szCs w:val="24"/>
              </w:rPr>
              <w:t>Admin</w:t>
            </w:r>
          </w:p>
        </w:tc>
      </w:tr>
      <w:tr w:rsidR="71D3EC5B" w:rsidRPr="00462319" w14:paraId="654178C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697ECE6" w14:textId="3D2494C2"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5D3B391" w14:textId="705D90DF" w:rsidR="71D3EC5B" w:rsidRPr="00462319" w:rsidRDefault="71D3EC5B" w:rsidP="007A11B6">
            <w:r w:rsidRPr="00462319">
              <w:rPr>
                <w:sz w:val="24"/>
                <w:szCs w:val="24"/>
              </w:rPr>
              <w:t>Sau khi người dùng nhấn vào chức năng quản lý người dùng</w:t>
            </w:r>
          </w:p>
        </w:tc>
      </w:tr>
      <w:tr w:rsidR="71D3EC5B" w:rsidRPr="00462319" w14:paraId="734F4E5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FA54E8E" w14:textId="480E4595"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DCD0953" w14:textId="44E775FA" w:rsidR="71D3EC5B" w:rsidRPr="00462319" w:rsidRDefault="71D3EC5B" w:rsidP="007A11B6">
            <w:r w:rsidRPr="00462319">
              <w:rPr>
                <w:sz w:val="24"/>
                <w:szCs w:val="24"/>
              </w:rPr>
              <w:t>Người dùng đang trong chức năng quản lí người dùng</w:t>
            </w:r>
          </w:p>
        </w:tc>
      </w:tr>
      <w:tr w:rsidR="71D3EC5B" w:rsidRPr="00462319" w14:paraId="13961A0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CEC4C6B" w14:textId="2B2804D5"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42B907F" w14:textId="42852E71" w:rsidR="71D3EC5B" w:rsidRPr="00462319" w:rsidRDefault="71D3EC5B" w:rsidP="007A11B6">
            <w:r w:rsidRPr="00462319">
              <w:rPr>
                <w:sz w:val="24"/>
                <w:szCs w:val="24"/>
              </w:rPr>
              <w:t>Thêm người dùng</w:t>
            </w:r>
          </w:p>
        </w:tc>
      </w:tr>
      <w:tr w:rsidR="71D3EC5B" w:rsidRPr="00462319" w14:paraId="46C00E4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4615012" w14:textId="654AD091"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4"/>
              <w:gridCol w:w="2496"/>
              <w:gridCol w:w="2497"/>
            </w:tblGrid>
            <w:tr w:rsidR="71D3EC5B" w:rsidRPr="00462319" w14:paraId="7DE3FA0D" w14:textId="77777777" w:rsidTr="009D09C5">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7B834DE" w14:textId="0F3DD9D7" w:rsidR="71D3EC5B" w:rsidRPr="00462319" w:rsidRDefault="71D3EC5B" w:rsidP="007A11B6">
                  <w:r w:rsidRPr="00462319">
                    <w:rPr>
                      <w:sz w:val="24"/>
                      <w:szCs w:val="24"/>
                    </w:rPr>
                    <w:t>STT</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24BF622" w14:textId="0D3FD7DB"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E23BA74" w14:textId="70043C4C" w:rsidR="71D3EC5B" w:rsidRPr="00462319" w:rsidRDefault="71D3EC5B" w:rsidP="007A11B6">
                  <w:r w:rsidRPr="00462319">
                    <w:rPr>
                      <w:sz w:val="24"/>
                      <w:szCs w:val="24"/>
                    </w:rPr>
                    <w:t>Hành động</w:t>
                  </w:r>
                </w:p>
              </w:tc>
            </w:tr>
            <w:tr w:rsidR="71D3EC5B" w:rsidRPr="00462319" w14:paraId="780437C1"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4AE067B" w14:textId="460E7974" w:rsidR="71D3EC5B" w:rsidRPr="00462319" w:rsidRDefault="71D3EC5B" w:rsidP="007A11B6">
                  <w:r w:rsidRPr="00462319">
                    <w:rPr>
                      <w:sz w:val="24"/>
                      <w:szCs w:val="24"/>
                    </w:rPr>
                    <w:t>1</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EEC577A" w14:textId="0E4D49C7" w:rsidR="71D3EC5B" w:rsidRPr="00462319" w:rsidRDefault="71D3EC5B" w:rsidP="007A11B6">
                  <w:r w:rsidRPr="00462319">
                    <w:rPr>
                      <w:sz w:val="24"/>
                      <w:szCs w:val="24"/>
                    </w:rPr>
                    <w:t xml:space="preserve">Admin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015513" w14:textId="4FF220C0" w:rsidR="71D3EC5B" w:rsidRPr="00462319" w:rsidRDefault="71D3EC5B" w:rsidP="007A11B6">
                  <w:r w:rsidRPr="00462319">
                    <w:rPr>
                      <w:sz w:val="24"/>
                      <w:szCs w:val="24"/>
                    </w:rPr>
                    <w:t>Chọn chức năng quản lý người dùng trong danh mục quản trị hệ thống</w:t>
                  </w:r>
                </w:p>
              </w:tc>
            </w:tr>
            <w:tr w:rsidR="71D3EC5B" w:rsidRPr="00462319" w14:paraId="6610D6C8"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B56E019" w14:textId="327BDAD9" w:rsidR="71D3EC5B" w:rsidRPr="00462319" w:rsidRDefault="71D3EC5B" w:rsidP="007A11B6">
                  <w:r w:rsidRPr="00462319">
                    <w:rPr>
                      <w:sz w:val="24"/>
                      <w:szCs w:val="24"/>
                    </w:rPr>
                    <w:t>2</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F11DFB1" w14:textId="6780766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3052B63" w14:textId="341B299A" w:rsidR="71D3EC5B" w:rsidRPr="00462319" w:rsidRDefault="71D3EC5B" w:rsidP="007A11B6">
                  <w:r w:rsidRPr="00462319">
                    <w:rPr>
                      <w:sz w:val="24"/>
                      <w:szCs w:val="24"/>
                    </w:rPr>
                    <w:t>Hiển thị giao diện quản trị người dùng và danh sách người dùng đang tồn tại</w:t>
                  </w:r>
                </w:p>
              </w:tc>
            </w:tr>
          </w:tbl>
          <w:p w14:paraId="02E9DCB5" w14:textId="395BB1EA" w:rsidR="71D3EC5B" w:rsidRPr="00462319" w:rsidRDefault="71D3EC5B" w:rsidP="007A11B6"/>
        </w:tc>
      </w:tr>
      <w:tr w:rsidR="71D3EC5B" w:rsidRPr="00462319" w14:paraId="0456ADA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580589A" w14:textId="782FBD9F"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114EDD88" w14:textId="77777777" w:rsidTr="009D09C5">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67A7352" w14:textId="4B7F458D"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B80EC86" w14:textId="5247CBE4"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EEC0D47" w14:textId="6DE59859" w:rsidR="71D3EC5B" w:rsidRPr="00462319" w:rsidRDefault="71D3EC5B" w:rsidP="007A11B6">
                  <w:r w:rsidRPr="00462319">
                    <w:rPr>
                      <w:sz w:val="24"/>
                      <w:szCs w:val="24"/>
                    </w:rPr>
                    <w:t>Hành động</w:t>
                  </w:r>
                </w:p>
              </w:tc>
            </w:tr>
            <w:tr w:rsidR="71D3EC5B" w:rsidRPr="00462319" w14:paraId="268DF0A0"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8ED93BE" w14:textId="5588591D"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E7A213" w14:textId="51CCD113"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DAD74CA" w14:textId="6D25431D" w:rsidR="71D3EC5B" w:rsidRPr="00462319" w:rsidRDefault="71D3EC5B" w:rsidP="007A11B6">
                  <w:r w:rsidRPr="00462319">
                    <w:rPr>
                      <w:sz w:val="24"/>
                      <w:szCs w:val="24"/>
                    </w:rPr>
                    <w:t xml:space="preserve"> </w:t>
                  </w:r>
                </w:p>
              </w:tc>
            </w:tr>
          </w:tbl>
          <w:p w14:paraId="4AFD605F" w14:textId="77777777" w:rsidR="71D3EC5B" w:rsidRPr="00462319" w:rsidRDefault="71D3EC5B" w:rsidP="007A11B6"/>
        </w:tc>
      </w:tr>
    </w:tbl>
    <w:p w14:paraId="377BDB44" w14:textId="5103FCB2" w:rsidR="71D3EC5B" w:rsidRPr="00462319" w:rsidRDefault="71D3EC5B" w:rsidP="007A11B6">
      <w:pPr>
        <w:spacing w:after="160" w:line="257" w:lineRule="auto"/>
        <w:rPr>
          <w:sz w:val="24"/>
          <w:szCs w:val="24"/>
        </w:rPr>
      </w:pPr>
      <w:r w:rsidRPr="00462319">
        <w:rPr>
          <w:sz w:val="24"/>
          <w:szCs w:val="24"/>
        </w:rPr>
        <w:t xml:space="preserve"> </w:t>
      </w:r>
    </w:p>
    <w:p w14:paraId="0A15B050" w14:textId="6197B607" w:rsidR="00E33AC7" w:rsidRPr="00462319" w:rsidRDefault="00E33AC7" w:rsidP="007A11B6">
      <w:pPr>
        <w:spacing w:after="160" w:line="257" w:lineRule="auto"/>
        <w:rPr>
          <w:sz w:val="24"/>
          <w:szCs w:val="24"/>
        </w:rPr>
      </w:pPr>
    </w:p>
    <w:p w14:paraId="276837B7" w14:textId="62CCD298" w:rsidR="00E33AC7" w:rsidRPr="00462319" w:rsidRDefault="00E33AC7" w:rsidP="007A11B6">
      <w:pPr>
        <w:spacing w:after="160" w:line="257" w:lineRule="auto"/>
        <w:rPr>
          <w:sz w:val="24"/>
          <w:szCs w:val="24"/>
        </w:rPr>
      </w:pPr>
    </w:p>
    <w:p w14:paraId="3F44955F" w14:textId="66B7F732" w:rsidR="00E33AC7" w:rsidRPr="00462319" w:rsidRDefault="00E33AC7" w:rsidP="007A11B6">
      <w:pPr>
        <w:spacing w:after="160" w:line="257" w:lineRule="auto"/>
      </w:pP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2CAF81E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ED10825" w14:textId="1AA5BDA6"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039032D" w14:textId="29475051" w:rsidR="71D3EC5B" w:rsidRPr="00462319" w:rsidRDefault="71D3EC5B" w:rsidP="007A11B6">
            <w:r w:rsidRPr="00462319">
              <w:rPr>
                <w:sz w:val="24"/>
                <w:szCs w:val="24"/>
              </w:rPr>
              <w:t>UC09</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7D001114" w14:textId="0192845C"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A853280" w14:textId="639CC293" w:rsidR="71D3EC5B" w:rsidRPr="00462319" w:rsidRDefault="71D3EC5B" w:rsidP="007A11B6">
            <w:r w:rsidRPr="00462319">
              <w:rPr>
                <w:sz w:val="24"/>
                <w:szCs w:val="24"/>
              </w:rPr>
              <w:t>Sửa người dùng</w:t>
            </w:r>
          </w:p>
        </w:tc>
      </w:tr>
      <w:tr w:rsidR="71D3EC5B" w:rsidRPr="00462319" w14:paraId="4DB3646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7874E0A" w14:textId="1B781B7A"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CFBDEF1" w14:textId="6A56B5A4" w:rsidR="71D3EC5B" w:rsidRPr="00462319" w:rsidRDefault="71D3EC5B" w:rsidP="007A11B6">
            <w:r w:rsidRPr="00462319">
              <w:rPr>
                <w:sz w:val="24"/>
                <w:szCs w:val="24"/>
              </w:rPr>
              <w:t>Cho phép người dùng sửa thông tin  người dùng</w:t>
            </w:r>
          </w:p>
        </w:tc>
      </w:tr>
      <w:tr w:rsidR="71D3EC5B" w:rsidRPr="00462319" w14:paraId="48E06B5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EF8847E" w14:textId="167D5CA2"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34EAF1" w14:textId="2D28C719" w:rsidR="71D3EC5B" w:rsidRPr="00462319" w:rsidRDefault="71D3EC5B" w:rsidP="007A11B6">
            <w:r w:rsidRPr="00462319">
              <w:rPr>
                <w:sz w:val="24"/>
                <w:szCs w:val="24"/>
              </w:rPr>
              <w:t>Admin</w:t>
            </w:r>
          </w:p>
        </w:tc>
      </w:tr>
      <w:tr w:rsidR="71D3EC5B" w:rsidRPr="00462319" w14:paraId="2A705B5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0A5BDBC" w14:textId="2725D708"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9B1CF4F" w14:textId="1618E7F4" w:rsidR="71D3EC5B" w:rsidRPr="00462319" w:rsidRDefault="71D3EC5B" w:rsidP="007A11B6">
            <w:r w:rsidRPr="00462319">
              <w:rPr>
                <w:sz w:val="24"/>
                <w:szCs w:val="24"/>
              </w:rPr>
              <w:t>Sau khi người dùng nhấn vào sửa người dùng</w:t>
            </w:r>
          </w:p>
        </w:tc>
      </w:tr>
      <w:tr w:rsidR="71D3EC5B" w:rsidRPr="00462319" w14:paraId="5F53717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F8E3B85" w14:textId="1E7DC0C1"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F0E4088" w14:textId="28FC8EDA" w:rsidR="71D3EC5B" w:rsidRPr="00462319" w:rsidRDefault="71D3EC5B" w:rsidP="007A11B6">
            <w:r w:rsidRPr="00462319">
              <w:rPr>
                <w:sz w:val="24"/>
                <w:szCs w:val="24"/>
              </w:rPr>
              <w:t>Người dùng đang trong chức năng quản lí người dùng</w:t>
            </w:r>
          </w:p>
        </w:tc>
      </w:tr>
      <w:tr w:rsidR="71D3EC5B" w:rsidRPr="00462319" w14:paraId="3180708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8346AE5" w14:textId="1438E898"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B0CF99" w14:textId="07E49A94" w:rsidR="71D3EC5B" w:rsidRPr="00462319" w:rsidRDefault="71D3EC5B" w:rsidP="007A11B6">
            <w:r w:rsidRPr="00462319">
              <w:rPr>
                <w:sz w:val="24"/>
                <w:szCs w:val="24"/>
              </w:rPr>
              <w:t>Sửa người dùng</w:t>
            </w:r>
          </w:p>
        </w:tc>
      </w:tr>
      <w:tr w:rsidR="71D3EC5B" w:rsidRPr="00462319" w14:paraId="458BCD57" w14:textId="77777777" w:rsidTr="00972516">
        <w:trPr>
          <w:trHeight w:val="4934"/>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35B3DCC" w14:textId="10510E45"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4"/>
              <w:gridCol w:w="2496"/>
              <w:gridCol w:w="2497"/>
            </w:tblGrid>
            <w:tr w:rsidR="71D3EC5B" w:rsidRPr="00462319" w14:paraId="30E2D049" w14:textId="77777777" w:rsidTr="009D09C5">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DC88BEA" w14:textId="30AFAF62" w:rsidR="71D3EC5B" w:rsidRPr="00462319" w:rsidRDefault="71D3EC5B" w:rsidP="007A11B6">
                  <w:r w:rsidRPr="00462319">
                    <w:rPr>
                      <w:sz w:val="24"/>
                      <w:szCs w:val="24"/>
                    </w:rPr>
                    <w:t>STT</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A7C803F" w14:textId="300C9412"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18E06A4" w14:textId="47408240" w:rsidR="71D3EC5B" w:rsidRPr="00462319" w:rsidRDefault="71D3EC5B" w:rsidP="007A11B6">
                  <w:r w:rsidRPr="00462319">
                    <w:rPr>
                      <w:sz w:val="24"/>
                      <w:szCs w:val="24"/>
                    </w:rPr>
                    <w:t>Hành động</w:t>
                  </w:r>
                </w:p>
              </w:tc>
            </w:tr>
            <w:tr w:rsidR="71D3EC5B" w:rsidRPr="00462319" w14:paraId="6B745297"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C080FBC" w14:textId="6ACED173" w:rsidR="71D3EC5B" w:rsidRPr="00462319" w:rsidRDefault="71D3EC5B" w:rsidP="007A11B6">
                  <w:r w:rsidRPr="00462319">
                    <w:rPr>
                      <w:sz w:val="24"/>
                      <w:szCs w:val="24"/>
                    </w:rPr>
                    <w:t>1</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CBC1C29" w14:textId="136AD6B4" w:rsidR="71D3EC5B" w:rsidRPr="00462319" w:rsidRDefault="71D3EC5B" w:rsidP="007A11B6">
                  <w:r w:rsidRPr="00462319">
                    <w:rPr>
                      <w:sz w:val="24"/>
                      <w:szCs w:val="24"/>
                    </w:rPr>
                    <w:t xml:space="preserve">Admin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0C534E" w14:textId="37FBFEF2" w:rsidR="71D3EC5B" w:rsidRPr="00462319" w:rsidRDefault="71D3EC5B" w:rsidP="007A11B6">
                  <w:r w:rsidRPr="00462319">
                    <w:rPr>
                      <w:sz w:val="24"/>
                      <w:szCs w:val="24"/>
                    </w:rPr>
                    <w:t>Chọn chức năng quản lý người dùng trong danh mục quản trị hệ thống</w:t>
                  </w:r>
                </w:p>
              </w:tc>
            </w:tr>
            <w:tr w:rsidR="71D3EC5B" w:rsidRPr="00462319" w14:paraId="3FDC92C9"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12D112" w14:textId="5316B439" w:rsidR="71D3EC5B" w:rsidRPr="00462319" w:rsidRDefault="71D3EC5B" w:rsidP="007A11B6">
                  <w:r w:rsidRPr="00462319">
                    <w:rPr>
                      <w:sz w:val="24"/>
                      <w:szCs w:val="24"/>
                    </w:rPr>
                    <w:t>2</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17241F" w14:textId="7A1890E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11E2F4B" w14:textId="15CCCC9B" w:rsidR="71D3EC5B" w:rsidRPr="00462319" w:rsidRDefault="71D3EC5B" w:rsidP="007A11B6">
                  <w:r w:rsidRPr="00462319">
                    <w:rPr>
                      <w:sz w:val="24"/>
                      <w:szCs w:val="24"/>
                    </w:rPr>
                    <w:t>Hiển thị giao diện quản trị người dùng và danh sách người dùng đang tồn tại</w:t>
                  </w:r>
                </w:p>
              </w:tc>
            </w:tr>
            <w:tr w:rsidR="71D3EC5B" w:rsidRPr="00462319" w14:paraId="6D55D874"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3B84C70" w14:textId="28CA9C22" w:rsidR="71D3EC5B" w:rsidRPr="00462319" w:rsidRDefault="71D3EC5B" w:rsidP="007A11B6">
                  <w:r w:rsidRPr="00462319">
                    <w:rPr>
                      <w:sz w:val="24"/>
                      <w:szCs w:val="24"/>
                    </w:rPr>
                    <w:t>3</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BBB566A" w14:textId="024433EA" w:rsidR="71D3EC5B" w:rsidRPr="00462319" w:rsidRDefault="71D3EC5B" w:rsidP="007A11B6">
                  <w:r w:rsidRPr="00462319">
                    <w:rPr>
                      <w:sz w:val="24"/>
                      <w:szCs w:val="24"/>
                    </w:rPr>
                    <w:t>Admin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130C4CC" w14:textId="31CE0FA3" w:rsidR="71D3EC5B" w:rsidRPr="00462319" w:rsidRDefault="71D3EC5B" w:rsidP="007A11B6">
                  <w:r w:rsidRPr="00462319">
                    <w:rPr>
                      <w:sz w:val="24"/>
                      <w:szCs w:val="24"/>
                    </w:rPr>
                    <w:t>Chọn người dùng cần sửa thông tin và nhập thông tin cần sửa, rồi nhấn chức năng sửa</w:t>
                  </w:r>
                </w:p>
              </w:tc>
            </w:tr>
            <w:tr w:rsidR="71D3EC5B" w:rsidRPr="00462319" w14:paraId="6E344E79"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847A6C8" w14:textId="45E17410" w:rsidR="71D3EC5B" w:rsidRPr="00462319" w:rsidRDefault="71D3EC5B" w:rsidP="007A11B6">
                  <w:r w:rsidRPr="00462319">
                    <w:rPr>
                      <w:sz w:val="24"/>
                      <w:szCs w:val="24"/>
                    </w:rPr>
                    <w:t>4</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419928B" w14:textId="7BEDEBD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7AA5F10" w14:textId="7AD64E3D" w:rsidR="71D3EC5B" w:rsidRPr="00462319" w:rsidRDefault="71D3EC5B" w:rsidP="007A11B6">
                  <w:r w:rsidRPr="00462319">
                    <w:rPr>
                      <w:sz w:val="24"/>
                      <w:szCs w:val="24"/>
                    </w:rPr>
                    <w:t>Thông báo xác nhận sửa thông tin người dùng</w:t>
                  </w:r>
                </w:p>
              </w:tc>
            </w:tr>
            <w:tr w:rsidR="71D3EC5B" w:rsidRPr="00462319" w14:paraId="798329F5"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5B70EBD" w14:textId="4C7DA04C" w:rsidR="71D3EC5B" w:rsidRPr="00462319" w:rsidRDefault="71D3EC5B" w:rsidP="007A11B6">
                  <w:r w:rsidRPr="00462319">
                    <w:rPr>
                      <w:sz w:val="24"/>
                      <w:szCs w:val="24"/>
                    </w:rPr>
                    <w:t>5</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5762786" w14:textId="55749A4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B0DD11B" w14:textId="675D6DA2" w:rsidR="71D3EC5B" w:rsidRPr="00462319" w:rsidRDefault="71D3EC5B" w:rsidP="007A11B6">
                  <w:r w:rsidRPr="00462319">
                    <w:rPr>
                      <w:sz w:val="24"/>
                      <w:szCs w:val="24"/>
                    </w:rPr>
                    <w:t>Thông báo đã sửa thông tin thành công</w:t>
                  </w:r>
                </w:p>
              </w:tc>
            </w:tr>
          </w:tbl>
          <w:p w14:paraId="425DB283" w14:textId="77777777" w:rsidR="71D3EC5B" w:rsidRPr="00462319" w:rsidRDefault="71D3EC5B" w:rsidP="007A11B6"/>
        </w:tc>
      </w:tr>
      <w:tr w:rsidR="71D3EC5B" w:rsidRPr="00462319" w14:paraId="5BA7F75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F9B48E2" w14:textId="12FC06A2"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74FAD7C6"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B9B7B65" w14:textId="4BF2E5FC"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03A81A7" w14:textId="76767855"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420A964" w14:textId="58B63F9C" w:rsidR="71D3EC5B" w:rsidRPr="00462319" w:rsidRDefault="71D3EC5B" w:rsidP="007A11B6">
                  <w:r w:rsidRPr="00462319">
                    <w:rPr>
                      <w:sz w:val="24"/>
                      <w:szCs w:val="24"/>
                    </w:rPr>
                    <w:t>Hành động</w:t>
                  </w:r>
                </w:p>
              </w:tc>
            </w:tr>
            <w:tr w:rsidR="71D3EC5B" w:rsidRPr="00462319" w14:paraId="70AA852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FBDE586" w14:textId="73A0B066"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790DCE0" w14:textId="13385BFA"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6D2B5F3" w14:textId="4E1E63B0" w:rsidR="71D3EC5B" w:rsidRPr="00462319" w:rsidRDefault="71D3EC5B" w:rsidP="007A11B6">
                  <w:r w:rsidRPr="00462319">
                    <w:rPr>
                      <w:sz w:val="24"/>
                      <w:szCs w:val="24"/>
                    </w:rPr>
                    <w:t xml:space="preserve">Thông báo chưa chọn người dùng để sửa </w:t>
                  </w:r>
                </w:p>
              </w:tc>
            </w:tr>
            <w:tr w:rsidR="71D3EC5B" w:rsidRPr="00462319" w14:paraId="2ADE665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0BBF883" w14:textId="372247F4"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27F64D8" w14:textId="7A4F8698"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E8E32AB" w14:textId="7FDD916E" w:rsidR="71D3EC5B" w:rsidRPr="00462319" w:rsidRDefault="71D3EC5B" w:rsidP="007A11B6">
                  <w:r w:rsidRPr="00462319">
                    <w:rPr>
                      <w:sz w:val="24"/>
                      <w:szCs w:val="24"/>
                    </w:rPr>
                    <w:t>Thông báo sửa không thành công</w:t>
                  </w:r>
                </w:p>
              </w:tc>
            </w:tr>
          </w:tbl>
          <w:p w14:paraId="57F30407" w14:textId="3A931B2C" w:rsidR="71D3EC5B" w:rsidRPr="00462319" w:rsidRDefault="71D3EC5B" w:rsidP="007A11B6"/>
        </w:tc>
      </w:tr>
    </w:tbl>
    <w:p w14:paraId="4EF9E03E" w14:textId="09AABE8C" w:rsidR="00E33AC7" w:rsidRPr="00462319" w:rsidRDefault="71D3EC5B" w:rsidP="007A11B6">
      <w:pPr>
        <w:spacing w:after="160" w:line="257" w:lineRule="auto"/>
        <w:rPr>
          <w:sz w:val="24"/>
          <w:szCs w:val="24"/>
        </w:rPr>
      </w:pPr>
      <w:r w:rsidRPr="00462319">
        <w:rPr>
          <w:sz w:val="24"/>
          <w:szCs w:val="24"/>
        </w:rPr>
        <w:t xml:space="preserve"> </w:t>
      </w:r>
    </w:p>
    <w:p w14:paraId="57623D37" w14:textId="069FBDA4" w:rsidR="00E33AC7" w:rsidRPr="00462319" w:rsidRDefault="00E33AC7" w:rsidP="007A11B6">
      <w:pPr>
        <w:spacing w:after="160" w:line="257" w:lineRule="auto"/>
      </w:pP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554E774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8F62747" w14:textId="5F43B95E"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8682190" w14:textId="4E253B84" w:rsidR="71D3EC5B" w:rsidRPr="00462319" w:rsidRDefault="71D3EC5B" w:rsidP="007A11B6">
            <w:r w:rsidRPr="00462319">
              <w:rPr>
                <w:sz w:val="24"/>
                <w:szCs w:val="24"/>
              </w:rPr>
              <w:t>UC10</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204C4577" w14:textId="61D1EC12"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91016EA" w14:textId="4DB0B161" w:rsidR="71D3EC5B" w:rsidRPr="00462319" w:rsidRDefault="71D3EC5B" w:rsidP="007A11B6">
            <w:r w:rsidRPr="00462319">
              <w:rPr>
                <w:sz w:val="24"/>
                <w:szCs w:val="24"/>
              </w:rPr>
              <w:t>Xoá người dùng</w:t>
            </w:r>
          </w:p>
        </w:tc>
      </w:tr>
      <w:tr w:rsidR="71D3EC5B" w:rsidRPr="00462319" w14:paraId="2D9C6BD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369F0DC" w14:textId="611CD2C0"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9CF89F9" w14:textId="4224425A" w:rsidR="71D3EC5B" w:rsidRPr="00462319" w:rsidRDefault="71D3EC5B" w:rsidP="007A11B6">
            <w:r w:rsidRPr="00462319">
              <w:rPr>
                <w:sz w:val="24"/>
                <w:szCs w:val="24"/>
              </w:rPr>
              <w:t>Cho phép người dùng xoá thông tin người dùng</w:t>
            </w:r>
          </w:p>
        </w:tc>
      </w:tr>
      <w:tr w:rsidR="71D3EC5B" w:rsidRPr="00462319" w14:paraId="18F7A3C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E0D7D97" w14:textId="217BF957"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7B9E8BD" w14:textId="7892880A" w:rsidR="71D3EC5B" w:rsidRPr="00462319" w:rsidRDefault="71D3EC5B" w:rsidP="007A11B6">
            <w:r w:rsidRPr="00462319">
              <w:rPr>
                <w:sz w:val="24"/>
                <w:szCs w:val="24"/>
              </w:rPr>
              <w:t>Admin</w:t>
            </w:r>
          </w:p>
        </w:tc>
      </w:tr>
      <w:tr w:rsidR="71D3EC5B" w:rsidRPr="00462319" w14:paraId="27C2C22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6C340FF" w14:textId="7D2F8354"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C1CAF7D" w14:textId="407B45F0" w:rsidR="71D3EC5B" w:rsidRPr="00462319" w:rsidRDefault="71D3EC5B" w:rsidP="007A11B6">
            <w:r w:rsidRPr="00462319">
              <w:rPr>
                <w:sz w:val="24"/>
                <w:szCs w:val="24"/>
              </w:rPr>
              <w:t>Sau khi người dùng nhấn vào xoá người dùng</w:t>
            </w:r>
          </w:p>
        </w:tc>
      </w:tr>
      <w:tr w:rsidR="71D3EC5B" w:rsidRPr="00462319" w14:paraId="35E0281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5314607" w14:textId="6E45B6E2"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1850237" w14:textId="313F0EC8" w:rsidR="71D3EC5B" w:rsidRPr="00462319" w:rsidRDefault="71D3EC5B" w:rsidP="007A11B6">
            <w:r w:rsidRPr="00462319">
              <w:rPr>
                <w:sz w:val="24"/>
                <w:szCs w:val="24"/>
              </w:rPr>
              <w:t>Người dùng đang trong chức năng quản trị người dùng</w:t>
            </w:r>
          </w:p>
        </w:tc>
      </w:tr>
      <w:tr w:rsidR="71D3EC5B" w:rsidRPr="00462319" w14:paraId="6D146BF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7B07168" w14:textId="4B1E72E8"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D65736E" w14:textId="4BA24284" w:rsidR="71D3EC5B" w:rsidRPr="00462319" w:rsidRDefault="71D3EC5B" w:rsidP="007A11B6">
            <w:r w:rsidRPr="00462319">
              <w:rPr>
                <w:sz w:val="24"/>
                <w:szCs w:val="24"/>
              </w:rPr>
              <w:t>Xoá người dùng</w:t>
            </w:r>
          </w:p>
        </w:tc>
      </w:tr>
      <w:tr w:rsidR="71D3EC5B" w:rsidRPr="00462319" w14:paraId="2C545EE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9E3B44A" w14:textId="58982476"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4"/>
              <w:gridCol w:w="2496"/>
              <w:gridCol w:w="2497"/>
            </w:tblGrid>
            <w:tr w:rsidR="71D3EC5B" w:rsidRPr="00462319" w14:paraId="7BAE22D0" w14:textId="77777777" w:rsidTr="009D09C5">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159E671" w14:textId="1C7C8979" w:rsidR="71D3EC5B" w:rsidRPr="00462319" w:rsidRDefault="71D3EC5B" w:rsidP="007A11B6">
                  <w:r w:rsidRPr="00462319">
                    <w:rPr>
                      <w:sz w:val="24"/>
                      <w:szCs w:val="24"/>
                    </w:rPr>
                    <w:t>STT</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AD71DAB" w14:textId="4F40E71A"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E073691" w14:textId="5588E6AE" w:rsidR="71D3EC5B" w:rsidRPr="00462319" w:rsidRDefault="71D3EC5B" w:rsidP="007A11B6">
                  <w:r w:rsidRPr="00462319">
                    <w:rPr>
                      <w:sz w:val="24"/>
                      <w:szCs w:val="24"/>
                    </w:rPr>
                    <w:t>Hành động</w:t>
                  </w:r>
                </w:p>
              </w:tc>
            </w:tr>
            <w:tr w:rsidR="71D3EC5B" w:rsidRPr="00462319" w14:paraId="1EB58D7B"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E5EA888" w14:textId="14C512E0" w:rsidR="71D3EC5B" w:rsidRPr="00462319" w:rsidRDefault="71D3EC5B" w:rsidP="007A11B6">
                  <w:r w:rsidRPr="00462319">
                    <w:rPr>
                      <w:sz w:val="24"/>
                      <w:szCs w:val="24"/>
                    </w:rPr>
                    <w:t>1</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89E4ADE" w14:textId="33428FDB" w:rsidR="71D3EC5B" w:rsidRPr="00462319" w:rsidRDefault="71D3EC5B" w:rsidP="007A11B6">
                  <w:r w:rsidRPr="00462319">
                    <w:rPr>
                      <w:sz w:val="24"/>
                      <w:szCs w:val="24"/>
                    </w:rPr>
                    <w:t xml:space="preserve">Admin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103C73A" w14:textId="345B0327" w:rsidR="71D3EC5B" w:rsidRPr="00462319" w:rsidRDefault="71D3EC5B" w:rsidP="007A11B6">
                  <w:r w:rsidRPr="00462319">
                    <w:rPr>
                      <w:sz w:val="24"/>
                      <w:szCs w:val="24"/>
                    </w:rPr>
                    <w:t>Chọn chức năng quản lý người dùng trong danh mục quản trị hệ thống</w:t>
                  </w:r>
                </w:p>
              </w:tc>
            </w:tr>
            <w:tr w:rsidR="71D3EC5B" w:rsidRPr="00462319" w14:paraId="0A9D7EDF"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AEA0B6B" w14:textId="00DC71E7" w:rsidR="71D3EC5B" w:rsidRPr="00462319" w:rsidRDefault="71D3EC5B" w:rsidP="007A11B6">
                  <w:r w:rsidRPr="00462319">
                    <w:rPr>
                      <w:sz w:val="24"/>
                      <w:szCs w:val="24"/>
                    </w:rPr>
                    <w:t>2</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57E8141" w14:textId="636CC5BE"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6E92F7" w14:textId="6D37320D" w:rsidR="71D3EC5B" w:rsidRPr="00462319" w:rsidRDefault="71D3EC5B" w:rsidP="007A11B6">
                  <w:r w:rsidRPr="00462319">
                    <w:rPr>
                      <w:sz w:val="24"/>
                      <w:szCs w:val="24"/>
                    </w:rPr>
                    <w:t xml:space="preserve">Hiển thị giao diện quản </w:t>
                  </w:r>
                  <w:r w:rsidRPr="00462319">
                    <w:rPr>
                      <w:sz w:val="24"/>
                      <w:szCs w:val="24"/>
                    </w:rPr>
                    <w:lastRenderedPageBreak/>
                    <w:t>trị người dùng và danh sách người dùng đang tồn tại</w:t>
                  </w:r>
                </w:p>
              </w:tc>
            </w:tr>
            <w:tr w:rsidR="71D3EC5B" w:rsidRPr="00462319" w14:paraId="283D8378"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7E190F6" w14:textId="03A07290" w:rsidR="71D3EC5B" w:rsidRPr="00462319" w:rsidRDefault="71D3EC5B" w:rsidP="007A11B6">
                  <w:r w:rsidRPr="00462319">
                    <w:rPr>
                      <w:sz w:val="24"/>
                      <w:szCs w:val="24"/>
                    </w:rPr>
                    <w:lastRenderedPageBreak/>
                    <w:t>3</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B7618E1" w14:textId="76F70014" w:rsidR="71D3EC5B" w:rsidRPr="00462319" w:rsidRDefault="71D3EC5B" w:rsidP="007A11B6">
                  <w:r w:rsidRPr="00462319">
                    <w:rPr>
                      <w:sz w:val="24"/>
                      <w:szCs w:val="24"/>
                    </w:rPr>
                    <w:t>Admin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DB1201" w14:textId="0591E223" w:rsidR="71D3EC5B" w:rsidRPr="00462319" w:rsidRDefault="71D3EC5B" w:rsidP="007A11B6">
                  <w:r w:rsidRPr="00462319">
                    <w:rPr>
                      <w:sz w:val="24"/>
                      <w:szCs w:val="24"/>
                    </w:rPr>
                    <w:t>Chọn nhóm người dùng cần xoá và nhấn chức năng xoá</w:t>
                  </w:r>
                </w:p>
              </w:tc>
            </w:tr>
            <w:tr w:rsidR="71D3EC5B" w:rsidRPr="00462319" w14:paraId="5A6A9AF1"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6FD06BF" w14:textId="7BF6CDB8" w:rsidR="71D3EC5B" w:rsidRPr="00462319" w:rsidRDefault="71D3EC5B" w:rsidP="007A11B6">
                  <w:r w:rsidRPr="00462319">
                    <w:rPr>
                      <w:sz w:val="24"/>
                      <w:szCs w:val="24"/>
                    </w:rPr>
                    <w:t>4</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4D5C165" w14:textId="1C104488"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735BBF7" w14:textId="6FC955A1" w:rsidR="71D3EC5B" w:rsidRPr="00462319" w:rsidRDefault="71D3EC5B" w:rsidP="007A11B6">
                  <w:r w:rsidRPr="00462319">
                    <w:rPr>
                      <w:sz w:val="24"/>
                      <w:szCs w:val="24"/>
                    </w:rPr>
                    <w:t>Thông báo xác nhận xoá người dùng</w:t>
                  </w:r>
                </w:p>
              </w:tc>
            </w:tr>
            <w:tr w:rsidR="71D3EC5B" w:rsidRPr="00462319" w14:paraId="72901201" w14:textId="77777777" w:rsidTr="00332D16">
              <w:trPr>
                <w:trHeight w:val="300"/>
              </w:trPr>
              <w:tc>
                <w:tcPr>
                  <w:tcW w:w="2494"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AAF3B64" w14:textId="1FEB7BCD" w:rsidR="71D3EC5B" w:rsidRPr="00462319" w:rsidRDefault="71D3EC5B" w:rsidP="007A11B6">
                  <w:r w:rsidRPr="00462319">
                    <w:rPr>
                      <w:sz w:val="24"/>
                      <w:szCs w:val="24"/>
                    </w:rPr>
                    <w:t>5</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8352FDA" w14:textId="7C6F83D4"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83F88E3" w14:textId="274C04BA" w:rsidR="71D3EC5B" w:rsidRPr="00462319" w:rsidRDefault="71D3EC5B" w:rsidP="007A11B6">
                  <w:r w:rsidRPr="00462319">
                    <w:rPr>
                      <w:sz w:val="24"/>
                      <w:szCs w:val="24"/>
                    </w:rPr>
                    <w:t>Thông báo xoá thành công</w:t>
                  </w:r>
                </w:p>
              </w:tc>
            </w:tr>
          </w:tbl>
          <w:p w14:paraId="6ED82A14" w14:textId="77777777" w:rsidR="71D3EC5B" w:rsidRPr="00462319" w:rsidRDefault="71D3EC5B" w:rsidP="007A11B6"/>
        </w:tc>
      </w:tr>
      <w:tr w:rsidR="71D3EC5B" w:rsidRPr="00462319" w14:paraId="2F2E88D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3DC98E9" w14:textId="313E599A"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0266375B"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26C3C16" w14:textId="57E58934"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76C2835" w14:textId="3FECC6A4"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792C6D3" w14:textId="651CB6ED" w:rsidR="71D3EC5B" w:rsidRPr="00462319" w:rsidRDefault="71D3EC5B" w:rsidP="007A11B6">
                  <w:r w:rsidRPr="00462319">
                    <w:rPr>
                      <w:sz w:val="24"/>
                      <w:szCs w:val="24"/>
                    </w:rPr>
                    <w:t>Hành động</w:t>
                  </w:r>
                </w:p>
              </w:tc>
            </w:tr>
            <w:tr w:rsidR="71D3EC5B" w:rsidRPr="00462319" w14:paraId="0CB7218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2289FA0" w14:textId="591E8AB2"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CF207E2" w14:textId="42DE99D8"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E536E92" w14:textId="4C23896B" w:rsidR="71D3EC5B" w:rsidRPr="00462319" w:rsidRDefault="71D3EC5B" w:rsidP="007A11B6">
                  <w:r w:rsidRPr="00462319">
                    <w:rPr>
                      <w:sz w:val="24"/>
                      <w:szCs w:val="24"/>
                    </w:rPr>
                    <w:t>Thông báo chưa chọn người dùng để xoá</w:t>
                  </w:r>
                </w:p>
              </w:tc>
            </w:tr>
            <w:tr w:rsidR="71D3EC5B" w:rsidRPr="00462319" w14:paraId="691629C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18C5936" w14:textId="7638B978"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09653CC" w14:textId="22DE1BE7"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EA1E8D5" w14:textId="51CF4C53" w:rsidR="71D3EC5B" w:rsidRPr="00462319" w:rsidRDefault="71D3EC5B" w:rsidP="007A11B6">
                  <w:r w:rsidRPr="00462319">
                    <w:rPr>
                      <w:sz w:val="24"/>
                      <w:szCs w:val="24"/>
                    </w:rPr>
                    <w:t>Thông báo xoá không thành công</w:t>
                  </w:r>
                </w:p>
              </w:tc>
            </w:tr>
          </w:tbl>
          <w:p w14:paraId="72C48CA1" w14:textId="393AFEBE" w:rsidR="71D3EC5B" w:rsidRPr="00462319" w:rsidRDefault="71D3EC5B" w:rsidP="007A11B6"/>
        </w:tc>
      </w:tr>
    </w:tbl>
    <w:p w14:paraId="7DEC3186" w14:textId="1F54EE15" w:rsidR="71D3EC5B" w:rsidRPr="00462319" w:rsidRDefault="71D3EC5B" w:rsidP="007A11B6">
      <w:pPr>
        <w:spacing w:after="160" w:line="257" w:lineRule="auto"/>
      </w:pPr>
      <w:r w:rsidRPr="00462319">
        <w:rPr>
          <w:sz w:val="24"/>
          <w:szCs w:val="24"/>
        </w:rPr>
        <w:t xml:space="preserve"> </w:t>
      </w:r>
      <w:r w:rsidR="00B56CFE">
        <w:rPr>
          <w:sz w:val="24"/>
          <w:szCs w:val="24"/>
          <w:lang w:val="en-US"/>
        </w:rPr>
        <w:br/>
      </w:r>
      <w:r w:rsidR="00B56CFE">
        <w:rPr>
          <w:sz w:val="24"/>
          <w:szCs w:val="24"/>
          <w:lang w:val="en-US"/>
        </w:rPr>
        <w:br/>
      </w:r>
      <w:r w:rsidRPr="00462319">
        <w:rPr>
          <w:sz w:val="24"/>
          <w:szCs w:val="24"/>
        </w:rPr>
        <w:t>Quản lý nhà cung cấp</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07A9AA1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2C7088F" w14:textId="1E0735B0"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6403AC0" w14:textId="40C40F6C" w:rsidR="71D3EC5B" w:rsidRPr="00462319" w:rsidRDefault="71D3EC5B" w:rsidP="007A11B6">
            <w:r w:rsidRPr="00462319">
              <w:rPr>
                <w:sz w:val="24"/>
                <w:szCs w:val="24"/>
              </w:rPr>
              <w:t>UC11</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07F4A274" w14:textId="39521FFC"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74213B7F" w14:textId="069747B3" w:rsidR="71D3EC5B" w:rsidRPr="00462319" w:rsidRDefault="71D3EC5B" w:rsidP="007A11B6">
            <w:r w:rsidRPr="00462319">
              <w:rPr>
                <w:sz w:val="24"/>
                <w:szCs w:val="24"/>
              </w:rPr>
              <w:t>Thêm nhà cung cấp</w:t>
            </w:r>
          </w:p>
        </w:tc>
      </w:tr>
      <w:tr w:rsidR="71D3EC5B" w:rsidRPr="00462319" w14:paraId="524803F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E28EACF" w14:textId="0264D534"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7ACD816" w14:textId="19027D73" w:rsidR="71D3EC5B" w:rsidRPr="00462319" w:rsidRDefault="71D3EC5B" w:rsidP="007A11B6">
            <w:r w:rsidRPr="00462319">
              <w:rPr>
                <w:sz w:val="24"/>
                <w:szCs w:val="24"/>
              </w:rPr>
              <w:t>Cho phép người dùng thêm nhà cung cấp</w:t>
            </w:r>
          </w:p>
        </w:tc>
      </w:tr>
      <w:tr w:rsidR="71D3EC5B" w:rsidRPr="00462319" w14:paraId="15B8BC8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ACA06DE" w14:textId="35FA2622"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643E8A9" w14:textId="78FE590E" w:rsidR="71D3EC5B" w:rsidRPr="00462319" w:rsidRDefault="71D3EC5B" w:rsidP="007A11B6">
            <w:r w:rsidRPr="00462319">
              <w:rPr>
                <w:sz w:val="24"/>
                <w:szCs w:val="24"/>
              </w:rPr>
              <w:t>Nhân viên</w:t>
            </w:r>
          </w:p>
        </w:tc>
      </w:tr>
      <w:tr w:rsidR="71D3EC5B" w:rsidRPr="00462319" w14:paraId="7D444B7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FE467CB" w14:textId="515DBE71"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2792F78" w14:textId="04095052" w:rsidR="71D3EC5B" w:rsidRPr="00462319" w:rsidRDefault="71D3EC5B" w:rsidP="007A11B6">
            <w:r w:rsidRPr="00462319">
              <w:rPr>
                <w:sz w:val="24"/>
                <w:szCs w:val="24"/>
              </w:rPr>
              <w:t>Sau khi người dùng nhấn vào thêm nhà cung cấp</w:t>
            </w:r>
          </w:p>
        </w:tc>
      </w:tr>
      <w:tr w:rsidR="71D3EC5B" w:rsidRPr="00462319" w14:paraId="322C07B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C496164" w14:textId="2B52741B"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44CAD95" w14:textId="1CA14C58" w:rsidR="71D3EC5B" w:rsidRPr="00462319" w:rsidRDefault="71D3EC5B" w:rsidP="007A11B6">
            <w:r w:rsidRPr="00462319">
              <w:rPr>
                <w:sz w:val="24"/>
                <w:szCs w:val="24"/>
              </w:rPr>
              <w:t>Người dùng đang trong chức năng danh mục nhà cung cấp</w:t>
            </w:r>
          </w:p>
        </w:tc>
      </w:tr>
      <w:tr w:rsidR="71D3EC5B" w:rsidRPr="00462319" w14:paraId="6C5AC64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2308006" w14:textId="16DCF19C"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F24E4D2" w14:textId="020D885E" w:rsidR="71D3EC5B" w:rsidRPr="00462319" w:rsidRDefault="71D3EC5B" w:rsidP="007A11B6">
            <w:r w:rsidRPr="00462319">
              <w:rPr>
                <w:sz w:val="24"/>
                <w:szCs w:val="24"/>
              </w:rPr>
              <w:t>Thêm nhà cung cấp</w:t>
            </w:r>
          </w:p>
        </w:tc>
      </w:tr>
      <w:tr w:rsidR="71D3EC5B" w:rsidRPr="00462319" w14:paraId="28CFCBE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CCA9F51" w14:textId="62F6E30D"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727A08C6"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E0F9793" w14:textId="0443E3C3"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70DA0B0" w14:textId="4888BC4E"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D2656A8" w14:textId="75B4DD6C" w:rsidR="71D3EC5B" w:rsidRPr="00462319" w:rsidRDefault="71D3EC5B" w:rsidP="007A11B6">
                  <w:r w:rsidRPr="00462319">
                    <w:rPr>
                      <w:sz w:val="24"/>
                      <w:szCs w:val="24"/>
                    </w:rPr>
                    <w:t>Hành động</w:t>
                  </w:r>
                </w:p>
              </w:tc>
            </w:tr>
            <w:tr w:rsidR="71D3EC5B" w:rsidRPr="00462319" w14:paraId="32BEEB4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0B32A3B" w14:textId="74C16F6F"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74256AD" w14:textId="02602D50"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F490409" w14:textId="26D041DE" w:rsidR="71D3EC5B" w:rsidRPr="00462319" w:rsidRDefault="71D3EC5B" w:rsidP="007A11B6">
                  <w:r w:rsidRPr="00462319">
                    <w:rPr>
                      <w:sz w:val="24"/>
                      <w:szCs w:val="24"/>
                    </w:rPr>
                    <w:t>Chọn chức năng danh mục nhà cung cấp trong danh mục quản lý danh mục chung</w:t>
                  </w:r>
                </w:p>
              </w:tc>
            </w:tr>
            <w:tr w:rsidR="71D3EC5B" w:rsidRPr="00462319" w14:paraId="4299600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814D893" w14:textId="7C75B219"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5AC3784" w14:textId="4DCBC744"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C86AB97" w14:textId="1A177745" w:rsidR="71D3EC5B" w:rsidRPr="00462319" w:rsidRDefault="71D3EC5B" w:rsidP="007A11B6">
                  <w:r w:rsidRPr="00462319">
                    <w:rPr>
                      <w:sz w:val="24"/>
                      <w:szCs w:val="24"/>
                    </w:rPr>
                    <w:t>Hiển thị giao diện danh mục nhà cung cấp và danh sách nhà cung cấp đang tồn tại</w:t>
                  </w:r>
                </w:p>
              </w:tc>
            </w:tr>
            <w:tr w:rsidR="71D3EC5B" w:rsidRPr="00462319" w14:paraId="3B20849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3F3DA9A" w14:textId="7DAC7415"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F1A373" w14:textId="65EA9F9A"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D2D5EAC" w14:textId="133BE223" w:rsidR="71D3EC5B" w:rsidRPr="00462319" w:rsidRDefault="71D3EC5B" w:rsidP="007A11B6">
                  <w:r w:rsidRPr="00462319">
                    <w:rPr>
                      <w:sz w:val="24"/>
                      <w:szCs w:val="24"/>
                    </w:rPr>
                    <w:t xml:space="preserve">Nhập thông tin (Mã nhà cung cấp, Tên nhà cung cấp, Địa chỉ, điện thoại ) và nhấn chức năng  thêm </w:t>
                  </w:r>
                </w:p>
              </w:tc>
            </w:tr>
            <w:tr w:rsidR="71D3EC5B" w:rsidRPr="00462319" w14:paraId="1C0F2CC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01D160B" w14:textId="55682AA6"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24E007D" w14:textId="70ADD42E"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4028251" w14:textId="2316B6A4" w:rsidR="71D3EC5B" w:rsidRPr="00462319" w:rsidRDefault="71D3EC5B" w:rsidP="007A11B6">
                  <w:r w:rsidRPr="00462319">
                    <w:rPr>
                      <w:sz w:val="24"/>
                      <w:szCs w:val="24"/>
                    </w:rPr>
                    <w:t>Thông báo xác nhận  thêm nhà cung cấp</w:t>
                  </w:r>
                </w:p>
              </w:tc>
            </w:tr>
            <w:tr w:rsidR="71D3EC5B" w:rsidRPr="00462319" w14:paraId="15DBCE6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E3778FA" w14:textId="53EB3A3A"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274F550" w14:textId="71EADB50"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E026845" w14:textId="26ED10B8" w:rsidR="71D3EC5B" w:rsidRPr="00462319" w:rsidRDefault="71D3EC5B" w:rsidP="007A11B6">
                  <w:r w:rsidRPr="00462319">
                    <w:rPr>
                      <w:sz w:val="24"/>
                      <w:szCs w:val="24"/>
                    </w:rPr>
                    <w:t>Kiểm tra thông tin vừa nhập có đủ trường bắt buộc</w:t>
                  </w:r>
                </w:p>
              </w:tc>
            </w:tr>
            <w:tr w:rsidR="71D3EC5B" w:rsidRPr="00462319" w14:paraId="6E84EEC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0C19ED" w14:textId="715D7B73" w:rsidR="71D3EC5B" w:rsidRPr="00462319" w:rsidRDefault="71D3EC5B" w:rsidP="007A11B6">
                  <w:r w:rsidRPr="00462319">
                    <w:rPr>
                      <w:sz w:val="24"/>
                      <w:szCs w:val="24"/>
                    </w:rPr>
                    <w:t>6</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580EFD" w14:textId="52AA5042"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65F8FA9" w14:textId="623E4FF2" w:rsidR="71D3EC5B" w:rsidRPr="00462319" w:rsidRDefault="71D3EC5B" w:rsidP="007A11B6">
                  <w:r w:rsidRPr="00462319">
                    <w:rPr>
                      <w:sz w:val="24"/>
                      <w:szCs w:val="24"/>
                    </w:rPr>
                    <w:t>Xác định thêm nhà cung cấp thành công</w:t>
                  </w:r>
                </w:p>
              </w:tc>
            </w:tr>
          </w:tbl>
          <w:p w14:paraId="5A8179E1" w14:textId="492B3F0C" w:rsidR="71D3EC5B" w:rsidRPr="00462319" w:rsidRDefault="71D3EC5B" w:rsidP="007A11B6"/>
        </w:tc>
      </w:tr>
      <w:tr w:rsidR="71D3EC5B" w:rsidRPr="00462319" w14:paraId="799B247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1844441" w14:textId="312DCB97" w:rsidR="71D3EC5B" w:rsidRPr="00462319" w:rsidRDefault="71D3EC5B" w:rsidP="007A11B6">
            <w:r w:rsidRPr="00462319">
              <w:rPr>
                <w:b/>
                <w:bCs/>
                <w:sz w:val="24"/>
                <w:szCs w:val="24"/>
              </w:rPr>
              <w:t xml:space="preserve">Luồng sự kiện thay </w:t>
            </w:r>
            <w:r w:rsidRPr="00462319">
              <w:rPr>
                <w:b/>
                <w:bCs/>
                <w:sz w:val="24"/>
                <w:szCs w:val="24"/>
              </w:rPr>
              <w:lastRenderedPageBreak/>
              <w:t>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24898070"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8DD8A29" w14:textId="5024CF6F" w:rsidR="71D3EC5B" w:rsidRPr="00462319" w:rsidRDefault="71D3EC5B" w:rsidP="007A11B6">
                  <w:r w:rsidRPr="00462319">
                    <w:rPr>
                      <w:sz w:val="24"/>
                      <w:szCs w:val="24"/>
                    </w:rPr>
                    <w:lastRenderedPageBreak/>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CD986BE" w14:textId="6ED0F62C"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C49D38A" w14:textId="671055EE" w:rsidR="71D3EC5B" w:rsidRPr="00462319" w:rsidRDefault="71D3EC5B" w:rsidP="007A11B6">
                  <w:r w:rsidRPr="00462319">
                    <w:rPr>
                      <w:sz w:val="24"/>
                      <w:szCs w:val="24"/>
                    </w:rPr>
                    <w:t>Hành động</w:t>
                  </w:r>
                </w:p>
              </w:tc>
            </w:tr>
            <w:tr w:rsidR="71D3EC5B" w:rsidRPr="00462319" w14:paraId="3564934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C08BEDE" w14:textId="23EA4095" w:rsidR="71D3EC5B" w:rsidRPr="00462319" w:rsidRDefault="71D3EC5B" w:rsidP="007A11B6">
                  <w:r w:rsidRPr="00462319">
                    <w:rPr>
                      <w:sz w:val="24"/>
                      <w:szCs w:val="24"/>
                    </w:rPr>
                    <w:lastRenderedPageBreak/>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DA728C4" w14:textId="38AAEC65"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A0E57D5" w14:textId="7EEA20AD" w:rsidR="71D3EC5B" w:rsidRPr="00462319" w:rsidRDefault="71D3EC5B" w:rsidP="007A11B6">
                  <w:r w:rsidRPr="00462319">
                    <w:rPr>
                      <w:sz w:val="24"/>
                      <w:szCs w:val="24"/>
                    </w:rPr>
                    <w:t xml:space="preserve">Thông báo chưa nhập đủ các trường </w:t>
                  </w:r>
                </w:p>
              </w:tc>
            </w:tr>
            <w:tr w:rsidR="71D3EC5B" w:rsidRPr="00462319" w14:paraId="2705F66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766FDAF" w14:textId="0EE7582E" w:rsidR="71D3EC5B" w:rsidRPr="00462319" w:rsidRDefault="71D3EC5B" w:rsidP="007A11B6">
                  <w:r w:rsidRPr="00462319">
                    <w:rPr>
                      <w:sz w:val="24"/>
                      <w:szCs w:val="24"/>
                    </w:rPr>
                    <w:t>6a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D5B454" w14:textId="175616BF"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59551A9" w14:textId="1A7D40FA" w:rsidR="71D3EC5B" w:rsidRPr="00462319" w:rsidRDefault="71D3EC5B" w:rsidP="007A11B6">
                  <w:r w:rsidRPr="00462319">
                    <w:rPr>
                      <w:sz w:val="24"/>
                      <w:szCs w:val="24"/>
                    </w:rPr>
                    <w:t>Thông báo thêm nhà cung cấp không thành công</w:t>
                  </w:r>
                </w:p>
              </w:tc>
            </w:tr>
          </w:tbl>
          <w:p w14:paraId="4E776D34" w14:textId="77777777" w:rsidR="71D3EC5B" w:rsidRPr="00462319" w:rsidRDefault="71D3EC5B" w:rsidP="007A11B6"/>
        </w:tc>
      </w:tr>
    </w:tbl>
    <w:p w14:paraId="3F612EA9" w14:textId="6FAA1B55" w:rsidR="71D3EC5B" w:rsidRPr="00462319" w:rsidRDefault="71D3EC5B" w:rsidP="007A11B6">
      <w:pPr>
        <w:spacing w:after="160" w:line="257" w:lineRule="auto"/>
      </w:pPr>
      <w:r w:rsidRPr="00462319">
        <w:rPr>
          <w:sz w:val="24"/>
          <w:szCs w:val="24"/>
        </w:rPr>
        <w:lastRenderedPageBreak/>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639DFDB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1167C99" w14:textId="18785E22"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9DD11E6" w14:textId="277AFA6D" w:rsidR="71D3EC5B" w:rsidRPr="00462319" w:rsidRDefault="71D3EC5B" w:rsidP="007A11B6">
            <w:r w:rsidRPr="00462319">
              <w:rPr>
                <w:sz w:val="24"/>
                <w:szCs w:val="24"/>
              </w:rPr>
              <w:t>UC12</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76E01C1E" w14:textId="3D8160EC"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7BFC6AFF" w14:textId="3FB94D01" w:rsidR="71D3EC5B" w:rsidRPr="00462319" w:rsidRDefault="71D3EC5B" w:rsidP="007A11B6">
            <w:r w:rsidRPr="00462319">
              <w:rPr>
                <w:sz w:val="24"/>
                <w:szCs w:val="24"/>
              </w:rPr>
              <w:t>Xem nhà cung cấp</w:t>
            </w:r>
          </w:p>
        </w:tc>
      </w:tr>
      <w:tr w:rsidR="71D3EC5B" w:rsidRPr="00462319" w14:paraId="7C0289E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8C2F4AD" w14:textId="7EC8343B"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2CDD61F" w14:textId="5A8C64FC" w:rsidR="71D3EC5B" w:rsidRPr="00462319" w:rsidRDefault="71D3EC5B" w:rsidP="007A11B6">
            <w:r w:rsidRPr="00462319">
              <w:rPr>
                <w:sz w:val="24"/>
                <w:szCs w:val="24"/>
              </w:rPr>
              <w:t>Cho phép người dùng xem danh sách nhà cung cấp</w:t>
            </w:r>
          </w:p>
        </w:tc>
      </w:tr>
      <w:tr w:rsidR="71D3EC5B" w:rsidRPr="00462319" w14:paraId="3BE6844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C62F53A" w14:textId="5214CC77"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AA985A" w14:textId="15FB754F" w:rsidR="71D3EC5B" w:rsidRPr="00462319" w:rsidRDefault="71D3EC5B" w:rsidP="007A11B6">
            <w:r w:rsidRPr="00462319">
              <w:rPr>
                <w:sz w:val="24"/>
                <w:szCs w:val="24"/>
              </w:rPr>
              <w:t>Nhân viên</w:t>
            </w:r>
          </w:p>
        </w:tc>
      </w:tr>
      <w:tr w:rsidR="71D3EC5B" w:rsidRPr="00462319" w14:paraId="4726200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D999355" w14:textId="7EFCB163"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D6EA79" w14:textId="2D439D57" w:rsidR="71D3EC5B" w:rsidRPr="00462319" w:rsidRDefault="71D3EC5B" w:rsidP="007A11B6">
            <w:r w:rsidRPr="00462319">
              <w:rPr>
                <w:sz w:val="24"/>
                <w:szCs w:val="24"/>
              </w:rPr>
              <w:t>Sau khi người dùng nhấn chức năng danh mục nhà cung cấp</w:t>
            </w:r>
          </w:p>
        </w:tc>
      </w:tr>
      <w:tr w:rsidR="71D3EC5B" w:rsidRPr="00462319" w14:paraId="3617019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1382517" w14:textId="415060DB"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D9344F8" w14:textId="495F1BF7" w:rsidR="71D3EC5B" w:rsidRPr="00462319" w:rsidRDefault="71D3EC5B" w:rsidP="007A11B6">
            <w:r w:rsidRPr="00462319">
              <w:rPr>
                <w:sz w:val="24"/>
                <w:szCs w:val="24"/>
              </w:rPr>
              <w:t>Người dùng đang trong chức năng danh mục nhà cung cấp</w:t>
            </w:r>
          </w:p>
        </w:tc>
      </w:tr>
      <w:tr w:rsidR="71D3EC5B" w:rsidRPr="00462319" w14:paraId="30B5AC8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3232A5C" w14:textId="751237F5"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C474ADC" w14:textId="3EF9FE26" w:rsidR="71D3EC5B" w:rsidRPr="00462319" w:rsidRDefault="71D3EC5B" w:rsidP="007A11B6">
            <w:r w:rsidRPr="00462319">
              <w:rPr>
                <w:sz w:val="24"/>
                <w:szCs w:val="24"/>
              </w:rPr>
              <w:t>Xem danh sách nhà cung cấp</w:t>
            </w:r>
          </w:p>
        </w:tc>
      </w:tr>
      <w:tr w:rsidR="71D3EC5B" w:rsidRPr="00462319" w14:paraId="0745C70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3DF4AE9" w14:textId="6536E83C"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755B295F"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18CF9F7" w14:textId="622E680B"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A92C3AD" w14:textId="399C29D8"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5366792" w14:textId="3FA4568E" w:rsidR="71D3EC5B" w:rsidRPr="00462319" w:rsidRDefault="71D3EC5B" w:rsidP="007A11B6">
                  <w:r w:rsidRPr="00462319">
                    <w:rPr>
                      <w:sz w:val="24"/>
                      <w:szCs w:val="24"/>
                    </w:rPr>
                    <w:t>Hành động</w:t>
                  </w:r>
                </w:p>
              </w:tc>
            </w:tr>
            <w:tr w:rsidR="71D3EC5B" w:rsidRPr="00462319" w14:paraId="61D339E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4B3DC2C" w14:textId="7FF74E25"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FB210EA" w14:textId="172DB669"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5009750" w14:textId="59C882BD" w:rsidR="71D3EC5B" w:rsidRPr="00462319" w:rsidRDefault="71D3EC5B" w:rsidP="007A11B6">
                  <w:r w:rsidRPr="00462319">
                    <w:rPr>
                      <w:sz w:val="24"/>
                      <w:szCs w:val="24"/>
                    </w:rPr>
                    <w:t>Chọn chức năng danh mục nhà cung cấp trong quản lý danh mục chung</w:t>
                  </w:r>
                </w:p>
              </w:tc>
            </w:tr>
            <w:tr w:rsidR="71D3EC5B" w:rsidRPr="00462319" w14:paraId="2CD31B71"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EBFFAD7" w14:textId="03916932"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70CDF9C" w14:textId="3EEE3D5C"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4F03A04" w14:textId="3E39BBD0" w:rsidR="71D3EC5B" w:rsidRPr="00462319" w:rsidRDefault="71D3EC5B" w:rsidP="007A11B6">
                  <w:r w:rsidRPr="00462319">
                    <w:rPr>
                      <w:sz w:val="24"/>
                      <w:szCs w:val="24"/>
                    </w:rPr>
                    <w:t>Hiển thị giao diện danh mục nhà cung cấp và danh sách nhà cung cấp đang tồn tại</w:t>
                  </w:r>
                </w:p>
              </w:tc>
            </w:tr>
          </w:tbl>
          <w:p w14:paraId="3F138571" w14:textId="77777777" w:rsidR="71D3EC5B" w:rsidRPr="00462319" w:rsidRDefault="71D3EC5B" w:rsidP="007A11B6"/>
        </w:tc>
      </w:tr>
      <w:tr w:rsidR="71D3EC5B" w:rsidRPr="00462319" w14:paraId="3B998A1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6AC0B39" w14:textId="3B551D8A"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16533BCD" w14:textId="77777777" w:rsidTr="009D09C5">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9B05981" w14:textId="422031FC"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B8CBBC1" w14:textId="1D718D64"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D9C13AE" w14:textId="33E30E48" w:rsidR="71D3EC5B" w:rsidRPr="00462319" w:rsidRDefault="71D3EC5B" w:rsidP="007A11B6">
                  <w:r w:rsidRPr="00462319">
                    <w:rPr>
                      <w:sz w:val="24"/>
                      <w:szCs w:val="24"/>
                    </w:rPr>
                    <w:t>Hành động</w:t>
                  </w:r>
                </w:p>
              </w:tc>
            </w:tr>
            <w:tr w:rsidR="71D3EC5B" w:rsidRPr="00462319" w14:paraId="742C79B2"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52C516A" w14:textId="27FE318A"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75B6A92" w14:textId="171B285F"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C7AC38B" w14:textId="1C2CAD42" w:rsidR="71D3EC5B" w:rsidRPr="00462319" w:rsidRDefault="71D3EC5B" w:rsidP="007A11B6">
                  <w:r w:rsidRPr="00462319">
                    <w:rPr>
                      <w:sz w:val="24"/>
                      <w:szCs w:val="24"/>
                    </w:rPr>
                    <w:t xml:space="preserve"> </w:t>
                  </w:r>
                </w:p>
              </w:tc>
            </w:tr>
          </w:tbl>
          <w:p w14:paraId="690D08FB" w14:textId="77777777" w:rsidR="71D3EC5B" w:rsidRPr="00462319" w:rsidRDefault="71D3EC5B" w:rsidP="007A11B6"/>
        </w:tc>
      </w:tr>
    </w:tbl>
    <w:p w14:paraId="4399B211" w14:textId="2715BE3F" w:rsidR="0045191A" w:rsidRPr="00462319" w:rsidRDefault="0045191A" w:rsidP="007A11B6">
      <w:pPr>
        <w:spacing w:after="160" w:line="257" w:lineRule="auto"/>
        <w:rPr>
          <w:sz w:val="24"/>
          <w:szCs w:val="24"/>
        </w:rPr>
      </w:pP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082E75C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9388D53" w14:textId="0FE8912E"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5EBE407" w14:textId="622A6649" w:rsidR="71D3EC5B" w:rsidRPr="00462319" w:rsidRDefault="71D3EC5B" w:rsidP="007A11B6">
            <w:r w:rsidRPr="00462319">
              <w:rPr>
                <w:sz w:val="24"/>
                <w:szCs w:val="24"/>
              </w:rPr>
              <w:t>UC13</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21B64F44" w14:textId="6212C4C2"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27C76564" w14:textId="145D5CEF" w:rsidR="71D3EC5B" w:rsidRPr="00462319" w:rsidRDefault="71D3EC5B" w:rsidP="007A11B6">
            <w:r w:rsidRPr="00462319">
              <w:rPr>
                <w:sz w:val="24"/>
                <w:szCs w:val="24"/>
              </w:rPr>
              <w:t>Sửa nhà cung cấp</w:t>
            </w:r>
          </w:p>
        </w:tc>
      </w:tr>
      <w:tr w:rsidR="71D3EC5B" w:rsidRPr="00462319" w14:paraId="1F14ACD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DCF02D9" w14:textId="5E5DBF9C"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0C074E4" w14:textId="437E4048" w:rsidR="71D3EC5B" w:rsidRPr="00462319" w:rsidRDefault="71D3EC5B" w:rsidP="007A11B6">
            <w:r w:rsidRPr="00462319">
              <w:rPr>
                <w:sz w:val="24"/>
                <w:szCs w:val="24"/>
              </w:rPr>
              <w:t>Cho phép người dùng sửa nhà cung cấp</w:t>
            </w:r>
          </w:p>
        </w:tc>
      </w:tr>
      <w:tr w:rsidR="71D3EC5B" w:rsidRPr="00462319" w14:paraId="3DB2735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10C3DAB" w14:textId="2998FF96"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AD4650B" w14:textId="0E56F172" w:rsidR="71D3EC5B" w:rsidRPr="00462319" w:rsidRDefault="71D3EC5B" w:rsidP="007A11B6">
            <w:r w:rsidRPr="00462319">
              <w:rPr>
                <w:sz w:val="24"/>
                <w:szCs w:val="24"/>
              </w:rPr>
              <w:t>Nhân viên</w:t>
            </w:r>
          </w:p>
        </w:tc>
      </w:tr>
      <w:tr w:rsidR="71D3EC5B" w:rsidRPr="00462319" w14:paraId="79F799B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617D11C" w14:textId="4E103954"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2A36E74" w14:textId="63CF55D3" w:rsidR="71D3EC5B" w:rsidRPr="00462319" w:rsidRDefault="71D3EC5B" w:rsidP="007A11B6">
            <w:r w:rsidRPr="00462319">
              <w:rPr>
                <w:sz w:val="24"/>
                <w:szCs w:val="24"/>
              </w:rPr>
              <w:t>Sau khi người dùng nhấn vào sửa nhà cung cấp</w:t>
            </w:r>
          </w:p>
        </w:tc>
      </w:tr>
      <w:tr w:rsidR="71D3EC5B" w:rsidRPr="00462319" w14:paraId="09CD7A9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B12D27F" w14:textId="7D78AEE4"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EE80698" w14:textId="7E392171" w:rsidR="71D3EC5B" w:rsidRPr="00462319" w:rsidRDefault="71D3EC5B" w:rsidP="007A11B6">
            <w:r w:rsidRPr="00462319">
              <w:rPr>
                <w:sz w:val="24"/>
                <w:szCs w:val="24"/>
              </w:rPr>
              <w:t>Người dùng đang trong chức năng danh mục nhà cung cấp</w:t>
            </w:r>
          </w:p>
        </w:tc>
      </w:tr>
      <w:tr w:rsidR="71D3EC5B" w:rsidRPr="00462319" w14:paraId="05DB7DE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0D694FA" w14:textId="51D1546E"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5E90580" w14:textId="77D08897" w:rsidR="71D3EC5B" w:rsidRPr="00462319" w:rsidRDefault="71D3EC5B" w:rsidP="007A11B6">
            <w:r w:rsidRPr="00462319">
              <w:rPr>
                <w:sz w:val="24"/>
                <w:szCs w:val="24"/>
              </w:rPr>
              <w:t>Sửa nhà cung cấp</w:t>
            </w:r>
          </w:p>
        </w:tc>
      </w:tr>
      <w:tr w:rsidR="71D3EC5B" w:rsidRPr="00462319" w14:paraId="75DBC4F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1639D47" w14:textId="09E92568"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12A017D7"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CB6CDA3" w14:textId="3E56EC1D"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C69A0F7" w14:textId="7B2C989B"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D979ADC" w14:textId="1512D45A" w:rsidR="71D3EC5B" w:rsidRPr="00462319" w:rsidRDefault="71D3EC5B" w:rsidP="007A11B6">
                  <w:r w:rsidRPr="00462319">
                    <w:rPr>
                      <w:sz w:val="24"/>
                      <w:szCs w:val="24"/>
                    </w:rPr>
                    <w:t>Hành động</w:t>
                  </w:r>
                </w:p>
              </w:tc>
            </w:tr>
            <w:tr w:rsidR="71D3EC5B" w:rsidRPr="00462319" w14:paraId="12C91B1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367052C" w14:textId="014B4A48"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436F3AF" w14:textId="5D2FF9B5" w:rsidR="71D3EC5B" w:rsidRPr="00462319" w:rsidRDefault="71D3EC5B" w:rsidP="007A11B6">
                  <w:r w:rsidRPr="00462319">
                    <w:rPr>
                      <w:sz w:val="24"/>
                      <w:szCs w:val="24"/>
                    </w:rPr>
                    <w:t xml:space="preserve">Nhân viên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0085744" w14:textId="2FC666DB" w:rsidR="71D3EC5B" w:rsidRPr="00462319" w:rsidRDefault="71D3EC5B" w:rsidP="007A11B6">
                  <w:r w:rsidRPr="00462319">
                    <w:rPr>
                      <w:sz w:val="24"/>
                      <w:szCs w:val="24"/>
                    </w:rPr>
                    <w:t>Chọn chức năng danh mục nhà cung cấp trong quản lý danh mục chung</w:t>
                  </w:r>
                </w:p>
              </w:tc>
            </w:tr>
            <w:tr w:rsidR="71D3EC5B" w:rsidRPr="00462319" w14:paraId="16C98E2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FF756A6" w14:textId="21233B69"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714DADF" w14:textId="095A82D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17CB8FD" w14:textId="49FFDEFF" w:rsidR="71D3EC5B" w:rsidRPr="00462319" w:rsidRDefault="71D3EC5B" w:rsidP="007A11B6">
                  <w:r w:rsidRPr="00462319">
                    <w:rPr>
                      <w:sz w:val="24"/>
                      <w:szCs w:val="24"/>
                    </w:rPr>
                    <w:t>Hiển thị giao diện danh mục nhà cung cấp và danh sách nhà cung cấp đang tồn tại</w:t>
                  </w:r>
                </w:p>
              </w:tc>
            </w:tr>
            <w:tr w:rsidR="71D3EC5B" w:rsidRPr="00462319" w14:paraId="61738EC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FEFAD74" w14:textId="715F8BDD"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8FB0F8C" w14:textId="75AF86CB"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12DE6F2" w14:textId="271D0421" w:rsidR="71D3EC5B" w:rsidRPr="00462319" w:rsidRDefault="71D3EC5B" w:rsidP="007A11B6">
                  <w:r w:rsidRPr="00462319">
                    <w:rPr>
                      <w:sz w:val="24"/>
                      <w:szCs w:val="24"/>
                    </w:rPr>
                    <w:t>Chọn nhà cung cấ cần sửa thông tin và nhập thông tin cần sửa, rồi nhấn chức năng sửa</w:t>
                  </w:r>
                </w:p>
              </w:tc>
            </w:tr>
            <w:tr w:rsidR="71D3EC5B" w:rsidRPr="00462319" w14:paraId="425BD96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2CB54B6" w14:textId="446177A8"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3E9C678" w14:textId="59D53F2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2E596DA" w14:textId="16C0B219" w:rsidR="71D3EC5B" w:rsidRPr="00462319" w:rsidRDefault="71D3EC5B" w:rsidP="007A11B6">
                  <w:r w:rsidRPr="00462319">
                    <w:rPr>
                      <w:sz w:val="24"/>
                      <w:szCs w:val="24"/>
                    </w:rPr>
                    <w:t xml:space="preserve">Thông báo xác nhận </w:t>
                  </w:r>
                  <w:r w:rsidRPr="00462319">
                    <w:rPr>
                      <w:sz w:val="24"/>
                      <w:szCs w:val="24"/>
                    </w:rPr>
                    <w:lastRenderedPageBreak/>
                    <w:t>sửa thông tin nhà cung cấp</w:t>
                  </w:r>
                </w:p>
              </w:tc>
            </w:tr>
            <w:tr w:rsidR="71D3EC5B" w:rsidRPr="00462319" w14:paraId="49638FD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E30FC4" w14:textId="593F3049" w:rsidR="71D3EC5B" w:rsidRPr="00462319" w:rsidRDefault="71D3EC5B" w:rsidP="007A11B6">
                  <w:r w:rsidRPr="00462319">
                    <w:rPr>
                      <w:sz w:val="24"/>
                      <w:szCs w:val="24"/>
                    </w:rPr>
                    <w:lastRenderedPageBreak/>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3B453BF" w14:textId="1A93DB4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FA3E5A" w14:textId="3B1F2071" w:rsidR="71D3EC5B" w:rsidRPr="00462319" w:rsidRDefault="71D3EC5B" w:rsidP="007A11B6">
                  <w:r w:rsidRPr="00462319">
                    <w:rPr>
                      <w:sz w:val="24"/>
                      <w:szCs w:val="24"/>
                    </w:rPr>
                    <w:t>Thông báo đã sửa thông tin thành công</w:t>
                  </w:r>
                </w:p>
              </w:tc>
            </w:tr>
          </w:tbl>
          <w:p w14:paraId="3E618D27" w14:textId="77777777" w:rsidR="71D3EC5B" w:rsidRPr="00462319" w:rsidRDefault="71D3EC5B" w:rsidP="007A11B6"/>
        </w:tc>
      </w:tr>
      <w:tr w:rsidR="71D3EC5B" w:rsidRPr="00462319" w14:paraId="38701B9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4580FC4" w14:textId="48DC8CFC"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CAE1081"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688D698" w14:textId="6D114E8D"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A622963" w14:textId="70A6DDE5"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477B537" w14:textId="020C9B66" w:rsidR="71D3EC5B" w:rsidRPr="00462319" w:rsidRDefault="71D3EC5B" w:rsidP="007A11B6">
                  <w:r w:rsidRPr="00462319">
                    <w:rPr>
                      <w:sz w:val="24"/>
                      <w:szCs w:val="24"/>
                    </w:rPr>
                    <w:t>Hành động</w:t>
                  </w:r>
                </w:p>
              </w:tc>
            </w:tr>
            <w:tr w:rsidR="71D3EC5B" w:rsidRPr="00462319" w14:paraId="6B588AD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9E29DE3" w14:textId="1C1C6594"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108F6A1" w14:textId="6D1259E4"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FFD4A9" w14:textId="23F3889D" w:rsidR="71D3EC5B" w:rsidRPr="00462319" w:rsidRDefault="71D3EC5B" w:rsidP="007A11B6">
                  <w:r w:rsidRPr="00462319">
                    <w:rPr>
                      <w:sz w:val="24"/>
                      <w:szCs w:val="24"/>
                    </w:rPr>
                    <w:t xml:space="preserve">Thông báo chưa chọn nhà cung cấp để sửa </w:t>
                  </w:r>
                </w:p>
              </w:tc>
            </w:tr>
            <w:tr w:rsidR="71D3EC5B" w:rsidRPr="00462319" w14:paraId="57450CE1"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4680497" w14:textId="5E1820FC"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73FE36E" w14:textId="6FCB7A6B"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7849B76" w14:textId="739AE0D5" w:rsidR="71D3EC5B" w:rsidRPr="00462319" w:rsidRDefault="71D3EC5B" w:rsidP="007A11B6">
                  <w:r w:rsidRPr="00462319">
                    <w:rPr>
                      <w:sz w:val="24"/>
                      <w:szCs w:val="24"/>
                    </w:rPr>
                    <w:t>Thông báo sửa thông tin không thành công</w:t>
                  </w:r>
                </w:p>
              </w:tc>
            </w:tr>
          </w:tbl>
          <w:p w14:paraId="62604BCB" w14:textId="77777777" w:rsidR="71D3EC5B" w:rsidRPr="00462319" w:rsidRDefault="71D3EC5B" w:rsidP="007A11B6"/>
        </w:tc>
      </w:tr>
    </w:tbl>
    <w:p w14:paraId="628E3CC4" w14:textId="3CADB818"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0978CCB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1247416" w14:textId="3944B45C"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9B66A55" w14:textId="12809A53" w:rsidR="71D3EC5B" w:rsidRPr="00462319" w:rsidRDefault="71D3EC5B" w:rsidP="007A11B6">
            <w:r w:rsidRPr="00462319">
              <w:rPr>
                <w:sz w:val="24"/>
                <w:szCs w:val="24"/>
              </w:rPr>
              <w:t>UC14</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0CD0D072" w14:textId="32612353"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61891841" w14:textId="5F9D5CD7" w:rsidR="71D3EC5B" w:rsidRPr="00462319" w:rsidRDefault="71D3EC5B" w:rsidP="007A11B6">
            <w:r w:rsidRPr="00462319">
              <w:rPr>
                <w:sz w:val="24"/>
                <w:szCs w:val="24"/>
              </w:rPr>
              <w:t>Xoá nhà cung cấp</w:t>
            </w:r>
          </w:p>
        </w:tc>
      </w:tr>
      <w:tr w:rsidR="71D3EC5B" w:rsidRPr="00462319" w14:paraId="627B00E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50B7DDF" w14:textId="1C8BEBAF"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189107C" w14:textId="0FCF80D1" w:rsidR="71D3EC5B" w:rsidRPr="00462319" w:rsidRDefault="71D3EC5B" w:rsidP="007A11B6">
            <w:r w:rsidRPr="00462319">
              <w:rPr>
                <w:sz w:val="24"/>
                <w:szCs w:val="24"/>
              </w:rPr>
              <w:t>Cho phép người dùng xoá nhà cung cấp</w:t>
            </w:r>
          </w:p>
        </w:tc>
      </w:tr>
      <w:tr w:rsidR="71D3EC5B" w:rsidRPr="00462319" w14:paraId="464E585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D9FFF7C" w14:textId="1B5D1F32"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7736ED7" w14:textId="3F3EACC6" w:rsidR="71D3EC5B" w:rsidRPr="00462319" w:rsidRDefault="71D3EC5B" w:rsidP="007A11B6">
            <w:r w:rsidRPr="00462319">
              <w:rPr>
                <w:sz w:val="24"/>
                <w:szCs w:val="24"/>
              </w:rPr>
              <w:t>Nhân viên</w:t>
            </w:r>
          </w:p>
        </w:tc>
      </w:tr>
      <w:tr w:rsidR="71D3EC5B" w:rsidRPr="00462319" w14:paraId="45FACFC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2D41E59" w14:textId="61521310"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30A1E61" w14:textId="3EA4DCB8" w:rsidR="71D3EC5B" w:rsidRPr="00462319" w:rsidRDefault="71D3EC5B" w:rsidP="007A11B6">
            <w:r w:rsidRPr="00462319">
              <w:rPr>
                <w:sz w:val="24"/>
                <w:szCs w:val="24"/>
              </w:rPr>
              <w:t>Sau khi người dùng nhấn vào xoá nhà cung cấp</w:t>
            </w:r>
          </w:p>
        </w:tc>
      </w:tr>
      <w:tr w:rsidR="71D3EC5B" w:rsidRPr="00462319" w14:paraId="61385FC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9E174D3" w14:textId="768A43BB"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7F20412" w14:textId="3EAE77AD" w:rsidR="71D3EC5B" w:rsidRPr="00462319" w:rsidRDefault="71D3EC5B" w:rsidP="007A11B6">
            <w:r w:rsidRPr="00462319">
              <w:rPr>
                <w:sz w:val="24"/>
                <w:szCs w:val="24"/>
              </w:rPr>
              <w:t>Người dùng đang trong chức năng danh mục nhà cung cấp</w:t>
            </w:r>
          </w:p>
        </w:tc>
      </w:tr>
      <w:tr w:rsidR="71D3EC5B" w:rsidRPr="00462319" w14:paraId="66F97A8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A043D1C" w14:textId="6784F1E0"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DA5D54C" w14:textId="573CAA40" w:rsidR="71D3EC5B" w:rsidRPr="00462319" w:rsidRDefault="71D3EC5B" w:rsidP="007A11B6">
            <w:r w:rsidRPr="00462319">
              <w:rPr>
                <w:sz w:val="24"/>
                <w:szCs w:val="24"/>
              </w:rPr>
              <w:t>Xoá nhà cung cấp</w:t>
            </w:r>
          </w:p>
        </w:tc>
      </w:tr>
      <w:tr w:rsidR="71D3EC5B" w:rsidRPr="00462319" w14:paraId="4DA0F69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C3D68B2" w14:textId="27DBDBAB"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130687E"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6874579" w14:textId="6EF0BB6D"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1CF43EC" w14:textId="57ED2877"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EE11AFB" w14:textId="6DEA8A78" w:rsidR="71D3EC5B" w:rsidRPr="00462319" w:rsidRDefault="71D3EC5B" w:rsidP="007A11B6">
                  <w:r w:rsidRPr="00462319">
                    <w:rPr>
                      <w:sz w:val="24"/>
                      <w:szCs w:val="24"/>
                    </w:rPr>
                    <w:t>Hành động</w:t>
                  </w:r>
                </w:p>
              </w:tc>
            </w:tr>
            <w:tr w:rsidR="71D3EC5B" w:rsidRPr="00462319" w14:paraId="7387BB2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7895B32" w14:textId="1AD735D0"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0042A33" w14:textId="53142DA1"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45BA4DE" w14:textId="50C37965" w:rsidR="71D3EC5B" w:rsidRPr="00462319" w:rsidRDefault="71D3EC5B" w:rsidP="007A11B6">
                  <w:r w:rsidRPr="00462319">
                    <w:rPr>
                      <w:sz w:val="24"/>
                      <w:szCs w:val="24"/>
                    </w:rPr>
                    <w:t>Chọn chức năng danh mục nhà cung cấp trong quản lý danh mục chung</w:t>
                  </w:r>
                </w:p>
              </w:tc>
            </w:tr>
            <w:tr w:rsidR="71D3EC5B" w:rsidRPr="00462319" w14:paraId="224AAA2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A2F2989" w14:textId="2C95372E"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A550192" w14:textId="706D35D8"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B0A848" w14:textId="671E5576" w:rsidR="71D3EC5B" w:rsidRPr="00462319" w:rsidRDefault="71D3EC5B" w:rsidP="007A11B6">
                  <w:r w:rsidRPr="00462319">
                    <w:rPr>
                      <w:sz w:val="24"/>
                      <w:szCs w:val="24"/>
                    </w:rPr>
                    <w:t>Hiển thị giao diện danh mục nhà cung cấp và danh sách nhà cung cấp đang tồn tại</w:t>
                  </w:r>
                </w:p>
              </w:tc>
            </w:tr>
            <w:tr w:rsidR="71D3EC5B" w:rsidRPr="00462319" w14:paraId="70384E4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24A4E95" w14:textId="29878F52"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931AF1F" w14:textId="7DD9DA5C"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7E3B52C" w14:textId="221C556F" w:rsidR="71D3EC5B" w:rsidRPr="00462319" w:rsidRDefault="71D3EC5B" w:rsidP="007A11B6">
                  <w:r w:rsidRPr="00462319">
                    <w:rPr>
                      <w:sz w:val="24"/>
                      <w:szCs w:val="24"/>
                    </w:rPr>
                    <w:t>Chọn nhà cung cấp cần xoá và nhấn chức năng xoá</w:t>
                  </w:r>
                </w:p>
              </w:tc>
            </w:tr>
            <w:tr w:rsidR="71D3EC5B" w:rsidRPr="00462319" w14:paraId="314AE2C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15C8FFE" w14:textId="55FDF693"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B289EE1" w14:textId="3DA6416B"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99DB04C" w14:textId="420206FB" w:rsidR="71D3EC5B" w:rsidRPr="00462319" w:rsidRDefault="71D3EC5B" w:rsidP="007A11B6">
                  <w:r w:rsidRPr="00462319">
                    <w:rPr>
                      <w:sz w:val="24"/>
                      <w:szCs w:val="24"/>
                    </w:rPr>
                    <w:t>Thông báo xác nhận xoá nhà cung cấp</w:t>
                  </w:r>
                </w:p>
              </w:tc>
            </w:tr>
            <w:tr w:rsidR="71D3EC5B" w:rsidRPr="00462319" w14:paraId="7777E46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0D1E292" w14:textId="59951997"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A2702E" w14:textId="5670FF60"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29670E8" w14:textId="565B3F8D" w:rsidR="71D3EC5B" w:rsidRPr="00462319" w:rsidRDefault="71D3EC5B" w:rsidP="007A11B6">
                  <w:r w:rsidRPr="00462319">
                    <w:rPr>
                      <w:sz w:val="24"/>
                      <w:szCs w:val="24"/>
                    </w:rPr>
                    <w:t>Thông báo xoá nhà cung cấp thành công</w:t>
                  </w:r>
                </w:p>
              </w:tc>
            </w:tr>
          </w:tbl>
          <w:p w14:paraId="31149DD3" w14:textId="45B75CBA" w:rsidR="71D3EC5B" w:rsidRPr="00462319" w:rsidRDefault="71D3EC5B" w:rsidP="007A11B6"/>
        </w:tc>
      </w:tr>
      <w:tr w:rsidR="71D3EC5B" w:rsidRPr="00462319" w14:paraId="1C35C46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D525888" w14:textId="0E50C5E8"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7913D703" w14:textId="77777777" w:rsidTr="009D09C5">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8C8FEE5" w14:textId="4D4195A2"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4DD7BB8" w14:textId="475AE07F"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BC386D4" w14:textId="1C0B6EFE" w:rsidR="71D3EC5B" w:rsidRPr="00462319" w:rsidRDefault="71D3EC5B" w:rsidP="007A11B6">
                  <w:r w:rsidRPr="00462319">
                    <w:rPr>
                      <w:sz w:val="24"/>
                      <w:szCs w:val="24"/>
                    </w:rPr>
                    <w:t>Hành động</w:t>
                  </w:r>
                </w:p>
              </w:tc>
            </w:tr>
            <w:tr w:rsidR="71D3EC5B" w:rsidRPr="00462319" w14:paraId="2EF1C5B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7622269" w14:textId="1BB11B57"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45269EB" w14:textId="5C34A822"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687332B" w14:textId="6B31B540" w:rsidR="71D3EC5B" w:rsidRPr="00462319" w:rsidRDefault="71D3EC5B" w:rsidP="007A11B6">
                  <w:r w:rsidRPr="00462319">
                    <w:rPr>
                      <w:sz w:val="24"/>
                      <w:szCs w:val="24"/>
                    </w:rPr>
                    <w:t>Thông báo chưa chọn nhà cung cấp để xoá</w:t>
                  </w:r>
                </w:p>
              </w:tc>
            </w:tr>
            <w:tr w:rsidR="71D3EC5B" w:rsidRPr="00462319" w14:paraId="52CF910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A0F78A2" w14:textId="4A7F934E"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AD40AC1" w14:textId="28D9C2D5"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C5328B" w14:textId="570E6BFC" w:rsidR="71D3EC5B" w:rsidRPr="00462319" w:rsidRDefault="71D3EC5B" w:rsidP="007A11B6">
                  <w:r w:rsidRPr="00462319">
                    <w:rPr>
                      <w:sz w:val="24"/>
                      <w:szCs w:val="24"/>
                    </w:rPr>
                    <w:t>Thông báo xoá không thành công</w:t>
                  </w:r>
                </w:p>
              </w:tc>
            </w:tr>
          </w:tbl>
          <w:p w14:paraId="2F8E85D6" w14:textId="77777777" w:rsidR="71D3EC5B" w:rsidRPr="00462319" w:rsidRDefault="71D3EC5B" w:rsidP="007A11B6"/>
        </w:tc>
      </w:tr>
    </w:tbl>
    <w:p w14:paraId="6D902D25" w14:textId="17D2F212" w:rsidR="00E33AC7" w:rsidRPr="00D1095A" w:rsidRDefault="71D3EC5B" w:rsidP="007A11B6">
      <w:pPr>
        <w:spacing w:after="160" w:line="257" w:lineRule="auto"/>
        <w:rPr>
          <w:lang w:val="en-US"/>
        </w:rPr>
      </w:pPr>
      <w:r w:rsidRPr="00462319">
        <w:rPr>
          <w:sz w:val="24"/>
          <w:szCs w:val="24"/>
        </w:rPr>
        <w:t xml:space="preserve"> </w:t>
      </w:r>
    </w:p>
    <w:p w14:paraId="494DA017" w14:textId="45872B2D" w:rsidR="71D3EC5B" w:rsidRPr="00462319" w:rsidRDefault="71D3EC5B" w:rsidP="007A11B6">
      <w:pPr>
        <w:spacing w:after="160" w:line="257" w:lineRule="auto"/>
      </w:pPr>
      <w:r w:rsidRPr="00462319">
        <w:rPr>
          <w:sz w:val="24"/>
          <w:szCs w:val="24"/>
        </w:rPr>
        <w:t>Quản lý sản phẩm</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072AE48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CB10C33" w14:textId="75EB8CFE"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3CB1180" w14:textId="7AB6C83C" w:rsidR="71D3EC5B" w:rsidRPr="00462319" w:rsidRDefault="71D3EC5B" w:rsidP="007A11B6">
            <w:r w:rsidRPr="00462319">
              <w:rPr>
                <w:sz w:val="24"/>
                <w:szCs w:val="24"/>
              </w:rPr>
              <w:t>UC15</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10E1ADFC" w14:textId="77EB066C"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AFDA460" w14:textId="7D0F60A4" w:rsidR="71D3EC5B" w:rsidRPr="00462319" w:rsidRDefault="71D3EC5B" w:rsidP="007A11B6">
            <w:r w:rsidRPr="00462319">
              <w:rPr>
                <w:sz w:val="24"/>
                <w:szCs w:val="24"/>
              </w:rPr>
              <w:t>Thêm sản phẩm</w:t>
            </w:r>
          </w:p>
        </w:tc>
      </w:tr>
      <w:tr w:rsidR="71D3EC5B" w:rsidRPr="00462319" w14:paraId="6C3839C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41FC538" w14:textId="782618F5"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6A9081E" w14:textId="013AEC44" w:rsidR="71D3EC5B" w:rsidRPr="00462319" w:rsidRDefault="71D3EC5B" w:rsidP="007A11B6">
            <w:r w:rsidRPr="00462319">
              <w:rPr>
                <w:sz w:val="24"/>
                <w:szCs w:val="24"/>
              </w:rPr>
              <w:t>Cho phép người dùng thêm hàng hoá</w:t>
            </w:r>
          </w:p>
        </w:tc>
      </w:tr>
      <w:tr w:rsidR="71D3EC5B" w:rsidRPr="00462319" w14:paraId="5B12566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1D53093" w14:textId="26AF96FC"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29F6CD7" w14:textId="2B12EC8B" w:rsidR="71D3EC5B" w:rsidRPr="00462319" w:rsidRDefault="71D3EC5B" w:rsidP="007A11B6">
            <w:r w:rsidRPr="00462319">
              <w:rPr>
                <w:sz w:val="24"/>
                <w:szCs w:val="24"/>
              </w:rPr>
              <w:t>Nhân viên</w:t>
            </w:r>
          </w:p>
        </w:tc>
      </w:tr>
      <w:tr w:rsidR="71D3EC5B" w:rsidRPr="00462319" w14:paraId="23FF8E2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5B1A1A8" w14:textId="49F297D5"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37F1FD8" w14:textId="26486602" w:rsidR="71D3EC5B" w:rsidRPr="00462319" w:rsidRDefault="71D3EC5B" w:rsidP="007A11B6">
            <w:r w:rsidRPr="00462319">
              <w:rPr>
                <w:sz w:val="24"/>
                <w:szCs w:val="24"/>
              </w:rPr>
              <w:t>Sau khi người dùng nhấn vào thêm hàng hoá</w:t>
            </w:r>
          </w:p>
        </w:tc>
      </w:tr>
      <w:tr w:rsidR="71D3EC5B" w:rsidRPr="00462319" w14:paraId="2F405CA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4969732" w14:textId="5EF4841F"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D5B8660" w14:textId="2908A58C" w:rsidR="71D3EC5B" w:rsidRPr="00462319" w:rsidRDefault="71D3EC5B" w:rsidP="007A11B6">
            <w:r w:rsidRPr="00462319">
              <w:rPr>
                <w:sz w:val="24"/>
                <w:szCs w:val="24"/>
              </w:rPr>
              <w:t>Người dùng đang trong chức năng danh mục hàng hoá</w:t>
            </w:r>
          </w:p>
        </w:tc>
      </w:tr>
      <w:tr w:rsidR="71D3EC5B" w:rsidRPr="00462319" w14:paraId="3D77296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1F78A8C" w14:textId="508256D8" w:rsidR="71D3EC5B" w:rsidRPr="00462319" w:rsidRDefault="71D3EC5B" w:rsidP="007A11B6">
            <w:r w:rsidRPr="00462319">
              <w:rPr>
                <w:b/>
                <w:bCs/>
                <w:sz w:val="24"/>
                <w:szCs w:val="24"/>
              </w:rPr>
              <w:lastRenderedPageBreak/>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1EC15DE" w14:textId="0418CA81" w:rsidR="71D3EC5B" w:rsidRPr="00462319" w:rsidRDefault="71D3EC5B" w:rsidP="007A11B6">
            <w:r w:rsidRPr="00462319">
              <w:rPr>
                <w:sz w:val="24"/>
                <w:szCs w:val="24"/>
              </w:rPr>
              <w:t>Thêm hàng hoá</w:t>
            </w:r>
          </w:p>
        </w:tc>
      </w:tr>
      <w:tr w:rsidR="71D3EC5B" w:rsidRPr="00462319" w14:paraId="79ECEAD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D9337A3" w14:textId="1C937A0F"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32A888E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884F226" w14:textId="12628A11"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A700A73" w14:textId="1F8267E1"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7D47AE7" w14:textId="69DBE2F3" w:rsidR="71D3EC5B" w:rsidRPr="00462319" w:rsidRDefault="71D3EC5B" w:rsidP="007A11B6">
                  <w:r w:rsidRPr="00462319">
                    <w:rPr>
                      <w:sz w:val="24"/>
                      <w:szCs w:val="24"/>
                    </w:rPr>
                    <w:t>Hành động</w:t>
                  </w:r>
                </w:p>
              </w:tc>
            </w:tr>
            <w:tr w:rsidR="71D3EC5B" w:rsidRPr="00462319" w14:paraId="7D922EA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9D4214" w14:textId="5B919B4A"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B717787" w14:textId="501CE407"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55B5D1" w14:textId="06721418" w:rsidR="71D3EC5B" w:rsidRPr="00462319" w:rsidRDefault="71D3EC5B" w:rsidP="007A11B6">
                  <w:r w:rsidRPr="00462319">
                    <w:rPr>
                      <w:sz w:val="24"/>
                      <w:szCs w:val="24"/>
                    </w:rPr>
                    <w:t>Chọn chức năng danh mục hàng hoá trong danh mục quản lý danh mục chung</w:t>
                  </w:r>
                </w:p>
              </w:tc>
            </w:tr>
            <w:tr w:rsidR="71D3EC5B" w:rsidRPr="00462319" w14:paraId="3E4AFBE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82FEBE8" w14:textId="3D0F04F9"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4DCAEA6" w14:textId="4CA028EA"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2DC07F1" w14:textId="5E7377C4" w:rsidR="71D3EC5B" w:rsidRPr="00462319" w:rsidRDefault="71D3EC5B" w:rsidP="007A11B6">
                  <w:r w:rsidRPr="00462319">
                    <w:rPr>
                      <w:sz w:val="24"/>
                      <w:szCs w:val="24"/>
                    </w:rPr>
                    <w:t>Hiển thị giao diện danh mục hàng hoá và danh sách hàng hoá đang tồn tại</w:t>
                  </w:r>
                </w:p>
              </w:tc>
            </w:tr>
            <w:tr w:rsidR="71D3EC5B" w:rsidRPr="00462319" w14:paraId="5A04D33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00B6817" w14:textId="2D2D4A4B"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C469C00" w14:textId="0177AF47"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E5D7B1" w14:textId="64C91654" w:rsidR="71D3EC5B" w:rsidRPr="00462319" w:rsidRDefault="71D3EC5B" w:rsidP="007A11B6">
                  <w:r w:rsidRPr="00462319">
                    <w:rPr>
                      <w:sz w:val="24"/>
                      <w:szCs w:val="24"/>
                    </w:rPr>
                    <w:t xml:space="preserve">Nhập thông tin (Mã hàng hoá, Tên hàng hoá, Đơn vị tính, Tên nhà cung cấp) và nhấn chức năng  thêm </w:t>
                  </w:r>
                </w:p>
              </w:tc>
            </w:tr>
            <w:tr w:rsidR="71D3EC5B" w:rsidRPr="00462319" w14:paraId="672EE50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65AEA70" w14:textId="6CCC743A"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B8E9414" w14:textId="6C89FDD9"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A14FE85" w14:textId="11533F8C" w:rsidR="71D3EC5B" w:rsidRPr="00462319" w:rsidRDefault="71D3EC5B" w:rsidP="007A11B6">
                  <w:r w:rsidRPr="00462319">
                    <w:rPr>
                      <w:sz w:val="24"/>
                      <w:szCs w:val="24"/>
                    </w:rPr>
                    <w:t>Thông báo xác nhận  thêm hàng hoá</w:t>
                  </w:r>
                </w:p>
              </w:tc>
            </w:tr>
            <w:tr w:rsidR="71D3EC5B" w:rsidRPr="00462319" w14:paraId="3CA4C20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14BD2F5" w14:textId="3E1952B9"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702BBA7" w14:textId="4F8E5347"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5E5031D" w14:textId="664D3BDA" w:rsidR="71D3EC5B" w:rsidRPr="00462319" w:rsidRDefault="71D3EC5B" w:rsidP="007A11B6">
                  <w:r w:rsidRPr="00462319">
                    <w:rPr>
                      <w:sz w:val="24"/>
                      <w:szCs w:val="24"/>
                    </w:rPr>
                    <w:t>Kiểm tra thông tin vừa nhập có đủ trường bắt buộc</w:t>
                  </w:r>
                </w:p>
              </w:tc>
            </w:tr>
            <w:tr w:rsidR="71D3EC5B" w:rsidRPr="00462319" w14:paraId="4C1B142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9FD93E9" w14:textId="5232C69D" w:rsidR="71D3EC5B" w:rsidRPr="00462319" w:rsidRDefault="71D3EC5B" w:rsidP="007A11B6">
                  <w:r w:rsidRPr="00462319">
                    <w:rPr>
                      <w:sz w:val="24"/>
                      <w:szCs w:val="24"/>
                    </w:rPr>
                    <w:t>6</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9544152" w14:textId="5090DD8F"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2A01A47" w14:textId="18B6BDC9" w:rsidR="71D3EC5B" w:rsidRPr="00462319" w:rsidRDefault="71D3EC5B" w:rsidP="007A11B6">
                  <w:r w:rsidRPr="00462319">
                    <w:rPr>
                      <w:sz w:val="24"/>
                      <w:szCs w:val="24"/>
                    </w:rPr>
                    <w:t>Xác định thêm sản phẩm thành công</w:t>
                  </w:r>
                </w:p>
              </w:tc>
            </w:tr>
          </w:tbl>
          <w:p w14:paraId="625CE96F" w14:textId="77777777" w:rsidR="71D3EC5B" w:rsidRPr="00462319" w:rsidRDefault="71D3EC5B" w:rsidP="007A11B6"/>
        </w:tc>
      </w:tr>
      <w:tr w:rsidR="71D3EC5B" w:rsidRPr="00462319" w14:paraId="30F74EE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70C2845" w14:textId="459DCD23"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1405A17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1C1B507" w14:textId="2F2B95FA"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665A697" w14:textId="23A90D36"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B76F8A8" w14:textId="2C28604E" w:rsidR="71D3EC5B" w:rsidRPr="00462319" w:rsidRDefault="71D3EC5B" w:rsidP="007A11B6">
                  <w:r w:rsidRPr="00462319">
                    <w:rPr>
                      <w:sz w:val="24"/>
                      <w:szCs w:val="24"/>
                    </w:rPr>
                    <w:t>Hành động</w:t>
                  </w:r>
                </w:p>
              </w:tc>
            </w:tr>
            <w:tr w:rsidR="71D3EC5B" w:rsidRPr="00462319" w14:paraId="52BFE00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2F59815" w14:textId="33A3AAE2"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2CF63EA" w14:textId="168F711C"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DCF93C4" w14:textId="17AFBF17" w:rsidR="71D3EC5B" w:rsidRPr="00462319" w:rsidRDefault="71D3EC5B" w:rsidP="007A11B6">
                  <w:r w:rsidRPr="00462319">
                    <w:rPr>
                      <w:sz w:val="24"/>
                      <w:szCs w:val="24"/>
                    </w:rPr>
                    <w:t xml:space="preserve">Thông báo chưa nhập đủ các trường </w:t>
                  </w:r>
                </w:p>
              </w:tc>
            </w:tr>
            <w:tr w:rsidR="71D3EC5B" w:rsidRPr="00462319" w14:paraId="1AB5E5B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5FAC330" w14:textId="0E870192" w:rsidR="71D3EC5B" w:rsidRPr="00462319" w:rsidRDefault="71D3EC5B" w:rsidP="007A11B6">
                  <w:r w:rsidRPr="00462319">
                    <w:rPr>
                      <w:sz w:val="24"/>
                      <w:szCs w:val="24"/>
                    </w:rPr>
                    <w:t>6a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3331B4E" w14:textId="2107966B"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4DCF161" w14:textId="74D3FC16" w:rsidR="71D3EC5B" w:rsidRPr="00462319" w:rsidRDefault="71D3EC5B" w:rsidP="007A11B6">
                  <w:r w:rsidRPr="00462319">
                    <w:rPr>
                      <w:sz w:val="24"/>
                      <w:szCs w:val="24"/>
                    </w:rPr>
                    <w:t>Thông báo thêm sản phẩm không thành công</w:t>
                  </w:r>
                </w:p>
              </w:tc>
            </w:tr>
          </w:tbl>
          <w:p w14:paraId="06827D5C" w14:textId="4139E8F6" w:rsidR="71D3EC5B" w:rsidRPr="00462319" w:rsidRDefault="71D3EC5B" w:rsidP="007A11B6"/>
        </w:tc>
      </w:tr>
    </w:tbl>
    <w:p w14:paraId="136A58A1" w14:textId="60DF6E92" w:rsidR="71D3EC5B" w:rsidRPr="00D1095A" w:rsidRDefault="71D3EC5B" w:rsidP="007A11B6">
      <w:pPr>
        <w:spacing w:after="160" w:line="257" w:lineRule="auto"/>
        <w:rPr>
          <w:lang w:val="en-US"/>
        </w:rPr>
      </w:pPr>
      <w:r w:rsidRPr="00462319">
        <w:rPr>
          <w:sz w:val="24"/>
          <w:szCs w:val="24"/>
        </w:rPr>
        <w:t xml:space="preserve"> </w:t>
      </w:r>
    </w:p>
    <w:p w14:paraId="726CC36E" w14:textId="4C7E27F8"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0C9BD17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9F4ED89" w14:textId="746BB2AE"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984352F" w14:textId="672AEBB8" w:rsidR="71D3EC5B" w:rsidRPr="00462319" w:rsidRDefault="71D3EC5B" w:rsidP="007A11B6">
            <w:r w:rsidRPr="00462319">
              <w:rPr>
                <w:sz w:val="24"/>
                <w:szCs w:val="24"/>
              </w:rPr>
              <w:t>UC16</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7D1BC6C8" w14:textId="1FB1B397"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7CFB82E6" w14:textId="410157D3" w:rsidR="71D3EC5B" w:rsidRPr="00462319" w:rsidRDefault="71D3EC5B" w:rsidP="007A11B6">
            <w:r w:rsidRPr="00462319">
              <w:rPr>
                <w:sz w:val="24"/>
                <w:szCs w:val="24"/>
              </w:rPr>
              <w:t>Xem sản phẩm</w:t>
            </w:r>
          </w:p>
        </w:tc>
      </w:tr>
      <w:tr w:rsidR="71D3EC5B" w:rsidRPr="00462319" w14:paraId="60352C4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7646C5F" w14:textId="5A680657"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63FA3B1" w14:textId="33A3392B" w:rsidR="71D3EC5B" w:rsidRPr="00462319" w:rsidRDefault="71D3EC5B" w:rsidP="007A11B6">
            <w:r w:rsidRPr="00462319">
              <w:rPr>
                <w:sz w:val="24"/>
                <w:szCs w:val="24"/>
              </w:rPr>
              <w:t>Cho phép người dùng xem danh sách hàng hoá</w:t>
            </w:r>
          </w:p>
        </w:tc>
      </w:tr>
      <w:tr w:rsidR="71D3EC5B" w:rsidRPr="00462319" w14:paraId="39253FA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77BC65A" w14:textId="4B313D5E"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78E17FA" w14:textId="7F6791B2" w:rsidR="71D3EC5B" w:rsidRPr="00462319" w:rsidRDefault="71D3EC5B" w:rsidP="007A11B6">
            <w:r w:rsidRPr="00462319">
              <w:rPr>
                <w:sz w:val="24"/>
                <w:szCs w:val="24"/>
              </w:rPr>
              <w:t>Nhân viên</w:t>
            </w:r>
          </w:p>
        </w:tc>
      </w:tr>
      <w:tr w:rsidR="71D3EC5B" w:rsidRPr="00462319" w14:paraId="3F508DC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05F58F0" w14:textId="205AD102"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A779D82" w14:textId="0B6931F3" w:rsidR="71D3EC5B" w:rsidRPr="00462319" w:rsidRDefault="71D3EC5B" w:rsidP="007A11B6">
            <w:r w:rsidRPr="00462319">
              <w:rPr>
                <w:sz w:val="24"/>
                <w:szCs w:val="24"/>
              </w:rPr>
              <w:t>Sau khi người dùng nhấn chức năng danh mục hàng hoá</w:t>
            </w:r>
          </w:p>
        </w:tc>
      </w:tr>
      <w:tr w:rsidR="71D3EC5B" w:rsidRPr="00462319" w14:paraId="18A1D23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C41E63A" w14:textId="743DF51E"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EFE1EA3" w14:textId="265751A4" w:rsidR="71D3EC5B" w:rsidRPr="00462319" w:rsidRDefault="71D3EC5B" w:rsidP="007A11B6">
            <w:r w:rsidRPr="00462319">
              <w:rPr>
                <w:sz w:val="24"/>
                <w:szCs w:val="24"/>
              </w:rPr>
              <w:t>Người dùng đang trong chức năng danh mục hàng hoá</w:t>
            </w:r>
          </w:p>
        </w:tc>
      </w:tr>
      <w:tr w:rsidR="71D3EC5B" w:rsidRPr="00462319" w14:paraId="10AB846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3D7DA4B" w14:textId="63117C78"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5B618DC" w14:textId="56E5FDAF" w:rsidR="71D3EC5B" w:rsidRPr="00462319" w:rsidRDefault="71D3EC5B" w:rsidP="007A11B6">
            <w:r w:rsidRPr="00462319">
              <w:rPr>
                <w:sz w:val="24"/>
                <w:szCs w:val="24"/>
              </w:rPr>
              <w:t>Xem danh sách sản phẩm</w:t>
            </w:r>
          </w:p>
        </w:tc>
      </w:tr>
      <w:tr w:rsidR="71D3EC5B" w:rsidRPr="00462319" w14:paraId="232DDD5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48C5F57" w14:textId="1313ADDF"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1798477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F89BB45" w14:textId="522CAF85"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BAFDD87" w14:textId="454A6173"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37A76AA" w14:textId="07ED9B04" w:rsidR="71D3EC5B" w:rsidRPr="00462319" w:rsidRDefault="71D3EC5B" w:rsidP="007A11B6">
                  <w:r w:rsidRPr="00462319">
                    <w:rPr>
                      <w:sz w:val="24"/>
                      <w:szCs w:val="24"/>
                    </w:rPr>
                    <w:t>Hành động</w:t>
                  </w:r>
                </w:p>
              </w:tc>
            </w:tr>
            <w:tr w:rsidR="71D3EC5B" w:rsidRPr="00462319" w14:paraId="3DC79A7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25E950" w14:textId="77C55911"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54B7D94" w14:textId="1E040893" w:rsidR="71D3EC5B" w:rsidRPr="00462319" w:rsidRDefault="71D3EC5B" w:rsidP="007A11B6">
                  <w:r w:rsidRPr="00462319">
                    <w:rPr>
                      <w:sz w:val="24"/>
                      <w:szCs w:val="24"/>
                    </w:rPr>
                    <w:t xml:space="preserve">Nhân viên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5D9792C" w14:textId="714910B2" w:rsidR="71D3EC5B" w:rsidRPr="00462319" w:rsidRDefault="71D3EC5B" w:rsidP="007A11B6">
                  <w:r w:rsidRPr="00462319">
                    <w:rPr>
                      <w:sz w:val="24"/>
                      <w:szCs w:val="24"/>
                    </w:rPr>
                    <w:t>Chọn chức năng danh mục hàng hoá trong quản lý danh mục chung</w:t>
                  </w:r>
                </w:p>
              </w:tc>
            </w:tr>
            <w:tr w:rsidR="71D3EC5B" w:rsidRPr="00462319" w14:paraId="6E9C1D8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8B320E5" w14:textId="4256AD89"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747FF89" w14:textId="118408E2"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71BF82D" w14:textId="343537E2" w:rsidR="71D3EC5B" w:rsidRPr="00462319" w:rsidRDefault="71D3EC5B" w:rsidP="007A11B6">
                  <w:r w:rsidRPr="00462319">
                    <w:rPr>
                      <w:sz w:val="24"/>
                      <w:szCs w:val="24"/>
                    </w:rPr>
                    <w:t>Hiển thị giao diện danh mục hàng hoá và danh sách hàng hoá đang tồn tại</w:t>
                  </w:r>
                </w:p>
              </w:tc>
            </w:tr>
          </w:tbl>
          <w:p w14:paraId="3009C99B" w14:textId="77777777" w:rsidR="71D3EC5B" w:rsidRPr="00462319" w:rsidRDefault="71D3EC5B" w:rsidP="007A11B6"/>
        </w:tc>
      </w:tr>
      <w:tr w:rsidR="71D3EC5B" w:rsidRPr="00462319" w14:paraId="4FFB80F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4250D81" w14:textId="12652736"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54E617BA"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2A444A2" w14:textId="5AFB600F"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35C09C3" w14:textId="1093641A"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01EA979" w14:textId="53C05574" w:rsidR="71D3EC5B" w:rsidRPr="00462319" w:rsidRDefault="71D3EC5B" w:rsidP="007A11B6">
                  <w:r w:rsidRPr="00462319">
                    <w:rPr>
                      <w:sz w:val="24"/>
                      <w:szCs w:val="24"/>
                    </w:rPr>
                    <w:t>Hành động</w:t>
                  </w:r>
                </w:p>
              </w:tc>
            </w:tr>
            <w:tr w:rsidR="71D3EC5B" w:rsidRPr="00462319" w14:paraId="5965F240"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16CB1E2" w14:textId="1FFA7F1E"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9647A84" w14:textId="138CB40D"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0E5DB23" w14:textId="612244D2" w:rsidR="71D3EC5B" w:rsidRPr="00462319" w:rsidRDefault="71D3EC5B" w:rsidP="007A11B6">
                  <w:r w:rsidRPr="00462319">
                    <w:rPr>
                      <w:sz w:val="24"/>
                      <w:szCs w:val="24"/>
                    </w:rPr>
                    <w:t xml:space="preserve"> </w:t>
                  </w:r>
                </w:p>
              </w:tc>
            </w:tr>
          </w:tbl>
          <w:p w14:paraId="43B1292B" w14:textId="77777777" w:rsidR="71D3EC5B" w:rsidRPr="00462319" w:rsidRDefault="71D3EC5B" w:rsidP="007A11B6"/>
        </w:tc>
      </w:tr>
    </w:tbl>
    <w:p w14:paraId="3B054FEB" w14:textId="48E3E24C" w:rsidR="71D3EC5B" w:rsidRPr="00462319" w:rsidRDefault="71D3EC5B" w:rsidP="007A11B6">
      <w:pPr>
        <w:spacing w:after="160" w:line="257" w:lineRule="auto"/>
      </w:pPr>
      <w:r w:rsidRPr="00462319">
        <w:rPr>
          <w:sz w:val="24"/>
          <w:szCs w:val="24"/>
        </w:rPr>
        <w:t xml:space="preserve"> </w:t>
      </w:r>
    </w:p>
    <w:p w14:paraId="1EEC48C0" w14:textId="6382DAE2" w:rsidR="00DE067C" w:rsidRPr="00D1095A" w:rsidRDefault="71D3EC5B" w:rsidP="007A11B6">
      <w:pPr>
        <w:spacing w:after="160" w:line="257" w:lineRule="auto"/>
        <w:rPr>
          <w:lang w:val="en-US"/>
        </w:rPr>
      </w:pPr>
      <w:r w:rsidRPr="00462319">
        <w:rPr>
          <w:sz w:val="24"/>
          <w:szCs w:val="24"/>
        </w:rPr>
        <w:t xml:space="preserve"> </w:t>
      </w:r>
    </w:p>
    <w:p w14:paraId="2B47E84D" w14:textId="7E752651"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4A5112C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4FCA5A9" w14:textId="0F74B116"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5C6ECA2" w14:textId="058F5D14" w:rsidR="71D3EC5B" w:rsidRPr="00462319" w:rsidRDefault="71D3EC5B" w:rsidP="007A11B6">
            <w:r w:rsidRPr="00462319">
              <w:rPr>
                <w:sz w:val="24"/>
                <w:szCs w:val="24"/>
              </w:rPr>
              <w:t>UC17</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A27CB61" w14:textId="2A69D5F9"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A530622" w14:textId="2E9696D8" w:rsidR="71D3EC5B" w:rsidRPr="00462319" w:rsidRDefault="71D3EC5B" w:rsidP="007A11B6">
            <w:r w:rsidRPr="00462319">
              <w:rPr>
                <w:sz w:val="24"/>
                <w:szCs w:val="24"/>
              </w:rPr>
              <w:t>Sửa sản phẩm</w:t>
            </w:r>
          </w:p>
        </w:tc>
      </w:tr>
      <w:tr w:rsidR="71D3EC5B" w:rsidRPr="00462319" w14:paraId="1EEF305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59918D0" w14:textId="05787EEC"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13BAD8" w14:textId="76C6FFDF" w:rsidR="71D3EC5B" w:rsidRPr="00462319" w:rsidRDefault="71D3EC5B" w:rsidP="007A11B6">
            <w:r w:rsidRPr="00462319">
              <w:rPr>
                <w:sz w:val="24"/>
                <w:szCs w:val="24"/>
              </w:rPr>
              <w:t>Cho phép người dùng sửa hàng hoá</w:t>
            </w:r>
          </w:p>
        </w:tc>
      </w:tr>
      <w:tr w:rsidR="71D3EC5B" w:rsidRPr="00462319" w14:paraId="5B2D0C1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BD5E823" w14:textId="26ED69AD"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3A30CDD" w14:textId="603CE0E0" w:rsidR="71D3EC5B" w:rsidRPr="00462319" w:rsidRDefault="71D3EC5B" w:rsidP="007A11B6">
            <w:r w:rsidRPr="00462319">
              <w:rPr>
                <w:sz w:val="24"/>
                <w:szCs w:val="24"/>
              </w:rPr>
              <w:t>Nhân viên</w:t>
            </w:r>
          </w:p>
        </w:tc>
      </w:tr>
      <w:tr w:rsidR="71D3EC5B" w:rsidRPr="00462319" w14:paraId="7F374A7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5697DD1" w14:textId="4F0F0403"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838B8CA" w14:textId="33EFDA94" w:rsidR="71D3EC5B" w:rsidRPr="00462319" w:rsidRDefault="71D3EC5B" w:rsidP="007A11B6">
            <w:r w:rsidRPr="00462319">
              <w:rPr>
                <w:sz w:val="24"/>
                <w:szCs w:val="24"/>
              </w:rPr>
              <w:t>Sau khi người dùng nhấn vào sửa hàng hoá</w:t>
            </w:r>
          </w:p>
        </w:tc>
      </w:tr>
      <w:tr w:rsidR="71D3EC5B" w:rsidRPr="00462319" w14:paraId="329BD32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5726135" w14:textId="7E47DA37"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ABC11FF" w14:textId="3913AE45" w:rsidR="71D3EC5B" w:rsidRPr="00462319" w:rsidRDefault="71D3EC5B" w:rsidP="007A11B6">
            <w:r w:rsidRPr="00462319">
              <w:rPr>
                <w:sz w:val="24"/>
                <w:szCs w:val="24"/>
              </w:rPr>
              <w:t>Người dùng đang trong chức năng danh mục hàng hoá</w:t>
            </w:r>
          </w:p>
        </w:tc>
      </w:tr>
      <w:tr w:rsidR="71D3EC5B" w:rsidRPr="00462319" w14:paraId="32BDF6F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3E943FE" w14:textId="604338F7"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22E47D7" w14:textId="78419AD7" w:rsidR="71D3EC5B" w:rsidRPr="00462319" w:rsidRDefault="71D3EC5B" w:rsidP="007A11B6">
            <w:r w:rsidRPr="00462319">
              <w:rPr>
                <w:sz w:val="24"/>
                <w:szCs w:val="24"/>
              </w:rPr>
              <w:t>Sửa hàng hoá</w:t>
            </w:r>
          </w:p>
        </w:tc>
      </w:tr>
      <w:tr w:rsidR="71D3EC5B" w:rsidRPr="00462319" w14:paraId="0E87C61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1825E5B" w14:textId="01303929"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07CAD10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C8623E0" w14:textId="05F93FEA"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5FDAC60" w14:textId="7D4865A3"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8056AA6" w14:textId="2E09438E" w:rsidR="71D3EC5B" w:rsidRPr="00462319" w:rsidRDefault="71D3EC5B" w:rsidP="007A11B6">
                  <w:r w:rsidRPr="00462319">
                    <w:rPr>
                      <w:sz w:val="24"/>
                      <w:szCs w:val="24"/>
                    </w:rPr>
                    <w:t>Hành động</w:t>
                  </w:r>
                </w:p>
              </w:tc>
            </w:tr>
            <w:tr w:rsidR="71D3EC5B" w:rsidRPr="00462319" w14:paraId="0C3FF11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A3051A4" w14:textId="11DEF2BF"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F37B4D0" w14:textId="0D20D4D7"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9CF3479" w14:textId="4A6168CE" w:rsidR="71D3EC5B" w:rsidRPr="00462319" w:rsidRDefault="71D3EC5B" w:rsidP="007A11B6">
                  <w:r w:rsidRPr="00462319">
                    <w:rPr>
                      <w:sz w:val="24"/>
                      <w:szCs w:val="24"/>
                    </w:rPr>
                    <w:t>Chọn chức năng danh mục hàng hoá trong quản lý danh mục chung</w:t>
                  </w:r>
                </w:p>
              </w:tc>
            </w:tr>
            <w:tr w:rsidR="71D3EC5B" w:rsidRPr="00462319" w14:paraId="48FB058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A87D9C0" w14:textId="6CC7E69B"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D534802" w14:textId="77A2C20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7F7BA93" w14:textId="7496EF9F" w:rsidR="71D3EC5B" w:rsidRPr="00462319" w:rsidRDefault="71D3EC5B" w:rsidP="007A11B6">
                  <w:r w:rsidRPr="00462319">
                    <w:rPr>
                      <w:sz w:val="24"/>
                      <w:szCs w:val="24"/>
                    </w:rPr>
                    <w:t>Hiển thị giao diện danh mục hàng hoá và danh sách hàng hoá đang tồn tại</w:t>
                  </w:r>
                </w:p>
              </w:tc>
            </w:tr>
            <w:tr w:rsidR="71D3EC5B" w:rsidRPr="00462319" w14:paraId="008C148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11E2656" w14:textId="600F4242"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A52FC00" w14:textId="01DFC3E5"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7BB84C" w14:textId="5B8A78E8" w:rsidR="71D3EC5B" w:rsidRPr="00462319" w:rsidRDefault="71D3EC5B" w:rsidP="007A11B6">
                  <w:r w:rsidRPr="00462319">
                    <w:rPr>
                      <w:sz w:val="24"/>
                      <w:szCs w:val="24"/>
                    </w:rPr>
                    <w:t>Chọn hàng hoá cần sửa thông tin và nhập thông tin cần sửa, rồi nhấn chức năng sửa</w:t>
                  </w:r>
                </w:p>
              </w:tc>
            </w:tr>
            <w:tr w:rsidR="71D3EC5B" w:rsidRPr="00462319" w14:paraId="386C78E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1DECA41" w14:textId="5565DE4E"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E8DBC3E" w14:textId="15324826"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442AA0B" w14:textId="5E97DC21" w:rsidR="71D3EC5B" w:rsidRPr="00462319" w:rsidRDefault="71D3EC5B" w:rsidP="007A11B6">
                  <w:r w:rsidRPr="00462319">
                    <w:rPr>
                      <w:sz w:val="24"/>
                      <w:szCs w:val="24"/>
                    </w:rPr>
                    <w:t>Thông báo xác nhận sửa thông tin hàng hoá</w:t>
                  </w:r>
                </w:p>
              </w:tc>
            </w:tr>
            <w:tr w:rsidR="71D3EC5B" w:rsidRPr="00462319" w14:paraId="3208151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B253FA" w14:textId="2067F0FC"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5F6123C" w14:textId="32A0F042"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DE4681" w14:textId="1B7D81F6" w:rsidR="71D3EC5B" w:rsidRPr="00462319" w:rsidRDefault="71D3EC5B" w:rsidP="007A11B6">
                  <w:r w:rsidRPr="00462319">
                    <w:rPr>
                      <w:sz w:val="24"/>
                      <w:szCs w:val="24"/>
                    </w:rPr>
                    <w:t>Thông báo đã sửa thông tin thành công</w:t>
                  </w:r>
                </w:p>
              </w:tc>
            </w:tr>
          </w:tbl>
          <w:p w14:paraId="227D6C67" w14:textId="77777777" w:rsidR="71D3EC5B" w:rsidRPr="00462319" w:rsidRDefault="71D3EC5B" w:rsidP="007A11B6"/>
        </w:tc>
      </w:tr>
      <w:tr w:rsidR="71D3EC5B" w:rsidRPr="00462319" w14:paraId="4F0843E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404C19D" w14:textId="54DE5DBB"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78C8DAA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828A9D1" w14:textId="44118235"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AFE478D" w14:textId="174B8D4A"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854B389" w14:textId="66D78EB5" w:rsidR="71D3EC5B" w:rsidRPr="00462319" w:rsidRDefault="71D3EC5B" w:rsidP="007A11B6">
                  <w:r w:rsidRPr="00462319">
                    <w:rPr>
                      <w:sz w:val="24"/>
                      <w:szCs w:val="24"/>
                    </w:rPr>
                    <w:t>Hành động</w:t>
                  </w:r>
                </w:p>
              </w:tc>
            </w:tr>
            <w:tr w:rsidR="71D3EC5B" w:rsidRPr="00462319" w14:paraId="470CADD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6B0F306" w14:textId="2A37105E"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8FA0098" w14:textId="5562A825"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1BD5128" w14:textId="12B6230F" w:rsidR="71D3EC5B" w:rsidRPr="00462319" w:rsidRDefault="71D3EC5B" w:rsidP="007A11B6">
                  <w:r w:rsidRPr="00462319">
                    <w:rPr>
                      <w:sz w:val="24"/>
                      <w:szCs w:val="24"/>
                    </w:rPr>
                    <w:t xml:space="preserve">Thông báo chưa chọn nhà cung cấp để sửa </w:t>
                  </w:r>
                </w:p>
              </w:tc>
            </w:tr>
            <w:tr w:rsidR="71D3EC5B" w:rsidRPr="00462319" w14:paraId="16D9C05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6109E89" w14:textId="75A2CA02"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B03F521" w14:textId="6EB9B3A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4EA2D7A" w14:textId="7839EEB1" w:rsidR="71D3EC5B" w:rsidRPr="00462319" w:rsidRDefault="71D3EC5B" w:rsidP="007A11B6">
                  <w:r w:rsidRPr="00462319">
                    <w:rPr>
                      <w:sz w:val="24"/>
                      <w:szCs w:val="24"/>
                    </w:rPr>
                    <w:t>Thông báo sửa thông tin không thành công</w:t>
                  </w:r>
                </w:p>
              </w:tc>
            </w:tr>
          </w:tbl>
          <w:p w14:paraId="5B697B3A" w14:textId="0C5E11D6" w:rsidR="71D3EC5B" w:rsidRPr="00462319" w:rsidRDefault="71D3EC5B" w:rsidP="007A11B6"/>
        </w:tc>
      </w:tr>
    </w:tbl>
    <w:p w14:paraId="46B91FC3" w14:textId="6157A205" w:rsidR="71D3EC5B" w:rsidRPr="00462319" w:rsidRDefault="71D3EC5B" w:rsidP="007A11B6">
      <w:pPr>
        <w:spacing w:after="160" w:line="257" w:lineRule="auto"/>
      </w:pPr>
      <w:r w:rsidRPr="00462319">
        <w:rPr>
          <w:sz w:val="24"/>
          <w:szCs w:val="24"/>
        </w:rPr>
        <w:t xml:space="preserve"> </w:t>
      </w:r>
    </w:p>
    <w:p w14:paraId="58A8DA86" w14:textId="4B6D1843" w:rsidR="00E33AC7" w:rsidRPr="00462319" w:rsidRDefault="00E33AC7" w:rsidP="007A11B6">
      <w:pPr>
        <w:spacing w:after="160" w:line="257" w:lineRule="auto"/>
      </w:pP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15E8C59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3C5C4B0" w14:textId="3A552A11"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DDEEB6B" w14:textId="27155BF8" w:rsidR="71D3EC5B" w:rsidRPr="00462319" w:rsidRDefault="71D3EC5B" w:rsidP="007A11B6">
            <w:r w:rsidRPr="00462319">
              <w:rPr>
                <w:sz w:val="24"/>
                <w:szCs w:val="24"/>
              </w:rPr>
              <w:t>UC18</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6B06D0B9" w14:textId="27900EA7"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520055FF" w14:textId="4C7F43A4" w:rsidR="71D3EC5B" w:rsidRPr="00462319" w:rsidRDefault="71D3EC5B" w:rsidP="007A11B6">
            <w:r w:rsidRPr="00462319">
              <w:rPr>
                <w:sz w:val="24"/>
                <w:szCs w:val="24"/>
              </w:rPr>
              <w:t>Xoá sản phẩm</w:t>
            </w:r>
          </w:p>
        </w:tc>
      </w:tr>
      <w:tr w:rsidR="71D3EC5B" w:rsidRPr="00462319" w14:paraId="4781DB3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91306F2" w14:textId="3DE885A4"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F876007" w14:textId="04070427" w:rsidR="71D3EC5B" w:rsidRPr="00462319" w:rsidRDefault="71D3EC5B" w:rsidP="007A11B6">
            <w:r w:rsidRPr="00462319">
              <w:rPr>
                <w:sz w:val="24"/>
                <w:szCs w:val="24"/>
              </w:rPr>
              <w:t>Cho phép người dùng xoá hàng hoá</w:t>
            </w:r>
          </w:p>
        </w:tc>
      </w:tr>
      <w:tr w:rsidR="71D3EC5B" w:rsidRPr="00462319" w14:paraId="0A2FF9B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B498386" w14:textId="4F0F0970"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EAB4CC6" w14:textId="24FCB771" w:rsidR="71D3EC5B" w:rsidRPr="00462319" w:rsidRDefault="71D3EC5B" w:rsidP="007A11B6">
            <w:r w:rsidRPr="00462319">
              <w:rPr>
                <w:sz w:val="24"/>
                <w:szCs w:val="24"/>
              </w:rPr>
              <w:t>Nhân viên</w:t>
            </w:r>
          </w:p>
        </w:tc>
      </w:tr>
      <w:tr w:rsidR="71D3EC5B" w:rsidRPr="00462319" w14:paraId="468F931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8D1CFC5" w14:textId="70935ECC"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D2967DD" w14:textId="41F4246D" w:rsidR="71D3EC5B" w:rsidRPr="00462319" w:rsidRDefault="71D3EC5B" w:rsidP="007A11B6">
            <w:r w:rsidRPr="00462319">
              <w:rPr>
                <w:sz w:val="24"/>
                <w:szCs w:val="24"/>
              </w:rPr>
              <w:t>Sau khi người dùng nhấn vào xoá hàng hoá</w:t>
            </w:r>
          </w:p>
        </w:tc>
      </w:tr>
      <w:tr w:rsidR="71D3EC5B" w:rsidRPr="00462319" w14:paraId="58D7BE2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75E3077" w14:textId="535B57F5"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9584000" w14:textId="6E9228AA" w:rsidR="71D3EC5B" w:rsidRPr="00462319" w:rsidRDefault="71D3EC5B" w:rsidP="007A11B6">
            <w:r w:rsidRPr="00462319">
              <w:rPr>
                <w:sz w:val="24"/>
                <w:szCs w:val="24"/>
              </w:rPr>
              <w:t>Người dùng đang trong chức năng danh mục hàng hoá</w:t>
            </w:r>
          </w:p>
        </w:tc>
      </w:tr>
      <w:tr w:rsidR="71D3EC5B" w:rsidRPr="00462319" w14:paraId="29A0717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4050469" w14:textId="10E8F896"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6A5EB1E" w14:textId="6E9EB63B" w:rsidR="71D3EC5B" w:rsidRPr="00462319" w:rsidRDefault="71D3EC5B" w:rsidP="007A11B6">
            <w:r w:rsidRPr="00462319">
              <w:rPr>
                <w:sz w:val="24"/>
                <w:szCs w:val="24"/>
              </w:rPr>
              <w:t>Xoá hàng hoá</w:t>
            </w:r>
          </w:p>
        </w:tc>
      </w:tr>
      <w:tr w:rsidR="71D3EC5B" w:rsidRPr="00462319" w14:paraId="1F3405D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9B8A12C" w14:textId="56CE8E7E"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6887B26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616BAD9" w14:textId="4B1C24FD"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B8F5928" w14:textId="354845A9"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F30B144" w14:textId="42E73599" w:rsidR="71D3EC5B" w:rsidRPr="00462319" w:rsidRDefault="71D3EC5B" w:rsidP="007A11B6">
                  <w:r w:rsidRPr="00462319">
                    <w:rPr>
                      <w:sz w:val="24"/>
                      <w:szCs w:val="24"/>
                    </w:rPr>
                    <w:t>Hành động</w:t>
                  </w:r>
                </w:p>
              </w:tc>
            </w:tr>
            <w:tr w:rsidR="71D3EC5B" w:rsidRPr="00462319" w14:paraId="0E7FBFE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ACBD087" w14:textId="041FD117" w:rsidR="71D3EC5B" w:rsidRPr="00462319" w:rsidRDefault="71D3EC5B" w:rsidP="007A11B6">
                  <w:r w:rsidRPr="00462319">
                    <w:rPr>
                      <w:sz w:val="24"/>
                      <w:szCs w:val="24"/>
                    </w:rPr>
                    <w:lastRenderedPageBreak/>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DE69770" w14:textId="666CE386"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9B311F5" w14:textId="5BAEA1A0" w:rsidR="71D3EC5B" w:rsidRPr="00462319" w:rsidRDefault="71D3EC5B" w:rsidP="007A11B6">
                  <w:r w:rsidRPr="00462319">
                    <w:rPr>
                      <w:sz w:val="24"/>
                      <w:szCs w:val="24"/>
                    </w:rPr>
                    <w:t>Chọn chức năng danh mục hàng hoá trong quản lý danh mục chung</w:t>
                  </w:r>
                </w:p>
              </w:tc>
            </w:tr>
            <w:tr w:rsidR="71D3EC5B" w:rsidRPr="00462319" w14:paraId="493CD25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F767BD2" w14:textId="7C52542A"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ED85305" w14:textId="70ACD346"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197CE5E" w14:textId="66D31B83" w:rsidR="71D3EC5B" w:rsidRPr="00462319" w:rsidRDefault="71D3EC5B" w:rsidP="007A11B6">
                  <w:r w:rsidRPr="00462319">
                    <w:rPr>
                      <w:sz w:val="24"/>
                      <w:szCs w:val="24"/>
                    </w:rPr>
                    <w:t>Hiển thị giao diện danh mục hàng hoá và danh sách hàng hoá đang tồn tại</w:t>
                  </w:r>
                </w:p>
              </w:tc>
            </w:tr>
            <w:tr w:rsidR="71D3EC5B" w:rsidRPr="00462319" w14:paraId="6BFA005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D7739BC" w14:textId="2EA2DDBD"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655DDB4" w14:textId="27FFD3CB"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24AE9D2" w14:textId="69D00934" w:rsidR="71D3EC5B" w:rsidRPr="00462319" w:rsidRDefault="71D3EC5B" w:rsidP="007A11B6">
                  <w:r w:rsidRPr="00462319">
                    <w:rPr>
                      <w:sz w:val="24"/>
                      <w:szCs w:val="24"/>
                    </w:rPr>
                    <w:t>Chọn hàng hoá cần xoá và nhấn chức năng xoá</w:t>
                  </w:r>
                </w:p>
              </w:tc>
            </w:tr>
            <w:tr w:rsidR="71D3EC5B" w:rsidRPr="00462319" w14:paraId="0D7FDE6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85B3C4B" w14:textId="4E85BA36"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79F046F" w14:textId="0981739A"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C8B8460" w14:textId="70065F60" w:rsidR="71D3EC5B" w:rsidRPr="00462319" w:rsidRDefault="71D3EC5B" w:rsidP="007A11B6">
                  <w:r w:rsidRPr="00462319">
                    <w:rPr>
                      <w:sz w:val="24"/>
                      <w:szCs w:val="24"/>
                    </w:rPr>
                    <w:t>Thông báo xác nhận xoá hàng hoá</w:t>
                  </w:r>
                </w:p>
              </w:tc>
            </w:tr>
            <w:tr w:rsidR="71D3EC5B" w:rsidRPr="00462319" w14:paraId="69BDD41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4D1E782" w14:textId="4AF64062"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B0BF948" w14:textId="105F090E"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B5EBA05" w14:textId="0969561F" w:rsidR="71D3EC5B" w:rsidRPr="00462319" w:rsidRDefault="71D3EC5B" w:rsidP="007A11B6">
                  <w:r w:rsidRPr="00462319">
                    <w:rPr>
                      <w:sz w:val="24"/>
                      <w:szCs w:val="24"/>
                    </w:rPr>
                    <w:t>Thông báo xoá hàng hoá thành công</w:t>
                  </w:r>
                </w:p>
              </w:tc>
            </w:tr>
          </w:tbl>
          <w:p w14:paraId="6B6933F0" w14:textId="3348ADCA" w:rsidR="71D3EC5B" w:rsidRPr="00462319" w:rsidRDefault="71D3EC5B" w:rsidP="007A11B6"/>
        </w:tc>
      </w:tr>
      <w:tr w:rsidR="71D3EC5B" w:rsidRPr="00462319" w14:paraId="6514B1A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A4189EB" w14:textId="2421A094"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1C6ABD5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69A4C6F" w14:textId="65EC2685"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E2D9B47" w14:textId="69DF630E"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0B0403C" w14:textId="1C7CA07C" w:rsidR="71D3EC5B" w:rsidRPr="00462319" w:rsidRDefault="71D3EC5B" w:rsidP="007A11B6">
                  <w:r w:rsidRPr="00462319">
                    <w:rPr>
                      <w:sz w:val="24"/>
                      <w:szCs w:val="24"/>
                    </w:rPr>
                    <w:t>Hành động</w:t>
                  </w:r>
                </w:p>
              </w:tc>
            </w:tr>
            <w:tr w:rsidR="71D3EC5B" w:rsidRPr="00462319" w14:paraId="09EE5D6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78AFF8" w14:textId="3253C1D7"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484F2C1" w14:textId="512FC41C"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7CAE0BD" w14:textId="0BC9A519" w:rsidR="71D3EC5B" w:rsidRPr="00462319" w:rsidRDefault="71D3EC5B" w:rsidP="007A11B6">
                  <w:r w:rsidRPr="00462319">
                    <w:rPr>
                      <w:sz w:val="24"/>
                      <w:szCs w:val="24"/>
                    </w:rPr>
                    <w:t>Thông báo chưa chọn hàng hoá để xoá</w:t>
                  </w:r>
                </w:p>
              </w:tc>
            </w:tr>
            <w:tr w:rsidR="71D3EC5B" w:rsidRPr="00462319" w14:paraId="0E42DC3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539F85F" w14:textId="584A173F"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3DCC682" w14:textId="28C21B86"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E28590" w14:textId="1287EF24" w:rsidR="71D3EC5B" w:rsidRPr="00462319" w:rsidRDefault="71D3EC5B" w:rsidP="007A11B6">
                  <w:r w:rsidRPr="00462319">
                    <w:rPr>
                      <w:sz w:val="24"/>
                      <w:szCs w:val="24"/>
                    </w:rPr>
                    <w:t>Thông báo xoá không thành công</w:t>
                  </w:r>
                </w:p>
              </w:tc>
            </w:tr>
          </w:tbl>
          <w:p w14:paraId="033A9C89" w14:textId="77777777" w:rsidR="71D3EC5B" w:rsidRPr="00462319" w:rsidRDefault="71D3EC5B" w:rsidP="007A11B6"/>
        </w:tc>
      </w:tr>
    </w:tbl>
    <w:p w14:paraId="384B18C1" w14:textId="6D5A2398" w:rsidR="00E33AC7" w:rsidRPr="00D1095A" w:rsidRDefault="71D3EC5B" w:rsidP="007A11B6">
      <w:pPr>
        <w:spacing w:after="160" w:line="257" w:lineRule="auto"/>
        <w:rPr>
          <w:lang w:val="en-US"/>
        </w:rPr>
      </w:pPr>
      <w:r w:rsidRPr="00462319">
        <w:rPr>
          <w:sz w:val="24"/>
          <w:szCs w:val="24"/>
        </w:rPr>
        <w:t xml:space="preserve"> </w:t>
      </w:r>
    </w:p>
    <w:p w14:paraId="56055EA1" w14:textId="71E9FAE5" w:rsidR="71D3EC5B" w:rsidRPr="00462319" w:rsidRDefault="71D3EC5B" w:rsidP="007A11B6">
      <w:pPr>
        <w:spacing w:after="160" w:line="257" w:lineRule="auto"/>
      </w:pPr>
      <w:r w:rsidRPr="00462319">
        <w:rPr>
          <w:sz w:val="24"/>
          <w:szCs w:val="24"/>
        </w:rPr>
        <w:t>Quản lý khách hàng</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1625F80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2A25E58" w14:textId="5B6951DC"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CAC3202" w14:textId="20BE6447" w:rsidR="71D3EC5B" w:rsidRPr="00462319" w:rsidRDefault="71D3EC5B" w:rsidP="007A11B6">
            <w:r w:rsidRPr="00462319">
              <w:rPr>
                <w:sz w:val="24"/>
                <w:szCs w:val="24"/>
              </w:rPr>
              <w:t>UC19</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21334D93" w14:textId="217D0B68"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16C61540" w14:textId="432A8F53" w:rsidR="71D3EC5B" w:rsidRPr="00462319" w:rsidRDefault="71D3EC5B" w:rsidP="007A11B6">
            <w:r w:rsidRPr="00462319">
              <w:rPr>
                <w:sz w:val="24"/>
                <w:szCs w:val="24"/>
              </w:rPr>
              <w:t>Thêm khách hàng</w:t>
            </w:r>
          </w:p>
        </w:tc>
      </w:tr>
      <w:tr w:rsidR="71D3EC5B" w:rsidRPr="00462319" w14:paraId="6A3D17A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7AA3430" w14:textId="39F1F8DA"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7F6BD84" w14:textId="4EFD3108" w:rsidR="71D3EC5B" w:rsidRPr="00462319" w:rsidRDefault="71D3EC5B" w:rsidP="007A11B6">
            <w:r w:rsidRPr="00462319">
              <w:rPr>
                <w:sz w:val="24"/>
                <w:szCs w:val="24"/>
              </w:rPr>
              <w:t>Cho phép người dùng thêm khách hàng</w:t>
            </w:r>
          </w:p>
        </w:tc>
      </w:tr>
      <w:tr w:rsidR="71D3EC5B" w:rsidRPr="00462319" w14:paraId="23FB9BC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BEC30D2" w14:textId="0B7B85D5"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49C76B5" w14:textId="0046EB65" w:rsidR="71D3EC5B" w:rsidRPr="00462319" w:rsidRDefault="71D3EC5B" w:rsidP="007A11B6">
            <w:r w:rsidRPr="00462319">
              <w:rPr>
                <w:sz w:val="24"/>
                <w:szCs w:val="24"/>
              </w:rPr>
              <w:t>Nhân viên</w:t>
            </w:r>
          </w:p>
        </w:tc>
      </w:tr>
      <w:tr w:rsidR="71D3EC5B" w:rsidRPr="00462319" w14:paraId="56CDCF3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5D58675" w14:textId="1B62C198"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84B18BD" w14:textId="44FA92DB" w:rsidR="71D3EC5B" w:rsidRPr="00462319" w:rsidRDefault="71D3EC5B" w:rsidP="007A11B6">
            <w:r w:rsidRPr="00462319">
              <w:rPr>
                <w:sz w:val="24"/>
                <w:szCs w:val="24"/>
              </w:rPr>
              <w:t>Sau khi người dùng nhấn vào thêm khách hàng</w:t>
            </w:r>
          </w:p>
        </w:tc>
      </w:tr>
      <w:tr w:rsidR="71D3EC5B" w:rsidRPr="00462319" w14:paraId="090639F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C2437BE" w14:textId="4311F263"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7147F0F" w14:textId="738933DC" w:rsidR="71D3EC5B" w:rsidRPr="00462319" w:rsidRDefault="71D3EC5B" w:rsidP="007A11B6">
            <w:r w:rsidRPr="00462319">
              <w:rPr>
                <w:sz w:val="24"/>
                <w:szCs w:val="24"/>
              </w:rPr>
              <w:t>Người dùng đang trong chức năng danh mục khách hàng</w:t>
            </w:r>
          </w:p>
        </w:tc>
      </w:tr>
      <w:tr w:rsidR="71D3EC5B" w:rsidRPr="00462319" w14:paraId="72BA065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FE2ED9C" w14:textId="58209DC5"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FB710F" w14:textId="5CCB7A1C" w:rsidR="71D3EC5B" w:rsidRPr="00462319" w:rsidRDefault="71D3EC5B" w:rsidP="007A11B6">
            <w:r w:rsidRPr="00462319">
              <w:rPr>
                <w:sz w:val="24"/>
                <w:szCs w:val="24"/>
              </w:rPr>
              <w:t>Thêm khách hàng</w:t>
            </w:r>
          </w:p>
        </w:tc>
      </w:tr>
      <w:tr w:rsidR="71D3EC5B" w:rsidRPr="00462319" w14:paraId="6D96522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08856C9" w14:textId="2D6886A1"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30F2143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240F0CB" w14:textId="5F7D3E36"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891658F" w14:textId="6F2B1A8C"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E50FFF6" w14:textId="4B8EFA8A" w:rsidR="71D3EC5B" w:rsidRPr="00462319" w:rsidRDefault="71D3EC5B" w:rsidP="007A11B6">
                  <w:r w:rsidRPr="00462319">
                    <w:rPr>
                      <w:sz w:val="24"/>
                      <w:szCs w:val="24"/>
                    </w:rPr>
                    <w:t>Hành động</w:t>
                  </w:r>
                </w:p>
              </w:tc>
            </w:tr>
            <w:tr w:rsidR="71D3EC5B" w:rsidRPr="00462319" w14:paraId="05876C31"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F3A7B2A" w14:textId="540DB085"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ED1F405" w14:textId="2EA565CF"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519FF81" w14:textId="13367817" w:rsidR="71D3EC5B" w:rsidRPr="00462319" w:rsidRDefault="71D3EC5B" w:rsidP="007A11B6">
                  <w:r w:rsidRPr="00462319">
                    <w:rPr>
                      <w:sz w:val="24"/>
                      <w:szCs w:val="24"/>
                    </w:rPr>
                    <w:t>Chọn chức năng danh mục khách hàng trong quản lý danh mục chung</w:t>
                  </w:r>
                </w:p>
              </w:tc>
            </w:tr>
            <w:tr w:rsidR="71D3EC5B" w:rsidRPr="00462319" w14:paraId="6824A6B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A4964AA" w14:textId="7FBE8D69"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0215D8" w14:textId="6B95C43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8254AF6" w14:textId="29BB8FBF" w:rsidR="71D3EC5B" w:rsidRPr="00462319" w:rsidRDefault="71D3EC5B" w:rsidP="007A11B6">
                  <w:r w:rsidRPr="00462319">
                    <w:rPr>
                      <w:sz w:val="24"/>
                      <w:szCs w:val="24"/>
                    </w:rPr>
                    <w:t>Hiển thị giao diện danh mục khách hàng và danh sách khách hàng đang tồn tại</w:t>
                  </w:r>
                </w:p>
              </w:tc>
            </w:tr>
            <w:tr w:rsidR="71D3EC5B" w:rsidRPr="00462319" w14:paraId="3B0F2CA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D7E99E7" w14:textId="53BD0A2C"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DD6F0F" w14:textId="1B5138A7"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AB1318" w14:textId="4ACB073D" w:rsidR="71D3EC5B" w:rsidRPr="00462319" w:rsidRDefault="71D3EC5B" w:rsidP="007A11B6">
                  <w:r w:rsidRPr="00462319">
                    <w:rPr>
                      <w:sz w:val="24"/>
                      <w:szCs w:val="24"/>
                    </w:rPr>
                    <w:t xml:space="preserve">Nhập thông tin (Mã khách hàng, Tên khách hàng, Địa chỉ, Điện Thoại) và nhấn chức năng  thêm </w:t>
                  </w:r>
                </w:p>
              </w:tc>
            </w:tr>
            <w:tr w:rsidR="71D3EC5B" w:rsidRPr="00462319" w14:paraId="36CB31C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E8CE35" w14:textId="0A62297A"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318191" w14:textId="7F5907EC"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C643EF6" w14:textId="348AAB88" w:rsidR="71D3EC5B" w:rsidRPr="00462319" w:rsidRDefault="71D3EC5B" w:rsidP="007A11B6">
                  <w:r w:rsidRPr="00462319">
                    <w:rPr>
                      <w:sz w:val="24"/>
                      <w:szCs w:val="24"/>
                    </w:rPr>
                    <w:t>Thông báo xác nhận  thêm khách hàng</w:t>
                  </w:r>
                </w:p>
              </w:tc>
            </w:tr>
            <w:tr w:rsidR="71D3EC5B" w:rsidRPr="00462319" w14:paraId="24959D5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3F3CEAF" w14:textId="46852840"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045707" w14:textId="787867D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84235FC" w14:textId="6215A9B5" w:rsidR="71D3EC5B" w:rsidRPr="00462319" w:rsidRDefault="71D3EC5B" w:rsidP="007A11B6">
                  <w:r w:rsidRPr="00462319">
                    <w:rPr>
                      <w:sz w:val="24"/>
                      <w:szCs w:val="24"/>
                    </w:rPr>
                    <w:t xml:space="preserve">Kiểm tra thông tin vừa nhập có đủ trường bắt </w:t>
                  </w:r>
                  <w:r w:rsidRPr="00462319">
                    <w:rPr>
                      <w:sz w:val="24"/>
                      <w:szCs w:val="24"/>
                    </w:rPr>
                    <w:lastRenderedPageBreak/>
                    <w:t>buộc</w:t>
                  </w:r>
                </w:p>
              </w:tc>
            </w:tr>
            <w:tr w:rsidR="71D3EC5B" w:rsidRPr="00462319" w14:paraId="4EABC77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2CEB315" w14:textId="6D8EA875" w:rsidR="71D3EC5B" w:rsidRPr="00462319" w:rsidRDefault="71D3EC5B" w:rsidP="007A11B6">
                  <w:r w:rsidRPr="00462319">
                    <w:rPr>
                      <w:sz w:val="24"/>
                      <w:szCs w:val="24"/>
                    </w:rPr>
                    <w:lastRenderedPageBreak/>
                    <w:t>6</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D425891" w14:textId="32EF474A"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9AB16DD" w14:textId="623AF770" w:rsidR="71D3EC5B" w:rsidRPr="00462319" w:rsidRDefault="71D3EC5B" w:rsidP="007A11B6">
                  <w:r w:rsidRPr="00462319">
                    <w:rPr>
                      <w:sz w:val="24"/>
                      <w:szCs w:val="24"/>
                    </w:rPr>
                    <w:t>Xác định thêm khách hàng thành công</w:t>
                  </w:r>
                </w:p>
              </w:tc>
            </w:tr>
          </w:tbl>
          <w:p w14:paraId="5522C5B7" w14:textId="77777777" w:rsidR="71D3EC5B" w:rsidRPr="00462319" w:rsidRDefault="71D3EC5B" w:rsidP="007A11B6"/>
        </w:tc>
      </w:tr>
      <w:tr w:rsidR="71D3EC5B" w:rsidRPr="00462319" w14:paraId="2458207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BC3AFE9" w14:textId="666D4BC2"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35438E2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1894E24" w14:textId="4D381031"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E6D693B" w14:textId="163B4841"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531A17F" w14:textId="4EC203E5" w:rsidR="71D3EC5B" w:rsidRPr="00462319" w:rsidRDefault="71D3EC5B" w:rsidP="007A11B6">
                  <w:r w:rsidRPr="00462319">
                    <w:rPr>
                      <w:sz w:val="24"/>
                      <w:szCs w:val="24"/>
                    </w:rPr>
                    <w:t>Hành động</w:t>
                  </w:r>
                </w:p>
              </w:tc>
            </w:tr>
            <w:tr w:rsidR="71D3EC5B" w:rsidRPr="00462319" w14:paraId="2AE99DF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1A0FF0" w14:textId="4CA54831"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F4680D7" w14:textId="64BCDCE7"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C50AC76" w14:textId="795A2285" w:rsidR="71D3EC5B" w:rsidRPr="00462319" w:rsidRDefault="71D3EC5B" w:rsidP="007A11B6">
                  <w:r w:rsidRPr="00462319">
                    <w:rPr>
                      <w:sz w:val="24"/>
                      <w:szCs w:val="24"/>
                    </w:rPr>
                    <w:t xml:space="preserve">Thông báo chưa nhập đủ các trường </w:t>
                  </w:r>
                </w:p>
              </w:tc>
            </w:tr>
            <w:tr w:rsidR="71D3EC5B" w:rsidRPr="00462319" w14:paraId="3476595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DDC1A09" w14:textId="3E9F2506" w:rsidR="71D3EC5B" w:rsidRPr="00462319" w:rsidRDefault="71D3EC5B" w:rsidP="007A11B6">
                  <w:r w:rsidRPr="00462319">
                    <w:rPr>
                      <w:sz w:val="24"/>
                      <w:szCs w:val="24"/>
                    </w:rPr>
                    <w:t>6a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7018EB9" w14:textId="185301AA"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F3DA95" w14:textId="52A43F83" w:rsidR="71D3EC5B" w:rsidRPr="00462319" w:rsidRDefault="71D3EC5B" w:rsidP="007A11B6">
                  <w:r w:rsidRPr="00462319">
                    <w:rPr>
                      <w:sz w:val="24"/>
                      <w:szCs w:val="24"/>
                    </w:rPr>
                    <w:t>Thông báo thêm khách hàng không thành công</w:t>
                  </w:r>
                </w:p>
              </w:tc>
            </w:tr>
          </w:tbl>
          <w:p w14:paraId="7511E7E2" w14:textId="70D7E262" w:rsidR="71D3EC5B" w:rsidRPr="00462319" w:rsidRDefault="71D3EC5B" w:rsidP="007A11B6"/>
        </w:tc>
      </w:tr>
      <w:tr w:rsidR="71D3EC5B" w:rsidRPr="00462319" w14:paraId="09CEDD1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22FD31F" w14:textId="10985B62"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1F9536D" w14:textId="24B396C5" w:rsidR="71D3EC5B" w:rsidRPr="00462319" w:rsidRDefault="71D3EC5B" w:rsidP="007A11B6">
            <w:r w:rsidRPr="00462319">
              <w:rPr>
                <w:sz w:val="24"/>
                <w:szCs w:val="24"/>
              </w:rPr>
              <w:t>UC20</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6D0DB8FC" w14:textId="24AB04D1"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56D503BB" w14:textId="469F3DC1" w:rsidR="71D3EC5B" w:rsidRPr="00462319" w:rsidRDefault="71D3EC5B" w:rsidP="007A11B6">
            <w:r w:rsidRPr="00462319">
              <w:rPr>
                <w:sz w:val="24"/>
                <w:szCs w:val="24"/>
              </w:rPr>
              <w:t>Xem khách hàng</w:t>
            </w:r>
          </w:p>
        </w:tc>
      </w:tr>
      <w:tr w:rsidR="71D3EC5B" w:rsidRPr="00462319" w14:paraId="4C27A4F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B9CE79C" w14:textId="0F97402B"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FA50461" w14:textId="470E1D13" w:rsidR="71D3EC5B" w:rsidRPr="00462319" w:rsidRDefault="71D3EC5B" w:rsidP="007A11B6">
            <w:r w:rsidRPr="00462319">
              <w:rPr>
                <w:sz w:val="24"/>
                <w:szCs w:val="24"/>
              </w:rPr>
              <w:t>Cho phép người dùng xem danh sách khách hàng</w:t>
            </w:r>
          </w:p>
        </w:tc>
      </w:tr>
      <w:tr w:rsidR="71D3EC5B" w:rsidRPr="00462319" w14:paraId="7D3B787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86E3FD1" w14:textId="182F5E86"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FD83105" w14:textId="72B70E96" w:rsidR="71D3EC5B" w:rsidRPr="00462319" w:rsidRDefault="71D3EC5B" w:rsidP="007A11B6">
            <w:r w:rsidRPr="00462319">
              <w:rPr>
                <w:sz w:val="24"/>
                <w:szCs w:val="24"/>
              </w:rPr>
              <w:t>Nhân viên</w:t>
            </w:r>
          </w:p>
        </w:tc>
      </w:tr>
      <w:tr w:rsidR="71D3EC5B" w:rsidRPr="00462319" w14:paraId="65C65B2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E794D5E" w14:textId="4E12D15A"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00D01A5" w14:textId="51D9ECE8" w:rsidR="71D3EC5B" w:rsidRPr="00462319" w:rsidRDefault="71D3EC5B" w:rsidP="007A11B6">
            <w:r w:rsidRPr="00462319">
              <w:rPr>
                <w:sz w:val="24"/>
                <w:szCs w:val="24"/>
              </w:rPr>
              <w:t>Sau khi người dùng nhấn chức năng danh mục khách hàng</w:t>
            </w:r>
          </w:p>
        </w:tc>
      </w:tr>
      <w:tr w:rsidR="71D3EC5B" w:rsidRPr="00462319" w14:paraId="6FCB094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FF9AF83" w14:textId="50A9A283"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00613B0" w14:textId="3D83C6A6" w:rsidR="71D3EC5B" w:rsidRPr="00462319" w:rsidRDefault="71D3EC5B" w:rsidP="007A11B6">
            <w:r w:rsidRPr="00462319">
              <w:rPr>
                <w:sz w:val="24"/>
                <w:szCs w:val="24"/>
              </w:rPr>
              <w:t>Người dùng đang trong chức năng danh mục khách hàng</w:t>
            </w:r>
          </w:p>
        </w:tc>
      </w:tr>
      <w:tr w:rsidR="71D3EC5B" w:rsidRPr="00462319" w14:paraId="448E039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4A49C8E" w14:textId="1DD279CC"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69CDB50" w14:textId="47D551D3" w:rsidR="71D3EC5B" w:rsidRPr="00462319" w:rsidRDefault="71D3EC5B" w:rsidP="007A11B6">
            <w:r w:rsidRPr="00462319">
              <w:rPr>
                <w:sz w:val="24"/>
                <w:szCs w:val="24"/>
              </w:rPr>
              <w:t>Xem danh sách khách hàng</w:t>
            </w:r>
          </w:p>
        </w:tc>
      </w:tr>
      <w:tr w:rsidR="71D3EC5B" w:rsidRPr="00462319" w14:paraId="43BCC7D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6A804DD" w14:textId="19E587E8"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1485A40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723A6A1" w14:textId="33A28C14"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670083A" w14:textId="5FFBAAED"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C83E8F2" w14:textId="16878ACF" w:rsidR="71D3EC5B" w:rsidRPr="00462319" w:rsidRDefault="71D3EC5B" w:rsidP="007A11B6">
                  <w:r w:rsidRPr="00462319">
                    <w:rPr>
                      <w:sz w:val="24"/>
                      <w:szCs w:val="24"/>
                    </w:rPr>
                    <w:t>Hành động</w:t>
                  </w:r>
                </w:p>
              </w:tc>
            </w:tr>
            <w:tr w:rsidR="71D3EC5B" w:rsidRPr="00462319" w14:paraId="6BE2CFC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42FA783" w14:textId="5BBAB977"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741A015" w14:textId="5BB21E1D" w:rsidR="71D3EC5B" w:rsidRPr="00462319" w:rsidRDefault="71D3EC5B" w:rsidP="007A11B6">
                  <w:r w:rsidRPr="00462319">
                    <w:rPr>
                      <w:sz w:val="24"/>
                      <w:szCs w:val="24"/>
                    </w:rPr>
                    <w:t xml:space="preserve">Nhân viên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466472" w14:textId="083F12F9" w:rsidR="71D3EC5B" w:rsidRPr="00462319" w:rsidRDefault="71D3EC5B" w:rsidP="007A11B6">
                  <w:r w:rsidRPr="00462319">
                    <w:rPr>
                      <w:sz w:val="24"/>
                      <w:szCs w:val="24"/>
                    </w:rPr>
                    <w:t>Chọn chức năng danh mục khách hàng trong quản lý danh mục chung</w:t>
                  </w:r>
                </w:p>
              </w:tc>
            </w:tr>
            <w:tr w:rsidR="71D3EC5B" w:rsidRPr="00462319" w14:paraId="1CA896C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F39D954" w14:textId="68033336"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9A28721" w14:textId="1CA488A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67C9218" w14:textId="17E8EC5B" w:rsidR="71D3EC5B" w:rsidRPr="00462319" w:rsidRDefault="71D3EC5B" w:rsidP="007A11B6">
                  <w:r w:rsidRPr="00462319">
                    <w:rPr>
                      <w:sz w:val="24"/>
                      <w:szCs w:val="24"/>
                    </w:rPr>
                    <w:t>Hiển thị giao diện danh mục khách hàng và danh sách khách hàng đang tồn tại</w:t>
                  </w:r>
                </w:p>
              </w:tc>
            </w:tr>
          </w:tbl>
          <w:p w14:paraId="346B1B4C" w14:textId="77777777" w:rsidR="71D3EC5B" w:rsidRPr="00462319" w:rsidRDefault="71D3EC5B" w:rsidP="007A11B6"/>
        </w:tc>
      </w:tr>
      <w:tr w:rsidR="71D3EC5B" w:rsidRPr="00462319" w14:paraId="1DFF023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1DB7D51" w14:textId="5DB776A3"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4C5F99BB"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20C894B" w14:textId="7E48B22C"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56ACC43" w14:textId="5C2934AB"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02C90DF" w14:textId="0F16DD0A" w:rsidR="71D3EC5B" w:rsidRPr="00462319" w:rsidRDefault="71D3EC5B" w:rsidP="007A11B6">
                  <w:r w:rsidRPr="00462319">
                    <w:rPr>
                      <w:sz w:val="24"/>
                      <w:szCs w:val="24"/>
                    </w:rPr>
                    <w:t>Hành động</w:t>
                  </w:r>
                </w:p>
              </w:tc>
            </w:tr>
            <w:tr w:rsidR="71D3EC5B" w:rsidRPr="00462319" w14:paraId="3A701D57"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9C4DD7C" w14:textId="5C366992"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7ACF3DE" w14:textId="4990FFAC"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1CC1CCB" w14:textId="55049BF6" w:rsidR="71D3EC5B" w:rsidRPr="00462319" w:rsidRDefault="71D3EC5B" w:rsidP="007A11B6">
                  <w:r w:rsidRPr="00462319">
                    <w:rPr>
                      <w:sz w:val="24"/>
                      <w:szCs w:val="24"/>
                    </w:rPr>
                    <w:t xml:space="preserve"> </w:t>
                  </w:r>
                </w:p>
              </w:tc>
            </w:tr>
          </w:tbl>
          <w:p w14:paraId="207AAF6B" w14:textId="77777777" w:rsidR="71D3EC5B" w:rsidRPr="00462319" w:rsidRDefault="71D3EC5B" w:rsidP="007A11B6"/>
        </w:tc>
      </w:tr>
    </w:tbl>
    <w:p w14:paraId="7BCFAD58" w14:textId="62661BDD"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2880602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3799FAD" w14:textId="0CD02524"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890834B" w14:textId="67102FB1" w:rsidR="71D3EC5B" w:rsidRPr="00462319" w:rsidRDefault="71D3EC5B" w:rsidP="007A11B6">
            <w:r w:rsidRPr="00462319">
              <w:rPr>
                <w:sz w:val="24"/>
                <w:szCs w:val="24"/>
              </w:rPr>
              <w:t>UC21</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7BE8F16" w14:textId="3C734AC5"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2EFBB80" w14:textId="44785462" w:rsidR="71D3EC5B" w:rsidRPr="00462319" w:rsidRDefault="71D3EC5B" w:rsidP="007A11B6">
            <w:r w:rsidRPr="00462319">
              <w:rPr>
                <w:sz w:val="24"/>
                <w:szCs w:val="24"/>
              </w:rPr>
              <w:t>Sửa khách hàng</w:t>
            </w:r>
          </w:p>
        </w:tc>
      </w:tr>
      <w:tr w:rsidR="71D3EC5B" w:rsidRPr="00462319" w14:paraId="2DA1CB2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EB4F36B" w14:textId="121D2131"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08172D2" w14:textId="06A64730" w:rsidR="71D3EC5B" w:rsidRPr="00462319" w:rsidRDefault="71D3EC5B" w:rsidP="007A11B6">
            <w:r w:rsidRPr="00462319">
              <w:rPr>
                <w:sz w:val="24"/>
                <w:szCs w:val="24"/>
              </w:rPr>
              <w:t>Cho phép người dùng sửa khách hàng</w:t>
            </w:r>
          </w:p>
        </w:tc>
      </w:tr>
      <w:tr w:rsidR="71D3EC5B" w:rsidRPr="00462319" w14:paraId="5BD7AFB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354C00B" w14:textId="5DD9B2D7"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B807C27" w14:textId="754A02A9" w:rsidR="71D3EC5B" w:rsidRPr="00462319" w:rsidRDefault="71D3EC5B" w:rsidP="007A11B6">
            <w:r w:rsidRPr="00462319">
              <w:rPr>
                <w:sz w:val="24"/>
                <w:szCs w:val="24"/>
              </w:rPr>
              <w:t>Nhân viên</w:t>
            </w:r>
          </w:p>
        </w:tc>
      </w:tr>
      <w:tr w:rsidR="71D3EC5B" w:rsidRPr="00462319" w14:paraId="4A9A7D7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A64E12C" w14:textId="07BC1EC2"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89102E1" w14:textId="2C99510D" w:rsidR="71D3EC5B" w:rsidRPr="00462319" w:rsidRDefault="71D3EC5B" w:rsidP="007A11B6">
            <w:r w:rsidRPr="00462319">
              <w:rPr>
                <w:sz w:val="24"/>
                <w:szCs w:val="24"/>
              </w:rPr>
              <w:t>Sau khi người dùng nhấn vào sửa khách hàng</w:t>
            </w:r>
          </w:p>
        </w:tc>
      </w:tr>
      <w:tr w:rsidR="71D3EC5B" w:rsidRPr="00462319" w14:paraId="06E6ED3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5BB2D7A" w14:textId="6474D0A6"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23BF3C" w14:textId="7CC6A892" w:rsidR="71D3EC5B" w:rsidRPr="00462319" w:rsidRDefault="71D3EC5B" w:rsidP="007A11B6">
            <w:r w:rsidRPr="00462319">
              <w:rPr>
                <w:sz w:val="24"/>
                <w:szCs w:val="24"/>
              </w:rPr>
              <w:t>Người dùng đang trong chức năng danh mục khách hàng</w:t>
            </w:r>
          </w:p>
        </w:tc>
      </w:tr>
      <w:tr w:rsidR="71D3EC5B" w:rsidRPr="00462319" w14:paraId="4849040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562BF42" w14:textId="2E6D2617"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D981D18" w14:textId="2F8071E6" w:rsidR="71D3EC5B" w:rsidRPr="00462319" w:rsidRDefault="71D3EC5B" w:rsidP="007A11B6">
            <w:r w:rsidRPr="00462319">
              <w:rPr>
                <w:sz w:val="24"/>
                <w:szCs w:val="24"/>
              </w:rPr>
              <w:t>Sửa khách hàng</w:t>
            </w:r>
          </w:p>
        </w:tc>
      </w:tr>
      <w:tr w:rsidR="71D3EC5B" w:rsidRPr="00462319" w14:paraId="7955337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ADEE53D" w14:textId="4A50A919"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33BD826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0237E20" w14:textId="5D7C97AC"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CB9F044" w14:textId="32D78BC7"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3BB26EE" w14:textId="48DDC650" w:rsidR="71D3EC5B" w:rsidRPr="00462319" w:rsidRDefault="71D3EC5B" w:rsidP="007A11B6">
                  <w:r w:rsidRPr="00462319">
                    <w:rPr>
                      <w:sz w:val="24"/>
                      <w:szCs w:val="24"/>
                    </w:rPr>
                    <w:t>Hành động</w:t>
                  </w:r>
                </w:p>
              </w:tc>
            </w:tr>
            <w:tr w:rsidR="71D3EC5B" w:rsidRPr="00462319" w14:paraId="1325794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F2724FE" w14:textId="5769FADE"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8460609" w14:textId="4E6286CD"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BA0C76B" w14:textId="61FCE75C" w:rsidR="71D3EC5B" w:rsidRPr="00462319" w:rsidRDefault="71D3EC5B" w:rsidP="007A11B6">
                  <w:r w:rsidRPr="00462319">
                    <w:rPr>
                      <w:sz w:val="24"/>
                      <w:szCs w:val="24"/>
                    </w:rPr>
                    <w:t>Chọn chức năng danh mục khách hàng trong quản lý danh mục chung</w:t>
                  </w:r>
                </w:p>
              </w:tc>
            </w:tr>
            <w:tr w:rsidR="71D3EC5B" w:rsidRPr="00462319" w14:paraId="22C579B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1DF1463" w14:textId="6A87F32D"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203481" w14:textId="77CEFEE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0AC87BB" w14:textId="39108124" w:rsidR="71D3EC5B" w:rsidRPr="00462319" w:rsidRDefault="71D3EC5B" w:rsidP="007A11B6">
                  <w:r w:rsidRPr="00462319">
                    <w:rPr>
                      <w:sz w:val="24"/>
                      <w:szCs w:val="24"/>
                    </w:rPr>
                    <w:t>Hiển thị giao diện danh mục khách hàng và danh sách khách hàng đang tồn tại</w:t>
                  </w:r>
                </w:p>
              </w:tc>
            </w:tr>
            <w:tr w:rsidR="71D3EC5B" w:rsidRPr="00462319" w14:paraId="0EB7F17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27461C5" w14:textId="01912216"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28DCF36" w14:textId="46685644"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887B6C6" w14:textId="676872A3" w:rsidR="71D3EC5B" w:rsidRPr="00462319" w:rsidRDefault="71D3EC5B" w:rsidP="007A11B6">
                  <w:r w:rsidRPr="00462319">
                    <w:rPr>
                      <w:sz w:val="24"/>
                      <w:szCs w:val="24"/>
                    </w:rPr>
                    <w:t>Chọn khách hàng cần sửa thông tin và nhập thông tin cần sửa, rồi nhấn chức năng sửa</w:t>
                  </w:r>
                </w:p>
              </w:tc>
            </w:tr>
            <w:tr w:rsidR="71D3EC5B" w:rsidRPr="00462319" w14:paraId="095CB24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85970EF" w14:textId="0F7AEF52" w:rsidR="71D3EC5B" w:rsidRPr="00462319" w:rsidRDefault="71D3EC5B" w:rsidP="007A11B6">
                  <w:r w:rsidRPr="00462319">
                    <w:rPr>
                      <w:sz w:val="24"/>
                      <w:szCs w:val="24"/>
                    </w:rPr>
                    <w:lastRenderedPageBreak/>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DDE10B6" w14:textId="752493E7"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284A252" w14:textId="1EA54BC6" w:rsidR="71D3EC5B" w:rsidRPr="00462319" w:rsidRDefault="71D3EC5B" w:rsidP="007A11B6">
                  <w:r w:rsidRPr="00462319">
                    <w:rPr>
                      <w:sz w:val="24"/>
                      <w:szCs w:val="24"/>
                    </w:rPr>
                    <w:t>Thông báo xác nhận sửa thông tin khách hàng</w:t>
                  </w:r>
                </w:p>
              </w:tc>
            </w:tr>
            <w:tr w:rsidR="71D3EC5B" w:rsidRPr="00462319" w14:paraId="43CE638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554AFBD" w14:textId="7910EA78"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7CD57A" w14:textId="5DA1993B"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B1F7B67" w14:textId="0DD5903A" w:rsidR="71D3EC5B" w:rsidRPr="00462319" w:rsidRDefault="71D3EC5B" w:rsidP="007A11B6">
                  <w:r w:rsidRPr="00462319">
                    <w:rPr>
                      <w:sz w:val="24"/>
                      <w:szCs w:val="24"/>
                    </w:rPr>
                    <w:t>Thông báo đã sửa thông tin thành công</w:t>
                  </w:r>
                </w:p>
              </w:tc>
            </w:tr>
          </w:tbl>
          <w:p w14:paraId="2160E9C9" w14:textId="77777777" w:rsidR="71D3EC5B" w:rsidRPr="00462319" w:rsidRDefault="71D3EC5B" w:rsidP="007A11B6"/>
        </w:tc>
      </w:tr>
      <w:tr w:rsidR="71D3EC5B" w:rsidRPr="00462319" w14:paraId="31957B0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2D4427C" w14:textId="2B2214B4"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0BEB4C7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F3DACDA" w14:textId="5B4267BD"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8F3E817" w14:textId="483389AA"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9C8305A" w14:textId="79D9EC92" w:rsidR="71D3EC5B" w:rsidRPr="00462319" w:rsidRDefault="71D3EC5B" w:rsidP="007A11B6">
                  <w:r w:rsidRPr="00462319">
                    <w:rPr>
                      <w:sz w:val="24"/>
                      <w:szCs w:val="24"/>
                    </w:rPr>
                    <w:t>Hành động</w:t>
                  </w:r>
                </w:p>
              </w:tc>
            </w:tr>
            <w:tr w:rsidR="71D3EC5B" w:rsidRPr="00462319" w14:paraId="00DBC841"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4490240" w14:textId="5000C877"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9C3439" w14:textId="459BE5E0"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564795F" w14:textId="7513717D" w:rsidR="71D3EC5B" w:rsidRPr="00462319" w:rsidRDefault="71D3EC5B" w:rsidP="007A11B6">
                  <w:r w:rsidRPr="00462319">
                    <w:rPr>
                      <w:sz w:val="24"/>
                      <w:szCs w:val="24"/>
                    </w:rPr>
                    <w:t xml:space="preserve">Thông báo chưa chọn khách hàng để sửa </w:t>
                  </w:r>
                </w:p>
              </w:tc>
            </w:tr>
            <w:tr w:rsidR="71D3EC5B" w:rsidRPr="00462319" w14:paraId="5AF7E5A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E9E9AAA" w14:textId="102582E6"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7434D1B" w14:textId="5614F130"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7B3AFE8" w14:textId="1A1E60A3" w:rsidR="71D3EC5B" w:rsidRPr="00462319" w:rsidRDefault="71D3EC5B" w:rsidP="007A11B6">
                  <w:r w:rsidRPr="00462319">
                    <w:rPr>
                      <w:sz w:val="24"/>
                      <w:szCs w:val="24"/>
                    </w:rPr>
                    <w:t>Thông báo sửa thông tin không thành công</w:t>
                  </w:r>
                </w:p>
              </w:tc>
            </w:tr>
          </w:tbl>
          <w:p w14:paraId="471A8435" w14:textId="77777777" w:rsidR="71D3EC5B" w:rsidRPr="00462319" w:rsidRDefault="71D3EC5B" w:rsidP="007A11B6"/>
        </w:tc>
      </w:tr>
    </w:tbl>
    <w:p w14:paraId="06D4993F" w14:textId="3C48471E" w:rsidR="71D3EC5B" w:rsidRPr="00462319" w:rsidRDefault="71D3EC5B" w:rsidP="007A11B6">
      <w:pPr>
        <w:spacing w:after="160" w:line="257" w:lineRule="auto"/>
      </w:pPr>
      <w:r w:rsidRPr="00462319">
        <w:rPr>
          <w:sz w:val="24"/>
          <w:szCs w:val="24"/>
        </w:rPr>
        <w:t xml:space="preserve"> </w:t>
      </w:r>
    </w:p>
    <w:p w14:paraId="5E71A620" w14:textId="347DF84C" w:rsidR="71D3EC5B" w:rsidRPr="00462319" w:rsidRDefault="71D3EC5B" w:rsidP="007A11B6">
      <w:pPr>
        <w:spacing w:after="160" w:line="257" w:lineRule="auto"/>
      </w:pP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237714C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DAE2867" w14:textId="5749CECB"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4B009E3" w14:textId="6254D87C" w:rsidR="71D3EC5B" w:rsidRPr="00462319" w:rsidRDefault="71D3EC5B" w:rsidP="007A11B6">
            <w:r w:rsidRPr="00462319">
              <w:rPr>
                <w:sz w:val="24"/>
                <w:szCs w:val="24"/>
              </w:rPr>
              <w:t>UC22</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07675461" w14:textId="1C5F7EA6"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09B46B17" w14:textId="3ADDDF29" w:rsidR="71D3EC5B" w:rsidRPr="00462319" w:rsidRDefault="71D3EC5B" w:rsidP="007A11B6">
            <w:r w:rsidRPr="00462319">
              <w:rPr>
                <w:sz w:val="24"/>
                <w:szCs w:val="24"/>
              </w:rPr>
              <w:t>Xoá khách hàng</w:t>
            </w:r>
          </w:p>
        </w:tc>
      </w:tr>
      <w:tr w:rsidR="71D3EC5B" w:rsidRPr="00462319" w14:paraId="134DD24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5EFC4DF" w14:textId="40C66ED4"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76BA402" w14:textId="5AD30F13" w:rsidR="71D3EC5B" w:rsidRPr="00462319" w:rsidRDefault="71D3EC5B" w:rsidP="007A11B6">
            <w:r w:rsidRPr="00462319">
              <w:rPr>
                <w:sz w:val="24"/>
                <w:szCs w:val="24"/>
              </w:rPr>
              <w:t>Cho phép người dùng xoá khách hàng</w:t>
            </w:r>
          </w:p>
        </w:tc>
      </w:tr>
      <w:tr w:rsidR="71D3EC5B" w:rsidRPr="00462319" w14:paraId="5907C0D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55AF80A" w14:textId="6C43BA8C"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49A543B" w14:textId="3EE80FCC" w:rsidR="71D3EC5B" w:rsidRPr="00462319" w:rsidRDefault="71D3EC5B" w:rsidP="007A11B6">
            <w:r w:rsidRPr="00462319">
              <w:rPr>
                <w:sz w:val="24"/>
                <w:szCs w:val="24"/>
              </w:rPr>
              <w:t>Nhân viên</w:t>
            </w:r>
          </w:p>
        </w:tc>
      </w:tr>
      <w:tr w:rsidR="71D3EC5B" w:rsidRPr="00462319" w14:paraId="5167183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441DCCB" w14:textId="340B2125"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F7FFB65" w14:textId="4515197B" w:rsidR="71D3EC5B" w:rsidRPr="00462319" w:rsidRDefault="71D3EC5B" w:rsidP="007A11B6">
            <w:r w:rsidRPr="00462319">
              <w:rPr>
                <w:sz w:val="24"/>
                <w:szCs w:val="24"/>
              </w:rPr>
              <w:t>Sau khi người dùng nhấn vào xoá khách hàng</w:t>
            </w:r>
          </w:p>
        </w:tc>
      </w:tr>
      <w:tr w:rsidR="71D3EC5B" w:rsidRPr="00462319" w14:paraId="073F1E1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E7DCA76" w14:textId="1CBF0D01"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E9A528A" w14:textId="7A1438CD" w:rsidR="71D3EC5B" w:rsidRPr="00462319" w:rsidRDefault="71D3EC5B" w:rsidP="007A11B6">
            <w:r w:rsidRPr="00462319">
              <w:rPr>
                <w:sz w:val="24"/>
                <w:szCs w:val="24"/>
              </w:rPr>
              <w:t>Người dùng đang trong chức năng danh mục khách hàng</w:t>
            </w:r>
          </w:p>
        </w:tc>
      </w:tr>
      <w:tr w:rsidR="71D3EC5B" w:rsidRPr="00462319" w14:paraId="379782C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71110E6" w14:textId="3987437A"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6A6DFB6" w14:textId="2BFE935E" w:rsidR="71D3EC5B" w:rsidRPr="00462319" w:rsidRDefault="71D3EC5B" w:rsidP="007A11B6">
            <w:r w:rsidRPr="00462319">
              <w:rPr>
                <w:sz w:val="24"/>
                <w:szCs w:val="24"/>
              </w:rPr>
              <w:t>Xoá khách hàng</w:t>
            </w:r>
          </w:p>
        </w:tc>
      </w:tr>
      <w:tr w:rsidR="71D3EC5B" w:rsidRPr="00462319" w14:paraId="423818E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D1CABA2" w14:textId="5FECC6FC"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207F66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76550A0" w14:textId="2DC3C1FC"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A740ABF" w14:textId="6DFDB8E5"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8C7147F" w14:textId="40A17C61" w:rsidR="71D3EC5B" w:rsidRPr="00462319" w:rsidRDefault="71D3EC5B" w:rsidP="007A11B6">
                  <w:r w:rsidRPr="00462319">
                    <w:rPr>
                      <w:sz w:val="24"/>
                      <w:szCs w:val="24"/>
                    </w:rPr>
                    <w:t>Hành động</w:t>
                  </w:r>
                </w:p>
              </w:tc>
            </w:tr>
            <w:tr w:rsidR="71D3EC5B" w:rsidRPr="00462319" w14:paraId="48AB8DA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C856FDF" w14:textId="09394E9D"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52D83D0" w14:textId="258931D5"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0D5F4BA" w14:textId="008491BF" w:rsidR="71D3EC5B" w:rsidRPr="00462319" w:rsidRDefault="71D3EC5B" w:rsidP="007A11B6">
                  <w:r w:rsidRPr="00462319">
                    <w:rPr>
                      <w:sz w:val="24"/>
                      <w:szCs w:val="24"/>
                    </w:rPr>
                    <w:t>Chọn chức năng danh mục khách hàng trong quản lý danh mục chung</w:t>
                  </w:r>
                </w:p>
              </w:tc>
            </w:tr>
            <w:tr w:rsidR="71D3EC5B" w:rsidRPr="00462319" w14:paraId="0568F92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993A9D6" w14:textId="0E565CB9"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4101A16" w14:textId="7EC041F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4CC242E" w14:textId="7A218A86" w:rsidR="71D3EC5B" w:rsidRPr="00462319" w:rsidRDefault="71D3EC5B" w:rsidP="007A11B6">
                  <w:r w:rsidRPr="00462319">
                    <w:rPr>
                      <w:sz w:val="24"/>
                      <w:szCs w:val="24"/>
                    </w:rPr>
                    <w:t>Hiển thị giao diện danh mục khách hàng và danh sách khách hàng đang tồn tại</w:t>
                  </w:r>
                </w:p>
              </w:tc>
            </w:tr>
            <w:tr w:rsidR="71D3EC5B" w:rsidRPr="00462319" w14:paraId="66A3777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2A05E85" w14:textId="572C01F5"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AA99AD" w14:textId="4B498002"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F05A6C7" w14:textId="3F67172D" w:rsidR="71D3EC5B" w:rsidRPr="00462319" w:rsidRDefault="71D3EC5B" w:rsidP="007A11B6">
                  <w:r w:rsidRPr="00462319">
                    <w:rPr>
                      <w:sz w:val="24"/>
                      <w:szCs w:val="24"/>
                    </w:rPr>
                    <w:t>Chọn khách hàng cần xoá và nhấn chức năng xoá</w:t>
                  </w:r>
                </w:p>
              </w:tc>
            </w:tr>
            <w:tr w:rsidR="71D3EC5B" w:rsidRPr="00462319" w14:paraId="3445E58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000526D" w14:textId="0EE63603"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221D92" w14:textId="322507CB"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97A3BFE" w14:textId="7826C27C" w:rsidR="71D3EC5B" w:rsidRPr="00462319" w:rsidRDefault="71D3EC5B" w:rsidP="007A11B6">
                  <w:r w:rsidRPr="00462319">
                    <w:rPr>
                      <w:sz w:val="24"/>
                      <w:szCs w:val="24"/>
                    </w:rPr>
                    <w:t>Thông báo xác nhận xoá hàng hoá</w:t>
                  </w:r>
                </w:p>
              </w:tc>
            </w:tr>
            <w:tr w:rsidR="71D3EC5B" w:rsidRPr="00462319" w14:paraId="22EA9BE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54D35A5" w14:textId="54D9BE44"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6141B86" w14:textId="336616E8"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DCC829A" w14:textId="60EE419E" w:rsidR="71D3EC5B" w:rsidRPr="00462319" w:rsidRDefault="71D3EC5B" w:rsidP="007A11B6">
                  <w:r w:rsidRPr="00462319">
                    <w:rPr>
                      <w:sz w:val="24"/>
                      <w:szCs w:val="24"/>
                    </w:rPr>
                    <w:t>Thông báo xoá khách hàng thành công</w:t>
                  </w:r>
                </w:p>
              </w:tc>
            </w:tr>
          </w:tbl>
          <w:p w14:paraId="78D7D9FD" w14:textId="496C88AF" w:rsidR="71D3EC5B" w:rsidRPr="00462319" w:rsidRDefault="71D3EC5B" w:rsidP="007A11B6"/>
        </w:tc>
      </w:tr>
      <w:tr w:rsidR="71D3EC5B" w:rsidRPr="00462319" w14:paraId="648D482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5A5C5D4" w14:textId="288B9692"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7E4208A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81B1A9F" w14:textId="17F4C320"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4438357" w14:textId="431DEC73"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6F2C48C" w14:textId="2B4E81B8" w:rsidR="71D3EC5B" w:rsidRPr="00462319" w:rsidRDefault="71D3EC5B" w:rsidP="007A11B6">
                  <w:r w:rsidRPr="00462319">
                    <w:rPr>
                      <w:sz w:val="24"/>
                      <w:szCs w:val="24"/>
                    </w:rPr>
                    <w:t>Hành động</w:t>
                  </w:r>
                </w:p>
              </w:tc>
            </w:tr>
            <w:tr w:rsidR="71D3EC5B" w:rsidRPr="00462319" w14:paraId="76FBDA4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9E11D65" w14:textId="5292D39D"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542FD22" w14:textId="04B46320"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8F3D6FD" w14:textId="007A436C" w:rsidR="71D3EC5B" w:rsidRPr="00462319" w:rsidRDefault="71D3EC5B" w:rsidP="007A11B6">
                  <w:r w:rsidRPr="00462319">
                    <w:rPr>
                      <w:sz w:val="24"/>
                      <w:szCs w:val="24"/>
                    </w:rPr>
                    <w:t>Thông báo chưa chọn hàng hoá để xoá</w:t>
                  </w:r>
                </w:p>
              </w:tc>
            </w:tr>
            <w:tr w:rsidR="71D3EC5B" w:rsidRPr="00462319" w14:paraId="35E5387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BFC28DC" w14:textId="65A288D5"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A9E4716" w14:textId="5BB26BF1"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E6DE03B" w14:textId="13783ED3" w:rsidR="71D3EC5B" w:rsidRPr="00462319" w:rsidRDefault="71D3EC5B" w:rsidP="007A11B6">
                  <w:r w:rsidRPr="00462319">
                    <w:rPr>
                      <w:sz w:val="24"/>
                      <w:szCs w:val="24"/>
                    </w:rPr>
                    <w:t>Thông báo xoá không thành công</w:t>
                  </w:r>
                </w:p>
              </w:tc>
            </w:tr>
          </w:tbl>
          <w:p w14:paraId="022326B4" w14:textId="77777777" w:rsidR="71D3EC5B" w:rsidRPr="00462319" w:rsidRDefault="71D3EC5B" w:rsidP="007A11B6"/>
        </w:tc>
      </w:tr>
    </w:tbl>
    <w:p w14:paraId="346CE6A5" w14:textId="77777777" w:rsidR="00D1095A" w:rsidRDefault="71D3EC5B" w:rsidP="007A11B6">
      <w:pPr>
        <w:spacing w:after="160" w:line="257" w:lineRule="auto"/>
        <w:rPr>
          <w:sz w:val="24"/>
          <w:szCs w:val="24"/>
          <w:lang w:val="en-US"/>
        </w:rPr>
      </w:pPr>
      <w:r w:rsidRPr="00462319">
        <w:rPr>
          <w:sz w:val="24"/>
          <w:szCs w:val="24"/>
        </w:rPr>
        <w:t xml:space="preserve"> </w:t>
      </w:r>
    </w:p>
    <w:p w14:paraId="5350FD9D" w14:textId="693F1747" w:rsidR="71D3EC5B" w:rsidRPr="00462319" w:rsidRDefault="71D3EC5B" w:rsidP="007A11B6">
      <w:pPr>
        <w:spacing w:after="160" w:line="257" w:lineRule="auto"/>
      </w:pPr>
      <w:r w:rsidRPr="00462319">
        <w:rPr>
          <w:sz w:val="24"/>
          <w:szCs w:val="24"/>
        </w:rPr>
        <w:t>Quản lý phiếu nhập</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18A66B6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E6E0457" w14:textId="54FF4FEA"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B81C69D" w14:textId="302A5031" w:rsidR="71D3EC5B" w:rsidRPr="00462319" w:rsidRDefault="71D3EC5B" w:rsidP="007A11B6">
            <w:r w:rsidRPr="00462319">
              <w:rPr>
                <w:sz w:val="24"/>
                <w:szCs w:val="24"/>
              </w:rPr>
              <w:t>UC23</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D73B99F" w14:textId="63204A1E"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212AF51" w14:textId="423415E0" w:rsidR="71D3EC5B" w:rsidRPr="00462319" w:rsidRDefault="71D3EC5B" w:rsidP="007A11B6">
            <w:r w:rsidRPr="00462319">
              <w:rPr>
                <w:sz w:val="24"/>
                <w:szCs w:val="24"/>
              </w:rPr>
              <w:t>Thêm phiếu nhập</w:t>
            </w:r>
          </w:p>
        </w:tc>
      </w:tr>
      <w:tr w:rsidR="71D3EC5B" w:rsidRPr="00462319" w14:paraId="5CE805C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60F73D9" w14:textId="25B48337"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172B604" w14:textId="3D144314" w:rsidR="71D3EC5B" w:rsidRPr="00462319" w:rsidRDefault="71D3EC5B" w:rsidP="007A11B6">
            <w:r w:rsidRPr="00462319">
              <w:rPr>
                <w:sz w:val="24"/>
                <w:szCs w:val="24"/>
              </w:rPr>
              <w:t>Cho phép người dùng thêm phiếu nhập</w:t>
            </w:r>
          </w:p>
        </w:tc>
      </w:tr>
      <w:tr w:rsidR="71D3EC5B" w:rsidRPr="00462319" w14:paraId="510A932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5E1620E" w14:textId="3C1A4880" w:rsidR="71D3EC5B" w:rsidRPr="00462319" w:rsidRDefault="71D3EC5B" w:rsidP="007A11B6">
            <w:r w:rsidRPr="00462319">
              <w:rPr>
                <w:b/>
                <w:bCs/>
                <w:sz w:val="24"/>
                <w:szCs w:val="24"/>
              </w:rPr>
              <w:lastRenderedPageBreak/>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5017289" w14:textId="15AF309B" w:rsidR="71D3EC5B" w:rsidRPr="00462319" w:rsidRDefault="71D3EC5B" w:rsidP="007A11B6">
            <w:r w:rsidRPr="00462319">
              <w:rPr>
                <w:sz w:val="24"/>
                <w:szCs w:val="24"/>
              </w:rPr>
              <w:t>Nhân viên</w:t>
            </w:r>
          </w:p>
        </w:tc>
      </w:tr>
      <w:tr w:rsidR="71D3EC5B" w:rsidRPr="00462319" w14:paraId="79A642E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C1A2877" w14:textId="0EE4DE79"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4C5927C" w14:textId="154B8ADE" w:rsidR="71D3EC5B" w:rsidRPr="00462319" w:rsidRDefault="71D3EC5B" w:rsidP="007A11B6">
            <w:r w:rsidRPr="00462319">
              <w:rPr>
                <w:sz w:val="24"/>
                <w:szCs w:val="24"/>
              </w:rPr>
              <w:t>Sau khi người dùng nhấn vào thêm phiếu nhập</w:t>
            </w:r>
          </w:p>
        </w:tc>
      </w:tr>
      <w:tr w:rsidR="71D3EC5B" w:rsidRPr="00462319" w14:paraId="284DE20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CF0C838" w14:textId="6DD46A2C"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3894DC8" w14:textId="6C59E2C3" w:rsidR="71D3EC5B" w:rsidRPr="00462319" w:rsidRDefault="71D3EC5B" w:rsidP="007A11B6">
            <w:r w:rsidRPr="00462319">
              <w:rPr>
                <w:sz w:val="24"/>
                <w:szCs w:val="24"/>
              </w:rPr>
              <w:t>Người dùng đang trong chức năng danh mục phiếu nhập hàng</w:t>
            </w:r>
          </w:p>
        </w:tc>
      </w:tr>
      <w:tr w:rsidR="71D3EC5B" w:rsidRPr="00462319" w14:paraId="1A58049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AE0CE03" w14:textId="457E2952"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03DB49F" w14:textId="4390CF6A" w:rsidR="71D3EC5B" w:rsidRPr="00462319" w:rsidRDefault="71D3EC5B" w:rsidP="007A11B6">
            <w:r w:rsidRPr="00462319">
              <w:rPr>
                <w:sz w:val="24"/>
                <w:szCs w:val="24"/>
              </w:rPr>
              <w:t>Thêm phiếu nhập</w:t>
            </w:r>
          </w:p>
        </w:tc>
      </w:tr>
      <w:tr w:rsidR="71D3EC5B" w:rsidRPr="00462319" w14:paraId="6A8FD2B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B1BC056" w14:textId="5710B2FF"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316DF1B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773AE24" w14:textId="3212CE66"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448CC6E" w14:textId="5B8C3883"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78A9889" w14:textId="3EF7342F" w:rsidR="71D3EC5B" w:rsidRPr="00462319" w:rsidRDefault="71D3EC5B" w:rsidP="007A11B6">
                  <w:r w:rsidRPr="00462319">
                    <w:rPr>
                      <w:sz w:val="24"/>
                      <w:szCs w:val="24"/>
                    </w:rPr>
                    <w:t>Hành động</w:t>
                  </w:r>
                </w:p>
              </w:tc>
            </w:tr>
            <w:tr w:rsidR="71D3EC5B" w:rsidRPr="00462319" w14:paraId="58530F7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43F8FBC" w14:textId="757DC089"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0C006C2" w14:textId="75B2FBFE"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2328B13" w14:textId="28F97AA7" w:rsidR="71D3EC5B" w:rsidRPr="00462319" w:rsidRDefault="71D3EC5B" w:rsidP="007A11B6">
                  <w:r w:rsidRPr="00462319">
                    <w:rPr>
                      <w:sz w:val="24"/>
                      <w:szCs w:val="24"/>
                    </w:rPr>
                    <w:t>Chọn chức năng danh mục phiếu nhập trong quản lý nhập xuất</w:t>
                  </w:r>
                </w:p>
              </w:tc>
            </w:tr>
            <w:tr w:rsidR="71D3EC5B" w:rsidRPr="00462319" w14:paraId="1F0888E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00FE27F" w14:textId="44E2B7FF"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92EC5FE" w14:textId="4714D37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12DBAC3" w14:textId="16CE38F4" w:rsidR="71D3EC5B" w:rsidRPr="00462319" w:rsidRDefault="71D3EC5B" w:rsidP="007A11B6">
                  <w:r w:rsidRPr="00462319">
                    <w:rPr>
                      <w:sz w:val="24"/>
                      <w:szCs w:val="24"/>
                    </w:rPr>
                    <w:t>Hiển thị giao diện phiếu nhập và danh sách phiếu nhập đang tồn tại</w:t>
                  </w:r>
                </w:p>
              </w:tc>
            </w:tr>
            <w:tr w:rsidR="71D3EC5B" w:rsidRPr="00462319" w14:paraId="44DAE60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EFBD102" w14:textId="7745C335"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370F36" w14:textId="4EA9AB32"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5D62C5A" w14:textId="2C37C3CA" w:rsidR="71D3EC5B" w:rsidRPr="00462319" w:rsidRDefault="71D3EC5B" w:rsidP="007A11B6">
                  <w:r w:rsidRPr="00462319">
                    <w:rPr>
                      <w:sz w:val="24"/>
                      <w:szCs w:val="24"/>
                    </w:rPr>
                    <w:t xml:space="preserve">Nhập thông tin (Mã phiếu nhập, Ngày nhập, Tổng tiền, Tên nhà cung cấp) và nhấn chức năng  thêm </w:t>
                  </w:r>
                </w:p>
              </w:tc>
            </w:tr>
            <w:tr w:rsidR="71D3EC5B" w:rsidRPr="00462319" w14:paraId="14A53B9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CABF990" w14:textId="2AA2FC71"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8904A4C" w14:textId="584DF530"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E4A5BB" w14:textId="47D703A6" w:rsidR="71D3EC5B" w:rsidRPr="00462319" w:rsidRDefault="71D3EC5B" w:rsidP="007A11B6">
                  <w:r w:rsidRPr="00462319">
                    <w:rPr>
                      <w:sz w:val="24"/>
                      <w:szCs w:val="24"/>
                    </w:rPr>
                    <w:t>Thông báo xác nhận  thêm phiếu nhập hàng</w:t>
                  </w:r>
                </w:p>
              </w:tc>
            </w:tr>
            <w:tr w:rsidR="71D3EC5B" w:rsidRPr="00462319" w14:paraId="502385A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8B6EF18" w14:textId="6C446B5C"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6349BF0" w14:textId="54EC04F6"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14192FD" w14:textId="20237DC9" w:rsidR="71D3EC5B" w:rsidRPr="00462319" w:rsidRDefault="71D3EC5B" w:rsidP="007A11B6">
                  <w:r w:rsidRPr="00462319">
                    <w:rPr>
                      <w:sz w:val="24"/>
                      <w:szCs w:val="24"/>
                    </w:rPr>
                    <w:t>Kiểm tra thông tin vừa nhập có đủ trường bắt buộc</w:t>
                  </w:r>
                </w:p>
              </w:tc>
            </w:tr>
            <w:tr w:rsidR="71D3EC5B" w:rsidRPr="00462319" w14:paraId="1DF1A8C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9328ADA" w14:textId="7E83E43D" w:rsidR="71D3EC5B" w:rsidRPr="00462319" w:rsidRDefault="71D3EC5B" w:rsidP="007A11B6">
                  <w:r w:rsidRPr="00462319">
                    <w:rPr>
                      <w:sz w:val="24"/>
                      <w:szCs w:val="24"/>
                    </w:rPr>
                    <w:t>6</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EC1332" w14:textId="08DB2574"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20AFD6E" w14:textId="1E64E8FC" w:rsidR="71D3EC5B" w:rsidRPr="00462319" w:rsidRDefault="71D3EC5B" w:rsidP="007A11B6">
                  <w:r w:rsidRPr="00462319">
                    <w:rPr>
                      <w:sz w:val="24"/>
                      <w:szCs w:val="24"/>
                    </w:rPr>
                    <w:t>Xác định thêm phiếu nhập  thành công</w:t>
                  </w:r>
                </w:p>
              </w:tc>
            </w:tr>
          </w:tbl>
          <w:p w14:paraId="08E95EE7" w14:textId="0409D6A1" w:rsidR="71D3EC5B" w:rsidRPr="00462319" w:rsidRDefault="71D3EC5B" w:rsidP="007A11B6"/>
        </w:tc>
      </w:tr>
      <w:tr w:rsidR="71D3EC5B" w:rsidRPr="00462319" w14:paraId="45B5406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768498D" w14:textId="31822A75"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A5F4B8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13A0E47" w14:textId="02AC5E8D"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E96C370" w14:textId="1BAE515C"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609E787" w14:textId="0262F6DE" w:rsidR="71D3EC5B" w:rsidRPr="00462319" w:rsidRDefault="71D3EC5B" w:rsidP="007A11B6">
                  <w:r w:rsidRPr="00462319">
                    <w:rPr>
                      <w:sz w:val="24"/>
                      <w:szCs w:val="24"/>
                    </w:rPr>
                    <w:t>Hành động</w:t>
                  </w:r>
                </w:p>
              </w:tc>
            </w:tr>
            <w:tr w:rsidR="71D3EC5B" w:rsidRPr="00462319" w14:paraId="199AA4C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F4ADCF9" w14:textId="7C2E24FD"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1C8836F" w14:textId="343FDC7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D577740" w14:textId="7D374705" w:rsidR="71D3EC5B" w:rsidRPr="00462319" w:rsidRDefault="71D3EC5B" w:rsidP="007A11B6">
                  <w:r w:rsidRPr="00462319">
                    <w:rPr>
                      <w:sz w:val="24"/>
                      <w:szCs w:val="24"/>
                    </w:rPr>
                    <w:t xml:space="preserve">Thông báo chưa nhập đủ các trường </w:t>
                  </w:r>
                </w:p>
              </w:tc>
            </w:tr>
            <w:tr w:rsidR="71D3EC5B" w:rsidRPr="00462319" w14:paraId="09DE0DB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B357805" w14:textId="1DE4D279" w:rsidR="71D3EC5B" w:rsidRPr="00462319" w:rsidRDefault="71D3EC5B" w:rsidP="007A11B6">
                  <w:r w:rsidRPr="00462319">
                    <w:rPr>
                      <w:sz w:val="24"/>
                      <w:szCs w:val="24"/>
                    </w:rPr>
                    <w:t>6a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9763CF8" w14:textId="529C0A8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5DB55AD" w14:textId="0C05164E" w:rsidR="71D3EC5B" w:rsidRPr="00462319" w:rsidRDefault="71D3EC5B" w:rsidP="007A11B6">
                  <w:r w:rsidRPr="00462319">
                    <w:rPr>
                      <w:sz w:val="24"/>
                      <w:szCs w:val="24"/>
                    </w:rPr>
                    <w:t>Thông báo thêm phiếu nhập không thành công</w:t>
                  </w:r>
                </w:p>
              </w:tc>
            </w:tr>
          </w:tbl>
          <w:p w14:paraId="1EAFE8A3" w14:textId="77777777" w:rsidR="71D3EC5B" w:rsidRPr="00462319" w:rsidRDefault="71D3EC5B" w:rsidP="007A11B6"/>
        </w:tc>
      </w:tr>
    </w:tbl>
    <w:p w14:paraId="14A318C2" w14:textId="022A03BC" w:rsidR="00E33AC7" w:rsidRPr="00D1095A" w:rsidRDefault="71D3EC5B" w:rsidP="007A11B6">
      <w:pPr>
        <w:spacing w:after="160" w:line="257" w:lineRule="auto"/>
        <w:rPr>
          <w:lang w:val="en-US"/>
        </w:rPr>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260BBDC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446DC00" w14:textId="62EA57DE"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7D23AA2" w14:textId="5B441BF2" w:rsidR="71D3EC5B" w:rsidRPr="00462319" w:rsidRDefault="71D3EC5B" w:rsidP="007A11B6">
            <w:r w:rsidRPr="00462319">
              <w:rPr>
                <w:sz w:val="24"/>
                <w:szCs w:val="24"/>
              </w:rPr>
              <w:t>UC24</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2AEE6F01" w14:textId="09F94C58"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BF92AA8" w14:textId="5EE61B47" w:rsidR="71D3EC5B" w:rsidRPr="00462319" w:rsidRDefault="71D3EC5B" w:rsidP="007A11B6">
            <w:r w:rsidRPr="00462319">
              <w:rPr>
                <w:sz w:val="24"/>
                <w:szCs w:val="24"/>
              </w:rPr>
              <w:t>Xem phiếu nhập</w:t>
            </w:r>
          </w:p>
        </w:tc>
      </w:tr>
      <w:tr w:rsidR="71D3EC5B" w:rsidRPr="00462319" w14:paraId="6FBC2F1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8B40484" w14:textId="46DF3C2D"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B81F77" w14:textId="5694A24E" w:rsidR="71D3EC5B" w:rsidRPr="00462319" w:rsidRDefault="71D3EC5B" w:rsidP="007A11B6">
            <w:r w:rsidRPr="00462319">
              <w:rPr>
                <w:sz w:val="24"/>
                <w:szCs w:val="24"/>
              </w:rPr>
              <w:t>Cho phép người dùng xem danh sách phiếu nhập</w:t>
            </w:r>
          </w:p>
        </w:tc>
      </w:tr>
      <w:tr w:rsidR="71D3EC5B" w:rsidRPr="00462319" w14:paraId="16FF77B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C7FC2FC" w14:textId="1C63BCC5"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C691F85" w14:textId="6BDF804F" w:rsidR="71D3EC5B" w:rsidRPr="00462319" w:rsidRDefault="71D3EC5B" w:rsidP="007A11B6">
            <w:r w:rsidRPr="00462319">
              <w:rPr>
                <w:sz w:val="24"/>
                <w:szCs w:val="24"/>
              </w:rPr>
              <w:t>Nhân viên</w:t>
            </w:r>
          </w:p>
        </w:tc>
      </w:tr>
      <w:tr w:rsidR="71D3EC5B" w:rsidRPr="00462319" w14:paraId="67BE933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6BFBD3D" w14:textId="3637A7FB"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5320B36" w14:textId="712A82ED" w:rsidR="71D3EC5B" w:rsidRPr="00462319" w:rsidRDefault="71D3EC5B" w:rsidP="007A11B6">
            <w:r w:rsidRPr="00462319">
              <w:rPr>
                <w:sz w:val="24"/>
                <w:szCs w:val="24"/>
              </w:rPr>
              <w:t>Sau khi người dùng nhấn chức năng danh mục phiếu nhập</w:t>
            </w:r>
          </w:p>
        </w:tc>
      </w:tr>
      <w:tr w:rsidR="71D3EC5B" w:rsidRPr="00462319" w14:paraId="6183162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DA59792" w14:textId="796AD677"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12588FB" w14:textId="7CD8C202" w:rsidR="71D3EC5B" w:rsidRPr="00462319" w:rsidRDefault="71D3EC5B" w:rsidP="007A11B6">
            <w:r w:rsidRPr="00462319">
              <w:rPr>
                <w:sz w:val="24"/>
                <w:szCs w:val="24"/>
              </w:rPr>
              <w:t>Người dùng đang trong chức năng danh mục phiếu nhập</w:t>
            </w:r>
          </w:p>
        </w:tc>
      </w:tr>
      <w:tr w:rsidR="71D3EC5B" w:rsidRPr="00462319" w14:paraId="256DDF4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0E22A6C" w14:textId="06C1CDBB"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45426E6" w14:textId="23B7FC92" w:rsidR="71D3EC5B" w:rsidRPr="00462319" w:rsidRDefault="71D3EC5B" w:rsidP="007A11B6">
            <w:r w:rsidRPr="00462319">
              <w:rPr>
                <w:sz w:val="24"/>
                <w:szCs w:val="24"/>
              </w:rPr>
              <w:t>Xem danh sách phiếu nhập</w:t>
            </w:r>
          </w:p>
        </w:tc>
      </w:tr>
      <w:tr w:rsidR="71D3EC5B" w:rsidRPr="00462319" w14:paraId="3EB305F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F8E68C4" w14:textId="3DEAE327"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1A58F57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1762405" w14:textId="3B63538A"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9B84A6F" w14:textId="36EBC369"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2E2FA79" w14:textId="62B47AAC" w:rsidR="71D3EC5B" w:rsidRPr="00462319" w:rsidRDefault="71D3EC5B" w:rsidP="007A11B6">
                  <w:r w:rsidRPr="00462319">
                    <w:rPr>
                      <w:sz w:val="24"/>
                      <w:szCs w:val="24"/>
                    </w:rPr>
                    <w:t>Hành động</w:t>
                  </w:r>
                </w:p>
              </w:tc>
            </w:tr>
            <w:tr w:rsidR="71D3EC5B" w:rsidRPr="00462319" w14:paraId="6E0CDB9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031F175" w14:textId="727DB47D"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2D429B3" w14:textId="07698919" w:rsidR="71D3EC5B" w:rsidRPr="00462319" w:rsidRDefault="71D3EC5B" w:rsidP="007A11B6">
                  <w:r w:rsidRPr="00462319">
                    <w:rPr>
                      <w:sz w:val="24"/>
                      <w:szCs w:val="24"/>
                    </w:rPr>
                    <w:t xml:space="preserve">Nhân viên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9BE1527" w14:textId="129146FA" w:rsidR="71D3EC5B" w:rsidRPr="00462319" w:rsidRDefault="71D3EC5B" w:rsidP="007A11B6">
                  <w:r w:rsidRPr="00462319">
                    <w:rPr>
                      <w:sz w:val="24"/>
                      <w:szCs w:val="24"/>
                    </w:rPr>
                    <w:t>Chọn chức năng danh mục phiếu nhập trong quản lý nhập xuất</w:t>
                  </w:r>
                </w:p>
              </w:tc>
            </w:tr>
            <w:tr w:rsidR="71D3EC5B" w:rsidRPr="00462319" w14:paraId="092523F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5B3ACC" w14:textId="70B48AC6"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11182CD" w14:textId="09372EB6"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4277E14" w14:textId="312F60A6" w:rsidR="71D3EC5B" w:rsidRPr="00462319" w:rsidRDefault="71D3EC5B" w:rsidP="007A11B6">
                  <w:r w:rsidRPr="00462319">
                    <w:rPr>
                      <w:sz w:val="24"/>
                      <w:szCs w:val="24"/>
                    </w:rPr>
                    <w:t>Hiển thị giao diện danh mục phiếu nhập và danh sách phiếu nhập đang tồn tại</w:t>
                  </w:r>
                </w:p>
              </w:tc>
            </w:tr>
          </w:tbl>
          <w:p w14:paraId="1C785EDA" w14:textId="41BA3A1F" w:rsidR="71D3EC5B" w:rsidRPr="00462319" w:rsidRDefault="71D3EC5B" w:rsidP="007A11B6"/>
        </w:tc>
      </w:tr>
      <w:tr w:rsidR="71D3EC5B" w:rsidRPr="00462319" w14:paraId="6E9D14E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0B577AD" w14:textId="2987119A" w:rsidR="71D3EC5B" w:rsidRPr="00462319" w:rsidRDefault="71D3EC5B" w:rsidP="007A11B6">
            <w:r w:rsidRPr="00462319">
              <w:rPr>
                <w:b/>
                <w:bCs/>
                <w:sz w:val="24"/>
                <w:szCs w:val="24"/>
              </w:rPr>
              <w:t xml:space="preserve">Luồng sự kiện thay </w:t>
            </w:r>
            <w:r w:rsidRPr="00462319">
              <w:rPr>
                <w:b/>
                <w:bCs/>
                <w:sz w:val="24"/>
                <w:szCs w:val="24"/>
              </w:rPr>
              <w:lastRenderedPageBreak/>
              <w:t>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37C5742C"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6DA1196" w14:textId="5D872753" w:rsidR="71D3EC5B" w:rsidRPr="00462319" w:rsidRDefault="71D3EC5B" w:rsidP="007A11B6">
                  <w:r w:rsidRPr="00462319">
                    <w:rPr>
                      <w:sz w:val="24"/>
                      <w:szCs w:val="24"/>
                    </w:rPr>
                    <w:lastRenderedPageBreak/>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1C733E2" w14:textId="55EAA10A"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7523B0E" w14:textId="22699654" w:rsidR="71D3EC5B" w:rsidRPr="00462319" w:rsidRDefault="71D3EC5B" w:rsidP="007A11B6">
                  <w:r w:rsidRPr="00462319">
                    <w:rPr>
                      <w:sz w:val="24"/>
                      <w:szCs w:val="24"/>
                    </w:rPr>
                    <w:t>Hành động</w:t>
                  </w:r>
                </w:p>
              </w:tc>
            </w:tr>
            <w:tr w:rsidR="71D3EC5B" w:rsidRPr="00462319" w14:paraId="655576F6"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DD54530" w14:textId="2AC33D89" w:rsidR="71D3EC5B" w:rsidRPr="00462319" w:rsidRDefault="71D3EC5B" w:rsidP="007A11B6">
                  <w:r w:rsidRPr="00462319">
                    <w:rPr>
                      <w:sz w:val="24"/>
                      <w:szCs w:val="24"/>
                    </w:rPr>
                    <w:lastRenderedPageBreak/>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C4EBCA3" w14:textId="54EC113E"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39FBB26" w14:textId="5025C388" w:rsidR="71D3EC5B" w:rsidRPr="00462319" w:rsidRDefault="71D3EC5B" w:rsidP="007A11B6">
                  <w:r w:rsidRPr="00462319">
                    <w:rPr>
                      <w:sz w:val="24"/>
                      <w:szCs w:val="24"/>
                    </w:rPr>
                    <w:t xml:space="preserve"> </w:t>
                  </w:r>
                </w:p>
              </w:tc>
            </w:tr>
          </w:tbl>
          <w:p w14:paraId="6768B9AF" w14:textId="66834D4C" w:rsidR="71D3EC5B" w:rsidRPr="00462319" w:rsidRDefault="71D3EC5B" w:rsidP="007A11B6"/>
        </w:tc>
      </w:tr>
    </w:tbl>
    <w:p w14:paraId="37B44528" w14:textId="4193B1B7" w:rsidR="71D3EC5B" w:rsidRPr="00462319" w:rsidRDefault="71D3EC5B" w:rsidP="007A11B6">
      <w:pPr>
        <w:spacing w:after="160" w:line="257" w:lineRule="auto"/>
      </w:pPr>
      <w:r w:rsidRPr="00462319">
        <w:rPr>
          <w:sz w:val="24"/>
          <w:szCs w:val="24"/>
        </w:rPr>
        <w:lastRenderedPageBreak/>
        <w:t xml:space="preserve"> </w:t>
      </w:r>
    </w:p>
    <w:p w14:paraId="33CD9096" w14:textId="072848E0"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440AB87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86EB275" w14:textId="2A2F5255"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7FE4A15" w14:textId="29B576C2" w:rsidR="71D3EC5B" w:rsidRPr="00462319" w:rsidRDefault="71D3EC5B" w:rsidP="007A11B6">
            <w:r w:rsidRPr="00462319">
              <w:rPr>
                <w:sz w:val="24"/>
                <w:szCs w:val="24"/>
              </w:rPr>
              <w:t>UC25</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62F447E" w14:textId="36659826"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9FB1747" w14:textId="64E78103" w:rsidR="71D3EC5B" w:rsidRPr="00462319" w:rsidRDefault="71D3EC5B" w:rsidP="007A11B6">
            <w:r w:rsidRPr="00462319">
              <w:rPr>
                <w:sz w:val="24"/>
                <w:szCs w:val="24"/>
              </w:rPr>
              <w:t>Sửa phiếu nhập</w:t>
            </w:r>
          </w:p>
        </w:tc>
      </w:tr>
      <w:tr w:rsidR="71D3EC5B" w:rsidRPr="00462319" w14:paraId="40AA9B0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A1DC72C" w14:textId="0B9C8B5E"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D2DC9D5" w14:textId="7073DA6A" w:rsidR="71D3EC5B" w:rsidRPr="00462319" w:rsidRDefault="71D3EC5B" w:rsidP="007A11B6">
            <w:r w:rsidRPr="00462319">
              <w:rPr>
                <w:sz w:val="24"/>
                <w:szCs w:val="24"/>
              </w:rPr>
              <w:t>Cho phép người dùng sửa phiếu nhập</w:t>
            </w:r>
          </w:p>
        </w:tc>
      </w:tr>
      <w:tr w:rsidR="71D3EC5B" w:rsidRPr="00462319" w14:paraId="501B89A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D09A0D6" w14:textId="50D31E92"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0F422D8" w14:textId="63943474" w:rsidR="71D3EC5B" w:rsidRPr="00462319" w:rsidRDefault="71D3EC5B" w:rsidP="007A11B6">
            <w:r w:rsidRPr="00462319">
              <w:rPr>
                <w:sz w:val="24"/>
                <w:szCs w:val="24"/>
              </w:rPr>
              <w:t>Nhân viên</w:t>
            </w:r>
          </w:p>
        </w:tc>
      </w:tr>
      <w:tr w:rsidR="71D3EC5B" w:rsidRPr="00462319" w14:paraId="7DC3F1D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D84BD2A" w14:textId="02D9244A"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0586F70" w14:textId="569CAE23" w:rsidR="71D3EC5B" w:rsidRPr="00462319" w:rsidRDefault="71D3EC5B" w:rsidP="007A11B6">
            <w:r w:rsidRPr="00462319">
              <w:rPr>
                <w:sz w:val="24"/>
                <w:szCs w:val="24"/>
              </w:rPr>
              <w:t>Sau khi người dùng nhấn vào sửa phiếu nhập</w:t>
            </w:r>
          </w:p>
        </w:tc>
      </w:tr>
      <w:tr w:rsidR="71D3EC5B" w:rsidRPr="00462319" w14:paraId="3902532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D5D66C8" w14:textId="722D3735"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F59430D" w14:textId="4D3D1CB2" w:rsidR="71D3EC5B" w:rsidRPr="00462319" w:rsidRDefault="71D3EC5B" w:rsidP="007A11B6">
            <w:r w:rsidRPr="00462319">
              <w:rPr>
                <w:sz w:val="24"/>
                <w:szCs w:val="24"/>
              </w:rPr>
              <w:t>Người dùng đang trong chức năng danh mục phiếu nhập</w:t>
            </w:r>
          </w:p>
        </w:tc>
      </w:tr>
      <w:tr w:rsidR="71D3EC5B" w:rsidRPr="00462319" w14:paraId="4A28FB1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1A0EB96" w14:textId="1D225FE5"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E5F6D4C" w14:textId="2F8D8715" w:rsidR="71D3EC5B" w:rsidRPr="00462319" w:rsidRDefault="71D3EC5B" w:rsidP="007A11B6">
            <w:r w:rsidRPr="00462319">
              <w:rPr>
                <w:sz w:val="24"/>
                <w:szCs w:val="24"/>
              </w:rPr>
              <w:t>Sửa phiếu nhập</w:t>
            </w:r>
          </w:p>
        </w:tc>
      </w:tr>
      <w:tr w:rsidR="71D3EC5B" w:rsidRPr="00462319" w14:paraId="7B19841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36E4EDD" w14:textId="624B280B"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121E636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A5A5B52" w14:textId="306A10EA"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EC744ED" w14:textId="6901BFCD"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DF4709B" w14:textId="5E871516" w:rsidR="71D3EC5B" w:rsidRPr="00462319" w:rsidRDefault="71D3EC5B" w:rsidP="007A11B6">
                  <w:r w:rsidRPr="00462319">
                    <w:rPr>
                      <w:sz w:val="24"/>
                      <w:szCs w:val="24"/>
                    </w:rPr>
                    <w:t>Hành động</w:t>
                  </w:r>
                </w:p>
              </w:tc>
            </w:tr>
            <w:tr w:rsidR="71D3EC5B" w:rsidRPr="00462319" w14:paraId="3B86309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D2FA47D" w14:textId="7522AE8F"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E48F73A" w14:textId="15E664E8"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7B712F8" w14:textId="6408D419" w:rsidR="71D3EC5B" w:rsidRPr="00462319" w:rsidRDefault="71D3EC5B" w:rsidP="007A11B6">
                  <w:r w:rsidRPr="00462319">
                    <w:rPr>
                      <w:sz w:val="24"/>
                      <w:szCs w:val="24"/>
                    </w:rPr>
                    <w:t>Chọn chức năng danh mục phiếu nhập trong quản lý nhập xuất</w:t>
                  </w:r>
                </w:p>
              </w:tc>
            </w:tr>
            <w:tr w:rsidR="71D3EC5B" w:rsidRPr="00462319" w14:paraId="1765647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4E3372C" w14:textId="276D6637"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C9C0D9" w14:textId="6219BFE9"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BD6DDD8" w14:textId="5077CDFC" w:rsidR="71D3EC5B" w:rsidRPr="00462319" w:rsidRDefault="71D3EC5B" w:rsidP="007A11B6">
                  <w:r w:rsidRPr="00462319">
                    <w:rPr>
                      <w:sz w:val="24"/>
                      <w:szCs w:val="24"/>
                    </w:rPr>
                    <w:t>Hiển thị giao diện danh mục phiếu nhập và danh sách phiếu nhập đang tồn tại</w:t>
                  </w:r>
                </w:p>
              </w:tc>
            </w:tr>
            <w:tr w:rsidR="71D3EC5B" w:rsidRPr="00462319" w14:paraId="2D4F490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4F694C5" w14:textId="17380D45"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2764378" w14:textId="5BB9D209"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BF1F401" w14:textId="573B9B75" w:rsidR="71D3EC5B" w:rsidRPr="00462319" w:rsidRDefault="71D3EC5B" w:rsidP="007A11B6">
                  <w:r w:rsidRPr="00462319">
                    <w:rPr>
                      <w:sz w:val="24"/>
                      <w:szCs w:val="24"/>
                    </w:rPr>
                    <w:t>Chọn phiếu nhập cần sửa thông tin và nhập thông tin cần sửa, rồi nhấn chức năng sửa</w:t>
                  </w:r>
                </w:p>
              </w:tc>
            </w:tr>
            <w:tr w:rsidR="71D3EC5B" w:rsidRPr="00462319" w14:paraId="6F4BC9A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A7762E2" w14:textId="3B7C39C0"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434AA5B" w14:textId="2C7B8E72"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4B5E836" w14:textId="206A3272" w:rsidR="71D3EC5B" w:rsidRPr="00462319" w:rsidRDefault="71D3EC5B" w:rsidP="007A11B6">
                  <w:r w:rsidRPr="00462319">
                    <w:rPr>
                      <w:sz w:val="24"/>
                      <w:szCs w:val="24"/>
                    </w:rPr>
                    <w:t>Thông báo xác nhận sửa thông tin phiếu nhập</w:t>
                  </w:r>
                </w:p>
              </w:tc>
            </w:tr>
            <w:tr w:rsidR="71D3EC5B" w:rsidRPr="00462319" w14:paraId="2836E6D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90F8C24" w14:textId="3139E2F0"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6437397" w14:textId="2A050CB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70A38CB" w14:textId="446B0990" w:rsidR="71D3EC5B" w:rsidRPr="00462319" w:rsidRDefault="71D3EC5B" w:rsidP="007A11B6">
                  <w:r w:rsidRPr="00462319">
                    <w:rPr>
                      <w:sz w:val="24"/>
                      <w:szCs w:val="24"/>
                    </w:rPr>
                    <w:t>Thông báo đã sửa thông tin thành công</w:t>
                  </w:r>
                </w:p>
              </w:tc>
            </w:tr>
          </w:tbl>
          <w:p w14:paraId="5D2CBE49" w14:textId="77777777" w:rsidR="71D3EC5B" w:rsidRPr="00462319" w:rsidRDefault="71D3EC5B" w:rsidP="007A11B6"/>
        </w:tc>
      </w:tr>
      <w:tr w:rsidR="71D3EC5B" w:rsidRPr="00462319" w14:paraId="5C185BD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0D0F936" w14:textId="7DC37CAA"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7E4AD9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3836023" w14:textId="59DC8F8E"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7127F40" w14:textId="634CAD2D"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E3720AA" w14:textId="2BD2923E" w:rsidR="71D3EC5B" w:rsidRPr="00462319" w:rsidRDefault="71D3EC5B" w:rsidP="007A11B6">
                  <w:r w:rsidRPr="00462319">
                    <w:rPr>
                      <w:sz w:val="24"/>
                      <w:szCs w:val="24"/>
                    </w:rPr>
                    <w:t>Hành động</w:t>
                  </w:r>
                </w:p>
              </w:tc>
            </w:tr>
            <w:tr w:rsidR="71D3EC5B" w:rsidRPr="00462319" w14:paraId="519BABD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7F82B2" w14:textId="617ABB30"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1B9AE4" w14:textId="3790E06E"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A780FA0" w14:textId="2408A965" w:rsidR="71D3EC5B" w:rsidRPr="00462319" w:rsidRDefault="71D3EC5B" w:rsidP="007A11B6">
                  <w:r w:rsidRPr="00462319">
                    <w:rPr>
                      <w:sz w:val="24"/>
                      <w:szCs w:val="24"/>
                    </w:rPr>
                    <w:t xml:space="preserve">Thông báo chưa chọn phiếu nhập sửa </w:t>
                  </w:r>
                </w:p>
              </w:tc>
            </w:tr>
            <w:tr w:rsidR="71D3EC5B" w:rsidRPr="00462319" w14:paraId="0927B23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3D3E0AF" w14:textId="74BEE158"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A66A7A1" w14:textId="05AC45C1"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455F267" w14:textId="2B7944B2" w:rsidR="71D3EC5B" w:rsidRPr="00462319" w:rsidRDefault="71D3EC5B" w:rsidP="007A11B6">
                  <w:r w:rsidRPr="00462319">
                    <w:rPr>
                      <w:sz w:val="24"/>
                      <w:szCs w:val="24"/>
                    </w:rPr>
                    <w:t>Thông báo sửa thông tin không thành công</w:t>
                  </w:r>
                </w:p>
              </w:tc>
            </w:tr>
          </w:tbl>
          <w:p w14:paraId="2F870E96" w14:textId="77777777" w:rsidR="71D3EC5B" w:rsidRPr="00462319" w:rsidRDefault="71D3EC5B" w:rsidP="007A11B6"/>
        </w:tc>
      </w:tr>
    </w:tbl>
    <w:p w14:paraId="58D31399" w14:textId="4E429BFC" w:rsidR="71D3EC5B" w:rsidRPr="00462319" w:rsidRDefault="71D3EC5B" w:rsidP="007A11B6">
      <w:pPr>
        <w:spacing w:after="160" w:line="257" w:lineRule="auto"/>
      </w:pPr>
      <w:r w:rsidRPr="00462319">
        <w:rPr>
          <w:sz w:val="24"/>
          <w:szCs w:val="24"/>
        </w:rPr>
        <w:t xml:space="preserve"> </w:t>
      </w:r>
    </w:p>
    <w:p w14:paraId="4C6BC709" w14:textId="342E001C" w:rsidR="71D3EC5B" w:rsidRPr="00462319" w:rsidRDefault="71D3EC5B" w:rsidP="007A11B6">
      <w:pPr>
        <w:spacing w:after="160" w:line="257" w:lineRule="auto"/>
      </w:pPr>
      <w:r w:rsidRPr="00462319">
        <w:rPr>
          <w:sz w:val="24"/>
          <w:szCs w:val="24"/>
        </w:rPr>
        <w:t xml:space="preserve"> </w:t>
      </w:r>
    </w:p>
    <w:p w14:paraId="34109566" w14:textId="3A58C2CA" w:rsidR="71D3EC5B" w:rsidRPr="00462319" w:rsidRDefault="71D3EC5B" w:rsidP="007A11B6">
      <w:pPr>
        <w:spacing w:after="160" w:line="257" w:lineRule="auto"/>
      </w:pP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4D8D918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38CC5C8" w14:textId="2DA7555B"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6755681" w14:textId="1F67CC7D" w:rsidR="71D3EC5B" w:rsidRPr="00462319" w:rsidRDefault="71D3EC5B" w:rsidP="007A11B6">
            <w:r w:rsidRPr="00462319">
              <w:rPr>
                <w:sz w:val="24"/>
                <w:szCs w:val="24"/>
              </w:rPr>
              <w:t>UC26</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59358510" w14:textId="3E460C27"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6F9AD9BF" w14:textId="35FE13AC" w:rsidR="71D3EC5B" w:rsidRPr="00462319" w:rsidRDefault="71D3EC5B" w:rsidP="007A11B6">
            <w:r w:rsidRPr="00462319">
              <w:rPr>
                <w:sz w:val="24"/>
                <w:szCs w:val="24"/>
              </w:rPr>
              <w:t>Xoá phiếu nhập</w:t>
            </w:r>
          </w:p>
        </w:tc>
      </w:tr>
      <w:tr w:rsidR="71D3EC5B" w:rsidRPr="00462319" w14:paraId="318A3D1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8382695" w14:textId="4E986BA7"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D64D7C7" w14:textId="72D03944" w:rsidR="71D3EC5B" w:rsidRPr="00462319" w:rsidRDefault="71D3EC5B" w:rsidP="007A11B6">
            <w:r w:rsidRPr="00462319">
              <w:rPr>
                <w:sz w:val="24"/>
                <w:szCs w:val="24"/>
              </w:rPr>
              <w:t>Cho phép người dùng xoá phiếu nhập</w:t>
            </w:r>
          </w:p>
        </w:tc>
      </w:tr>
      <w:tr w:rsidR="71D3EC5B" w:rsidRPr="00462319" w14:paraId="5DEE154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A6F9B50" w14:textId="03024539"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914E1C9" w14:textId="2C978E7F" w:rsidR="71D3EC5B" w:rsidRPr="00462319" w:rsidRDefault="71D3EC5B" w:rsidP="007A11B6">
            <w:r w:rsidRPr="00462319">
              <w:rPr>
                <w:sz w:val="24"/>
                <w:szCs w:val="24"/>
              </w:rPr>
              <w:t>Nhân viên</w:t>
            </w:r>
          </w:p>
        </w:tc>
      </w:tr>
      <w:tr w:rsidR="71D3EC5B" w:rsidRPr="00462319" w14:paraId="1AAFBAE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E5D827A" w14:textId="2409AFB7"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B85DF96" w14:textId="0FE11BF2" w:rsidR="71D3EC5B" w:rsidRPr="00462319" w:rsidRDefault="71D3EC5B" w:rsidP="007A11B6">
            <w:r w:rsidRPr="00462319">
              <w:rPr>
                <w:sz w:val="24"/>
                <w:szCs w:val="24"/>
              </w:rPr>
              <w:t>Sau khi người dùng nhấn vào xoá phiếu nhập</w:t>
            </w:r>
          </w:p>
        </w:tc>
      </w:tr>
      <w:tr w:rsidR="71D3EC5B" w:rsidRPr="00462319" w14:paraId="4FC5DA1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EC279C7" w14:textId="6C75D902"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798970F" w14:textId="4134968E" w:rsidR="71D3EC5B" w:rsidRPr="00462319" w:rsidRDefault="71D3EC5B" w:rsidP="007A11B6">
            <w:r w:rsidRPr="00462319">
              <w:rPr>
                <w:sz w:val="24"/>
                <w:szCs w:val="24"/>
              </w:rPr>
              <w:t>Người dùng đang trong chức năng danh mục phiếu nhập</w:t>
            </w:r>
          </w:p>
        </w:tc>
      </w:tr>
      <w:tr w:rsidR="71D3EC5B" w:rsidRPr="00462319" w14:paraId="503DD50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1C00F29" w14:textId="08E64E71"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3703BDE" w14:textId="266A0311" w:rsidR="71D3EC5B" w:rsidRPr="00462319" w:rsidRDefault="71D3EC5B" w:rsidP="007A11B6">
            <w:r w:rsidRPr="00462319">
              <w:rPr>
                <w:sz w:val="24"/>
                <w:szCs w:val="24"/>
              </w:rPr>
              <w:t>Xoá phiếu nhập</w:t>
            </w:r>
          </w:p>
        </w:tc>
      </w:tr>
      <w:tr w:rsidR="71D3EC5B" w:rsidRPr="00462319" w14:paraId="6777AFF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02EAE21" w14:textId="114A9060"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F5A82A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00BBE31" w14:textId="6AA34886"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DBC1BC8" w14:textId="28523275"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C223FD5" w14:textId="65957617" w:rsidR="71D3EC5B" w:rsidRPr="00462319" w:rsidRDefault="71D3EC5B" w:rsidP="007A11B6">
                  <w:r w:rsidRPr="00462319">
                    <w:rPr>
                      <w:sz w:val="24"/>
                      <w:szCs w:val="24"/>
                    </w:rPr>
                    <w:t>Hành động</w:t>
                  </w:r>
                </w:p>
              </w:tc>
            </w:tr>
            <w:tr w:rsidR="71D3EC5B" w:rsidRPr="00462319" w14:paraId="6B879B6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A8C468A" w14:textId="62B05722"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ED5C13B" w14:textId="261672FB"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7E7FE0E" w14:textId="40821328" w:rsidR="71D3EC5B" w:rsidRPr="00462319" w:rsidRDefault="71D3EC5B" w:rsidP="007A11B6">
                  <w:r w:rsidRPr="00462319">
                    <w:rPr>
                      <w:sz w:val="24"/>
                      <w:szCs w:val="24"/>
                    </w:rPr>
                    <w:t xml:space="preserve">Chọn chức năng danh mục phiếu nhập trong </w:t>
                  </w:r>
                  <w:r w:rsidRPr="00462319">
                    <w:rPr>
                      <w:sz w:val="24"/>
                      <w:szCs w:val="24"/>
                    </w:rPr>
                    <w:lastRenderedPageBreak/>
                    <w:t>quản lý nhập xuất</w:t>
                  </w:r>
                </w:p>
              </w:tc>
            </w:tr>
            <w:tr w:rsidR="71D3EC5B" w:rsidRPr="00462319" w14:paraId="230E891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570B977" w14:textId="6184C005" w:rsidR="71D3EC5B" w:rsidRPr="00462319" w:rsidRDefault="71D3EC5B" w:rsidP="007A11B6">
                  <w:r w:rsidRPr="00462319">
                    <w:rPr>
                      <w:sz w:val="24"/>
                      <w:szCs w:val="24"/>
                    </w:rPr>
                    <w:lastRenderedPageBreak/>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2721F10" w14:textId="14A50851"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50167FD" w14:textId="10257B8B" w:rsidR="71D3EC5B" w:rsidRPr="00462319" w:rsidRDefault="71D3EC5B" w:rsidP="007A11B6">
                  <w:r w:rsidRPr="00462319">
                    <w:rPr>
                      <w:sz w:val="24"/>
                      <w:szCs w:val="24"/>
                    </w:rPr>
                    <w:t>Hiển thị giao diện danh mục phiếu nhập và danh sách phiếu nhập đang tồn tại</w:t>
                  </w:r>
                </w:p>
              </w:tc>
            </w:tr>
            <w:tr w:rsidR="71D3EC5B" w:rsidRPr="00462319" w14:paraId="49BD490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F03505F" w14:textId="1D42BB92"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2D42260" w14:textId="1EE6DFB8"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3EB38C" w14:textId="54406443" w:rsidR="71D3EC5B" w:rsidRPr="00462319" w:rsidRDefault="71D3EC5B" w:rsidP="007A11B6">
                  <w:r w:rsidRPr="00462319">
                    <w:rPr>
                      <w:sz w:val="24"/>
                      <w:szCs w:val="24"/>
                    </w:rPr>
                    <w:t>Chọn phiếu nhập cần xoá và nhấn chức năng xoá</w:t>
                  </w:r>
                </w:p>
              </w:tc>
            </w:tr>
            <w:tr w:rsidR="71D3EC5B" w:rsidRPr="00462319" w14:paraId="5A5B906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8302751" w14:textId="51FD2DA4"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6FE909C" w14:textId="12CD9278"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D6F8BB3" w14:textId="0AA4E377" w:rsidR="71D3EC5B" w:rsidRPr="00462319" w:rsidRDefault="71D3EC5B" w:rsidP="007A11B6">
                  <w:r w:rsidRPr="00462319">
                    <w:rPr>
                      <w:sz w:val="24"/>
                      <w:szCs w:val="24"/>
                    </w:rPr>
                    <w:t>Thông báo xác nhận xoá phiếu nhập</w:t>
                  </w:r>
                </w:p>
              </w:tc>
            </w:tr>
            <w:tr w:rsidR="71D3EC5B" w:rsidRPr="00462319" w14:paraId="1893991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EA86E29" w14:textId="73F728E6"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F214924" w14:textId="16FEE98F"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CBDFBD" w14:textId="7D2CCC85" w:rsidR="71D3EC5B" w:rsidRPr="00462319" w:rsidRDefault="71D3EC5B" w:rsidP="007A11B6">
                  <w:r w:rsidRPr="00462319">
                    <w:rPr>
                      <w:sz w:val="24"/>
                      <w:szCs w:val="24"/>
                    </w:rPr>
                    <w:t>Thông báo xoá phiếu nhập thành công</w:t>
                  </w:r>
                </w:p>
              </w:tc>
            </w:tr>
          </w:tbl>
          <w:p w14:paraId="5ECD2EED" w14:textId="01BB08D3" w:rsidR="71D3EC5B" w:rsidRPr="00462319" w:rsidRDefault="71D3EC5B" w:rsidP="007A11B6"/>
        </w:tc>
      </w:tr>
      <w:tr w:rsidR="71D3EC5B" w:rsidRPr="00462319" w14:paraId="2979B53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9DA3625" w14:textId="366D1155"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5B3C39B1"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0C77A2E" w14:textId="6F4BF40A"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4839704" w14:textId="4E65A731"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7047562" w14:textId="3A55082A" w:rsidR="71D3EC5B" w:rsidRPr="00462319" w:rsidRDefault="71D3EC5B" w:rsidP="007A11B6">
                  <w:r w:rsidRPr="00462319">
                    <w:rPr>
                      <w:sz w:val="24"/>
                      <w:szCs w:val="24"/>
                    </w:rPr>
                    <w:t>Hành động</w:t>
                  </w:r>
                </w:p>
              </w:tc>
            </w:tr>
            <w:tr w:rsidR="71D3EC5B" w:rsidRPr="00462319" w14:paraId="624BDE1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F86EE75" w14:textId="2786D3CC"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77419BA" w14:textId="4F5FCA67"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A455BE" w14:textId="13237257" w:rsidR="71D3EC5B" w:rsidRPr="00462319" w:rsidRDefault="71D3EC5B" w:rsidP="007A11B6">
                  <w:r w:rsidRPr="00462319">
                    <w:rPr>
                      <w:sz w:val="24"/>
                      <w:szCs w:val="24"/>
                    </w:rPr>
                    <w:t>Thông báo chưa chọn phiếu nhập để xoá</w:t>
                  </w:r>
                </w:p>
              </w:tc>
            </w:tr>
            <w:tr w:rsidR="71D3EC5B" w:rsidRPr="00462319" w14:paraId="5984B8C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CFE291" w14:textId="06DA5CA1"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23C4684" w14:textId="77CC9AE6"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245C61" w14:textId="048FA393" w:rsidR="71D3EC5B" w:rsidRPr="00462319" w:rsidRDefault="71D3EC5B" w:rsidP="007A11B6">
                  <w:r w:rsidRPr="00462319">
                    <w:rPr>
                      <w:sz w:val="24"/>
                      <w:szCs w:val="24"/>
                    </w:rPr>
                    <w:t>Thông báo xoá không thành công</w:t>
                  </w:r>
                </w:p>
              </w:tc>
            </w:tr>
          </w:tbl>
          <w:p w14:paraId="6AD2BFC4" w14:textId="7F4E24FF" w:rsidR="71D3EC5B" w:rsidRPr="00462319" w:rsidRDefault="71D3EC5B" w:rsidP="007A11B6"/>
        </w:tc>
      </w:tr>
    </w:tbl>
    <w:p w14:paraId="4463B470" w14:textId="2DB3C1EA" w:rsidR="71D3EC5B" w:rsidRPr="00462319" w:rsidRDefault="71D3EC5B" w:rsidP="007A11B6">
      <w:pPr>
        <w:spacing w:after="160" w:line="257" w:lineRule="auto"/>
      </w:pPr>
      <w:r w:rsidRPr="00462319">
        <w:rPr>
          <w:sz w:val="24"/>
          <w:szCs w:val="24"/>
        </w:rPr>
        <w:t xml:space="preserve"> </w:t>
      </w:r>
    </w:p>
    <w:p w14:paraId="66EDB6D4" w14:textId="0F644C9B"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124C8AD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3321FCC" w14:textId="5E6DD1D3"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D16FCA4" w14:textId="7F0ABFA5" w:rsidR="71D3EC5B" w:rsidRPr="00462319" w:rsidRDefault="71D3EC5B" w:rsidP="007A11B6">
            <w:r w:rsidRPr="00462319">
              <w:rPr>
                <w:sz w:val="24"/>
                <w:szCs w:val="24"/>
              </w:rPr>
              <w:t>UC27</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1C54D29E" w14:textId="1C33A2A2"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3107A4D" w14:textId="51EF6CD5" w:rsidR="71D3EC5B" w:rsidRPr="00462319" w:rsidRDefault="71D3EC5B" w:rsidP="007A11B6">
            <w:r w:rsidRPr="00462319">
              <w:rPr>
                <w:sz w:val="24"/>
                <w:szCs w:val="24"/>
              </w:rPr>
              <w:t>Chi tiết phiếu nhập</w:t>
            </w:r>
          </w:p>
        </w:tc>
      </w:tr>
      <w:tr w:rsidR="71D3EC5B" w:rsidRPr="00462319" w14:paraId="104D7E1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FFB5391" w14:textId="4CB17EFB"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4F89F86" w14:textId="29F8277A" w:rsidR="71D3EC5B" w:rsidRPr="00462319" w:rsidRDefault="71D3EC5B" w:rsidP="007A11B6">
            <w:r w:rsidRPr="00462319">
              <w:rPr>
                <w:sz w:val="24"/>
                <w:szCs w:val="24"/>
              </w:rPr>
              <w:t>Cho phép người dùng xem vào giao diện chi tiết phiếu nhập</w:t>
            </w:r>
          </w:p>
        </w:tc>
      </w:tr>
      <w:tr w:rsidR="71D3EC5B" w:rsidRPr="00462319" w14:paraId="31A68B6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9A509FF" w14:textId="4FD54014"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A4F07E2" w14:textId="7E879F8B" w:rsidR="71D3EC5B" w:rsidRPr="00462319" w:rsidRDefault="71D3EC5B" w:rsidP="007A11B6">
            <w:r w:rsidRPr="00462319">
              <w:rPr>
                <w:sz w:val="24"/>
                <w:szCs w:val="24"/>
              </w:rPr>
              <w:t>Nhân viên</w:t>
            </w:r>
          </w:p>
        </w:tc>
      </w:tr>
      <w:tr w:rsidR="71D3EC5B" w:rsidRPr="00462319" w14:paraId="62629D8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55EC012" w14:textId="7D692C29"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F307FD" w14:textId="5803F42D" w:rsidR="71D3EC5B" w:rsidRPr="00462319" w:rsidRDefault="71D3EC5B" w:rsidP="007A11B6">
            <w:r w:rsidRPr="00462319">
              <w:rPr>
                <w:sz w:val="24"/>
                <w:szCs w:val="24"/>
              </w:rPr>
              <w:t>Sau khi người dùng nhấn vào phiếu nhập</w:t>
            </w:r>
          </w:p>
        </w:tc>
      </w:tr>
      <w:tr w:rsidR="71D3EC5B" w:rsidRPr="00462319" w14:paraId="0A110CB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CC546DA" w14:textId="74F636B5"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B3CE361" w14:textId="6357D637" w:rsidR="71D3EC5B" w:rsidRPr="00462319" w:rsidRDefault="71D3EC5B" w:rsidP="007A11B6">
            <w:r w:rsidRPr="00462319">
              <w:rPr>
                <w:sz w:val="24"/>
                <w:szCs w:val="24"/>
              </w:rPr>
              <w:t>Người dùng đang trong chức năng danh mục phiếu nhập</w:t>
            </w:r>
          </w:p>
        </w:tc>
      </w:tr>
      <w:tr w:rsidR="71D3EC5B" w:rsidRPr="00462319" w14:paraId="0C4AECC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EBE4C21" w14:textId="3D42E638"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33E1972" w14:textId="6409BFC4" w:rsidR="71D3EC5B" w:rsidRPr="00462319" w:rsidRDefault="71D3EC5B" w:rsidP="007A11B6">
            <w:r w:rsidRPr="00462319">
              <w:rPr>
                <w:sz w:val="24"/>
                <w:szCs w:val="24"/>
              </w:rPr>
              <w:t>Xem chi tiết phiếu nhập</w:t>
            </w:r>
          </w:p>
        </w:tc>
      </w:tr>
      <w:tr w:rsidR="71D3EC5B" w:rsidRPr="00462319" w14:paraId="704B51E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69EB172" w14:textId="26A11531"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01BD0C3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3F03248" w14:textId="50161AE3"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365BC98" w14:textId="5F0AAAD8"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C326879" w14:textId="4B9BB5F4" w:rsidR="71D3EC5B" w:rsidRPr="00462319" w:rsidRDefault="71D3EC5B" w:rsidP="007A11B6">
                  <w:r w:rsidRPr="00462319">
                    <w:rPr>
                      <w:sz w:val="24"/>
                      <w:szCs w:val="24"/>
                    </w:rPr>
                    <w:t>Hành động</w:t>
                  </w:r>
                </w:p>
              </w:tc>
            </w:tr>
            <w:tr w:rsidR="71D3EC5B" w:rsidRPr="00462319" w14:paraId="25F17E0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CEECFB0" w14:textId="0E8301AF"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3A66E4C" w14:textId="27DDCC32"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D989484" w14:textId="0E1DF13D" w:rsidR="71D3EC5B" w:rsidRPr="00462319" w:rsidRDefault="71D3EC5B" w:rsidP="007A11B6">
                  <w:r w:rsidRPr="00462319">
                    <w:rPr>
                      <w:sz w:val="24"/>
                      <w:szCs w:val="24"/>
                    </w:rPr>
                    <w:t>Nhấp vào phiếu nhập trong danh sách phiếu nhập</w:t>
                  </w:r>
                </w:p>
              </w:tc>
            </w:tr>
            <w:tr w:rsidR="71D3EC5B" w:rsidRPr="00462319" w14:paraId="4B1356D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AE35C4F" w14:textId="0C180E87"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BFCA16C" w14:textId="112B93BC"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E0B772D" w14:textId="5118882C" w:rsidR="71D3EC5B" w:rsidRPr="00462319" w:rsidRDefault="71D3EC5B" w:rsidP="007A11B6">
                  <w:r w:rsidRPr="00462319">
                    <w:rPr>
                      <w:sz w:val="24"/>
                      <w:szCs w:val="24"/>
                    </w:rPr>
                    <w:t>Hiển thị giao diện chi tiết phiếu nhập và danh sách sản phẩm đang tồn tại</w:t>
                  </w:r>
                </w:p>
              </w:tc>
            </w:tr>
          </w:tbl>
          <w:p w14:paraId="1EB8A12A" w14:textId="46B6254F" w:rsidR="71D3EC5B" w:rsidRPr="00462319" w:rsidRDefault="71D3EC5B" w:rsidP="007A11B6"/>
        </w:tc>
      </w:tr>
      <w:tr w:rsidR="71D3EC5B" w:rsidRPr="00462319" w14:paraId="51D73C5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6703F02" w14:textId="2141EC14"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17BDEB3E"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8FFDE8E" w14:textId="25CFBAC9"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D94D82C" w14:textId="0211004F"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365723B" w14:textId="71896B74" w:rsidR="71D3EC5B" w:rsidRPr="00462319" w:rsidRDefault="71D3EC5B" w:rsidP="007A11B6">
                  <w:r w:rsidRPr="00462319">
                    <w:rPr>
                      <w:sz w:val="24"/>
                      <w:szCs w:val="24"/>
                    </w:rPr>
                    <w:t>Hành động</w:t>
                  </w:r>
                </w:p>
              </w:tc>
            </w:tr>
            <w:tr w:rsidR="71D3EC5B" w:rsidRPr="00462319" w14:paraId="5510AFC8"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ECC1B7C" w14:textId="24017353"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7824B80" w14:textId="2D545FF4"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AB9374D" w14:textId="6B060302" w:rsidR="71D3EC5B" w:rsidRPr="00462319" w:rsidRDefault="71D3EC5B" w:rsidP="007A11B6">
                  <w:r w:rsidRPr="00462319">
                    <w:rPr>
                      <w:sz w:val="24"/>
                      <w:szCs w:val="24"/>
                    </w:rPr>
                    <w:t xml:space="preserve"> </w:t>
                  </w:r>
                </w:p>
              </w:tc>
            </w:tr>
          </w:tbl>
          <w:p w14:paraId="775CB872" w14:textId="54C212C7" w:rsidR="71D3EC5B" w:rsidRPr="00462319" w:rsidRDefault="71D3EC5B" w:rsidP="007A11B6"/>
        </w:tc>
      </w:tr>
    </w:tbl>
    <w:p w14:paraId="55A752D8" w14:textId="0ADD4ACA" w:rsidR="71D3EC5B" w:rsidRPr="00462319" w:rsidRDefault="71D3EC5B" w:rsidP="007A11B6">
      <w:pPr>
        <w:spacing w:after="160" w:line="257" w:lineRule="auto"/>
      </w:pPr>
      <w:r w:rsidRPr="00462319">
        <w:rPr>
          <w:sz w:val="24"/>
          <w:szCs w:val="24"/>
        </w:rPr>
        <w:t xml:space="preserve"> </w:t>
      </w:r>
    </w:p>
    <w:p w14:paraId="3AA8E34F" w14:textId="3F40F6CB" w:rsidR="71D3EC5B" w:rsidRPr="00462319" w:rsidRDefault="71D3EC5B" w:rsidP="007A11B6">
      <w:pPr>
        <w:spacing w:after="160" w:line="257" w:lineRule="auto"/>
      </w:pPr>
      <w:r w:rsidRPr="00462319">
        <w:rPr>
          <w:sz w:val="24"/>
          <w:szCs w:val="24"/>
        </w:rPr>
        <w:t>Chi tiết phiếu nhập</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2217CDD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CC36B3C" w14:textId="6F55E996"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F0FE83F" w14:textId="667A6B3C" w:rsidR="71D3EC5B" w:rsidRPr="00462319" w:rsidRDefault="71D3EC5B" w:rsidP="007A11B6">
            <w:r w:rsidRPr="00462319">
              <w:rPr>
                <w:sz w:val="24"/>
                <w:szCs w:val="24"/>
              </w:rPr>
              <w:t>UC28</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992400D" w14:textId="3D772AFB"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EB49518" w14:textId="40DCAB2C" w:rsidR="71D3EC5B" w:rsidRPr="00462319" w:rsidRDefault="71D3EC5B" w:rsidP="007A11B6">
            <w:r w:rsidRPr="00462319">
              <w:rPr>
                <w:sz w:val="24"/>
                <w:szCs w:val="24"/>
              </w:rPr>
              <w:t>Thêm chi tiết phiếu nhập</w:t>
            </w:r>
          </w:p>
        </w:tc>
      </w:tr>
      <w:tr w:rsidR="71D3EC5B" w:rsidRPr="00462319" w14:paraId="5627F09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ACEA139" w14:textId="707234C7"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0B5C652" w14:textId="0CA0E7D2" w:rsidR="71D3EC5B" w:rsidRPr="00462319" w:rsidRDefault="71D3EC5B" w:rsidP="007A11B6">
            <w:r w:rsidRPr="00462319">
              <w:rPr>
                <w:sz w:val="24"/>
                <w:szCs w:val="24"/>
              </w:rPr>
              <w:t>Cho phép người dùng thêm chi tiết phiếu nhập</w:t>
            </w:r>
          </w:p>
        </w:tc>
      </w:tr>
      <w:tr w:rsidR="71D3EC5B" w:rsidRPr="00462319" w14:paraId="4FE49F7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D0AD21C" w14:textId="1E2DB56A"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9EED89D" w14:textId="4274376A" w:rsidR="71D3EC5B" w:rsidRPr="00462319" w:rsidRDefault="71D3EC5B" w:rsidP="007A11B6">
            <w:r w:rsidRPr="00462319">
              <w:rPr>
                <w:sz w:val="24"/>
                <w:szCs w:val="24"/>
              </w:rPr>
              <w:t>Nhân viên</w:t>
            </w:r>
          </w:p>
        </w:tc>
      </w:tr>
      <w:tr w:rsidR="71D3EC5B" w:rsidRPr="00462319" w14:paraId="0E28A93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21FCEDF" w14:textId="65A6BF1A"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A82D0FA" w14:textId="1E06617F" w:rsidR="71D3EC5B" w:rsidRPr="00462319" w:rsidRDefault="71D3EC5B" w:rsidP="007A11B6">
            <w:r w:rsidRPr="00462319">
              <w:rPr>
                <w:sz w:val="24"/>
                <w:szCs w:val="24"/>
              </w:rPr>
              <w:t>Sau khi người dùng nhấn vào thêm chi tiết phiếu nhập</w:t>
            </w:r>
          </w:p>
        </w:tc>
      </w:tr>
      <w:tr w:rsidR="71D3EC5B" w:rsidRPr="00462319" w14:paraId="2F3A8E0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CF9B5B3" w14:textId="4AD77B27"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19BBFE7" w14:textId="082C1B92" w:rsidR="71D3EC5B" w:rsidRPr="00462319" w:rsidRDefault="71D3EC5B" w:rsidP="007A11B6">
            <w:r w:rsidRPr="00462319">
              <w:rPr>
                <w:sz w:val="24"/>
                <w:szCs w:val="24"/>
              </w:rPr>
              <w:t>Người dùng đang trong giao diện chi tiết phiếu nhập</w:t>
            </w:r>
          </w:p>
        </w:tc>
      </w:tr>
      <w:tr w:rsidR="71D3EC5B" w:rsidRPr="00462319" w14:paraId="15974B4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13BB607" w14:textId="2F9DD7BA" w:rsidR="71D3EC5B" w:rsidRPr="00462319" w:rsidRDefault="71D3EC5B" w:rsidP="007A11B6">
            <w:r w:rsidRPr="00462319">
              <w:rPr>
                <w:b/>
                <w:bCs/>
                <w:sz w:val="24"/>
                <w:szCs w:val="24"/>
              </w:rPr>
              <w:lastRenderedPageBreak/>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16A521F" w14:textId="58382605" w:rsidR="71D3EC5B" w:rsidRPr="00462319" w:rsidRDefault="71D3EC5B" w:rsidP="007A11B6">
            <w:r w:rsidRPr="00462319">
              <w:rPr>
                <w:sz w:val="24"/>
                <w:szCs w:val="24"/>
              </w:rPr>
              <w:t>Thêm chi tiết phiếu nhập</w:t>
            </w:r>
          </w:p>
        </w:tc>
      </w:tr>
      <w:tr w:rsidR="71D3EC5B" w:rsidRPr="00462319" w14:paraId="3DA6A00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3E358F4" w14:textId="1E9ABFA8"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126F2C2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24F82A2" w14:textId="116BEB71"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25BDEA1" w14:textId="18040626"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B3BD9DE" w14:textId="0B3846CC" w:rsidR="71D3EC5B" w:rsidRPr="00462319" w:rsidRDefault="71D3EC5B" w:rsidP="007A11B6">
                  <w:r w:rsidRPr="00462319">
                    <w:rPr>
                      <w:sz w:val="24"/>
                      <w:szCs w:val="24"/>
                    </w:rPr>
                    <w:t>Hành động</w:t>
                  </w:r>
                </w:p>
              </w:tc>
            </w:tr>
            <w:tr w:rsidR="71D3EC5B" w:rsidRPr="00462319" w14:paraId="7AE948E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D0E0B17" w14:textId="73FD65E6"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86BA1C9" w14:textId="030E8B65"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4F17AF1" w14:textId="3837FFBC" w:rsidR="71D3EC5B" w:rsidRPr="00462319" w:rsidRDefault="71D3EC5B" w:rsidP="007A11B6">
                  <w:r w:rsidRPr="00462319">
                    <w:rPr>
                      <w:sz w:val="24"/>
                      <w:szCs w:val="24"/>
                    </w:rPr>
                    <w:t>Nhấp vào phiếu nhập trong danh sách phiếu nhập</w:t>
                  </w:r>
                </w:p>
              </w:tc>
            </w:tr>
            <w:tr w:rsidR="71D3EC5B" w:rsidRPr="00462319" w14:paraId="21D1EC9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74986C4" w14:textId="59FB99A1"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A8E5373" w14:textId="023A095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FEC0E19" w14:textId="732DAF2F" w:rsidR="71D3EC5B" w:rsidRPr="00462319" w:rsidRDefault="71D3EC5B" w:rsidP="007A11B6">
                  <w:r w:rsidRPr="00462319">
                    <w:rPr>
                      <w:sz w:val="24"/>
                      <w:szCs w:val="24"/>
                    </w:rPr>
                    <w:t xml:space="preserve">Hiển thị giao diện chi tiết phiếu nhập </w:t>
                  </w:r>
                </w:p>
                <w:p w14:paraId="7604F1C4" w14:textId="730DB7A7" w:rsidR="71D3EC5B" w:rsidRPr="00462319" w:rsidRDefault="71D3EC5B" w:rsidP="007A11B6">
                  <w:r w:rsidRPr="00462319">
                    <w:rPr>
                      <w:sz w:val="24"/>
                      <w:szCs w:val="24"/>
                    </w:rPr>
                    <w:t>và danh sách sản phẩm đang tồn tại</w:t>
                  </w:r>
                </w:p>
              </w:tc>
            </w:tr>
            <w:tr w:rsidR="71D3EC5B" w:rsidRPr="00462319" w14:paraId="38D10FC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1403877" w14:textId="17C66773"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8E3773D" w14:textId="2EADDE9B"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A10A5F7" w14:textId="7655DB87" w:rsidR="71D3EC5B" w:rsidRPr="00462319" w:rsidRDefault="71D3EC5B" w:rsidP="007A11B6">
                  <w:r w:rsidRPr="00462319">
                    <w:rPr>
                      <w:sz w:val="24"/>
                      <w:szCs w:val="24"/>
                    </w:rPr>
                    <w:t xml:space="preserve">Nhập thông tin (Mã hàng, Tên hàng, Số lượng, Đơn giá, Đơn vị tính, Thành tiền) và nhấn chức năng  thêm </w:t>
                  </w:r>
                </w:p>
              </w:tc>
            </w:tr>
            <w:tr w:rsidR="71D3EC5B" w:rsidRPr="00462319" w14:paraId="7DAEE2C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F458755" w14:textId="110E926B"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8F5EB89" w14:textId="51D666FD"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BFD6095" w14:textId="22A87E51" w:rsidR="71D3EC5B" w:rsidRPr="00462319" w:rsidRDefault="71D3EC5B" w:rsidP="007A11B6">
                  <w:r w:rsidRPr="00462319">
                    <w:rPr>
                      <w:sz w:val="24"/>
                      <w:szCs w:val="24"/>
                    </w:rPr>
                    <w:t xml:space="preserve">Thông báo xác nhận  thêm chi tiết phiếu nhập </w:t>
                  </w:r>
                </w:p>
              </w:tc>
            </w:tr>
            <w:tr w:rsidR="71D3EC5B" w:rsidRPr="00462319" w14:paraId="610FD34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0E0862" w14:textId="48F068B0"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D4E6555" w14:textId="3DAD7C55"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70B4D8" w14:textId="5F4A89C6" w:rsidR="71D3EC5B" w:rsidRPr="00462319" w:rsidRDefault="71D3EC5B" w:rsidP="007A11B6">
                  <w:r w:rsidRPr="00462319">
                    <w:rPr>
                      <w:sz w:val="24"/>
                      <w:szCs w:val="24"/>
                    </w:rPr>
                    <w:t>Kiểm tra thông tin vừa nhập có đủ trường bắt buộc</w:t>
                  </w:r>
                </w:p>
              </w:tc>
            </w:tr>
            <w:tr w:rsidR="71D3EC5B" w:rsidRPr="00462319" w14:paraId="1AD9060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83037B" w14:textId="7CEE050E" w:rsidR="71D3EC5B" w:rsidRPr="00462319" w:rsidRDefault="71D3EC5B" w:rsidP="007A11B6">
                  <w:r w:rsidRPr="00462319">
                    <w:rPr>
                      <w:sz w:val="24"/>
                      <w:szCs w:val="24"/>
                    </w:rPr>
                    <w:t>6</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C822508" w14:textId="5F3E7149"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46E5FE0" w14:textId="66708F0C" w:rsidR="71D3EC5B" w:rsidRPr="00462319" w:rsidRDefault="71D3EC5B" w:rsidP="007A11B6">
                  <w:r w:rsidRPr="00462319">
                    <w:rPr>
                      <w:sz w:val="24"/>
                      <w:szCs w:val="24"/>
                    </w:rPr>
                    <w:t>Xác định thêm chi tiết phiếu nhập  thành công</w:t>
                  </w:r>
                </w:p>
              </w:tc>
            </w:tr>
          </w:tbl>
          <w:p w14:paraId="13093800" w14:textId="77777777" w:rsidR="71D3EC5B" w:rsidRPr="00462319" w:rsidRDefault="71D3EC5B" w:rsidP="007A11B6"/>
        </w:tc>
      </w:tr>
      <w:tr w:rsidR="71D3EC5B" w:rsidRPr="00462319" w14:paraId="4A982FC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EEFD2B3" w14:textId="61D8E524"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659221E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5E63319" w14:textId="0AC0F5DE"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61D6AE6" w14:textId="4C154C91"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599A308" w14:textId="18825435" w:rsidR="71D3EC5B" w:rsidRPr="00462319" w:rsidRDefault="71D3EC5B" w:rsidP="007A11B6">
                  <w:r w:rsidRPr="00462319">
                    <w:rPr>
                      <w:sz w:val="24"/>
                      <w:szCs w:val="24"/>
                    </w:rPr>
                    <w:t>Hành động</w:t>
                  </w:r>
                </w:p>
              </w:tc>
            </w:tr>
            <w:tr w:rsidR="71D3EC5B" w:rsidRPr="00462319" w14:paraId="1B4C773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D1931C3" w14:textId="6F198A64"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1BF98F9" w14:textId="2A23FA3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B16DC5F" w14:textId="72FF1404" w:rsidR="71D3EC5B" w:rsidRPr="00462319" w:rsidRDefault="71D3EC5B" w:rsidP="007A11B6">
                  <w:r w:rsidRPr="00462319">
                    <w:rPr>
                      <w:sz w:val="24"/>
                      <w:szCs w:val="24"/>
                    </w:rPr>
                    <w:t xml:space="preserve">Thông báo chưa nhập đủ các trường </w:t>
                  </w:r>
                </w:p>
              </w:tc>
            </w:tr>
            <w:tr w:rsidR="71D3EC5B" w:rsidRPr="00462319" w14:paraId="4DF5906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09A57CB" w14:textId="110B3C02" w:rsidR="71D3EC5B" w:rsidRPr="00462319" w:rsidRDefault="71D3EC5B" w:rsidP="007A11B6">
                  <w:r w:rsidRPr="00462319">
                    <w:rPr>
                      <w:sz w:val="24"/>
                      <w:szCs w:val="24"/>
                    </w:rPr>
                    <w:t>6a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7C4BCFB" w14:textId="65B0E188"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15A3959" w14:textId="4D55D629" w:rsidR="71D3EC5B" w:rsidRPr="00462319" w:rsidRDefault="71D3EC5B" w:rsidP="007A11B6">
                  <w:r w:rsidRPr="00462319">
                    <w:rPr>
                      <w:sz w:val="24"/>
                      <w:szCs w:val="24"/>
                    </w:rPr>
                    <w:t>Thông báo thêm chi tiết phiếu nhập không thành công</w:t>
                  </w:r>
                </w:p>
              </w:tc>
            </w:tr>
          </w:tbl>
          <w:p w14:paraId="5E724179" w14:textId="77777777" w:rsidR="71D3EC5B" w:rsidRPr="00462319" w:rsidRDefault="71D3EC5B" w:rsidP="007A11B6"/>
        </w:tc>
      </w:tr>
    </w:tbl>
    <w:p w14:paraId="197E7FA2" w14:textId="0613F705"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65D69D8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48FCD54" w14:textId="3805AEE4"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3A0017D" w14:textId="3C89A5C9" w:rsidR="71D3EC5B" w:rsidRPr="00462319" w:rsidRDefault="71D3EC5B" w:rsidP="007A11B6">
            <w:r w:rsidRPr="00462319">
              <w:rPr>
                <w:sz w:val="24"/>
                <w:szCs w:val="24"/>
              </w:rPr>
              <w:t>UC29</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9323A8D" w14:textId="5405661C"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DDEA7A6" w14:textId="7A2E055F" w:rsidR="71D3EC5B" w:rsidRPr="00462319" w:rsidRDefault="71D3EC5B" w:rsidP="007A11B6">
            <w:r w:rsidRPr="00462319">
              <w:rPr>
                <w:sz w:val="24"/>
                <w:szCs w:val="24"/>
              </w:rPr>
              <w:t>Xem chi tiết phiếu nhập</w:t>
            </w:r>
          </w:p>
        </w:tc>
      </w:tr>
      <w:tr w:rsidR="71D3EC5B" w:rsidRPr="00462319" w14:paraId="163A4D9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B548E04" w14:textId="54CAC088"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48A4FF6" w14:textId="1CB8DE72" w:rsidR="71D3EC5B" w:rsidRPr="00462319" w:rsidRDefault="71D3EC5B" w:rsidP="007A11B6">
            <w:r w:rsidRPr="00462319">
              <w:rPr>
                <w:sz w:val="24"/>
                <w:szCs w:val="24"/>
              </w:rPr>
              <w:t>Cho phép người dùng xem chi tiết phiếu nhập</w:t>
            </w:r>
          </w:p>
        </w:tc>
      </w:tr>
      <w:tr w:rsidR="71D3EC5B" w:rsidRPr="00462319" w14:paraId="7AB03A1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309B056" w14:textId="586C9C96"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C7DEC9A" w14:textId="1F172AB6" w:rsidR="71D3EC5B" w:rsidRPr="00462319" w:rsidRDefault="71D3EC5B" w:rsidP="007A11B6">
            <w:r w:rsidRPr="00462319">
              <w:rPr>
                <w:sz w:val="24"/>
                <w:szCs w:val="24"/>
              </w:rPr>
              <w:t>Nhân viên</w:t>
            </w:r>
          </w:p>
        </w:tc>
      </w:tr>
      <w:tr w:rsidR="71D3EC5B" w:rsidRPr="00462319" w14:paraId="358BCEB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716FD45" w14:textId="2ECFC2EA"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C2925C9" w14:textId="7B58982E" w:rsidR="71D3EC5B" w:rsidRPr="00462319" w:rsidRDefault="71D3EC5B" w:rsidP="007A11B6">
            <w:r w:rsidRPr="00462319">
              <w:rPr>
                <w:sz w:val="24"/>
                <w:szCs w:val="24"/>
              </w:rPr>
              <w:t>Sau khi người dùng nhấn vào phiếu nhập</w:t>
            </w:r>
          </w:p>
        </w:tc>
      </w:tr>
      <w:tr w:rsidR="71D3EC5B" w:rsidRPr="00462319" w14:paraId="731F3A7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88F4FE1" w14:textId="607F5C10"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7982ABE" w14:textId="64B9B5DD" w:rsidR="71D3EC5B" w:rsidRPr="00462319" w:rsidRDefault="71D3EC5B" w:rsidP="007A11B6">
            <w:r w:rsidRPr="00462319">
              <w:rPr>
                <w:sz w:val="24"/>
                <w:szCs w:val="24"/>
              </w:rPr>
              <w:t>Người dùng đang trong chức năng danh mục phiếu nhập</w:t>
            </w:r>
          </w:p>
        </w:tc>
      </w:tr>
      <w:tr w:rsidR="71D3EC5B" w:rsidRPr="00462319" w14:paraId="274931C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4B17579" w14:textId="2A4326FF"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E02B089" w14:textId="76BF105F" w:rsidR="71D3EC5B" w:rsidRPr="00462319" w:rsidRDefault="71D3EC5B" w:rsidP="007A11B6">
            <w:r w:rsidRPr="00462319">
              <w:rPr>
                <w:sz w:val="24"/>
                <w:szCs w:val="24"/>
              </w:rPr>
              <w:t>Xem danh sách phiếu nhập</w:t>
            </w:r>
          </w:p>
        </w:tc>
      </w:tr>
      <w:tr w:rsidR="71D3EC5B" w:rsidRPr="00462319" w14:paraId="29748EF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EC95ACC" w14:textId="58DE86A8"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6E05133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875623E" w14:textId="62808DA2"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B57E9E5" w14:textId="64CD73FB"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76DA30D" w14:textId="76A3A06E" w:rsidR="71D3EC5B" w:rsidRPr="00462319" w:rsidRDefault="71D3EC5B" w:rsidP="007A11B6">
                  <w:r w:rsidRPr="00462319">
                    <w:rPr>
                      <w:sz w:val="24"/>
                      <w:szCs w:val="24"/>
                    </w:rPr>
                    <w:t>Hành động</w:t>
                  </w:r>
                </w:p>
              </w:tc>
            </w:tr>
            <w:tr w:rsidR="71D3EC5B" w:rsidRPr="00462319" w14:paraId="7623788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544BC9F" w14:textId="06F0FBF9"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603CBD5" w14:textId="48BCBE30"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7BEB325" w14:textId="542EDC7C" w:rsidR="71D3EC5B" w:rsidRPr="00462319" w:rsidRDefault="71D3EC5B" w:rsidP="007A11B6">
                  <w:r w:rsidRPr="00462319">
                    <w:rPr>
                      <w:sz w:val="24"/>
                      <w:szCs w:val="24"/>
                    </w:rPr>
                    <w:t>Nhấp vào phiếu nhập trong danh sách phiếu nhập</w:t>
                  </w:r>
                </w:p>
              </w:tc>
            </w:tr>
            <w:tr w:rsidR="71D3EC5B" w:rsidRPr="00462319" w14:paraId="631F2AF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756625" w14:textId="664AC200"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7FA4A9F" w14:textId="5CCE2E11"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E8B6B4F" w14:textId="3C4102F2" w:rsidR="71D3EC5B" w:rsidRPr="00462319" w:rsidRDefault="71D3EC5B" w:rsidP="007A11B6">
                  <w:r w:rsidRPr="00462319">
                    <w:rPr>
                      <w:sz w:val="24"/>
                      <w:szCs w:val="24"/>
                    </w:rPr>
                    <w:t xml:space="preserve">Hiển thị giao diện chi tiết phiếu nhập </w:t>
                  </w:r>
                </w:p>
                <w:p w14:paraId="19EF5BB1" w14:textId="511F880F" w:rsidR="71D3EC5B" w:rsidRPr="00462319" w:rsidRDefault="71D3EC5B" w:rsidP="007A11B6">
                  <w:r w:rsidRPr="00462319">
                    <w:rPr>
                      <w:sz w:val="24"/>
                      <w:szCs w:val="24"/>
                    </w:rPr>
                    <w:t>và danh sách sản phẩm đang tồn tại</w:t>
                  </w:r>
                </w:p>
              </w:tc>
            </w:tr>
          </w:tbl>
          <w:p w14:paraId="5E056639" w14:textId="4B858C3A" w:rsidR="71D3EC5B" w:rsidRPr="00462319" w:rsidRDefault="71D3EC5B" w:rsidP="007A11B6"/>
        </w:tc>
      </w:tr>
      <w:tr w:rsidR="71D3EC5B" w:rsidRPr="00462319" w14:paraId="46C6AB9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440C35D" w14:textId="026B4E1B"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0DC5AF80"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BA22A30" w14:textId="4B920DD5"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027438E" w14:textId="01FC6546"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CDD260A" w14:textId="53949EC7" w:rsidR="71D3EC5B" w:rsidRPr="00462319" w:rsidRDefault="71D3EC5B" w:rsidP="007A11B6">
                  <w:r w:rsidRPr="00462319">
                    <w:rPr>
                      <w:sz w:val="24"/>
                      <w:szCs w:val="24"/>
                    </w:rPr>
                    <w:t>Hành động</w:t>
                  </w:r>
                </w:p>
              </w:tc>
            </w:tr>
            <w:tr w:rsidR="71D3EC5B" w:rsidRPr="00462319" w14:paraId="38AA986E" w14:textId="77777777" w:rsidTr="71D3EC5B">
              <w:trPr>
                <w:trHeight w:val="300"/>
              </w:trPr>
              <w:tc>
                <w:tcPr>
                  <w:tcW w:w="2496" w:type="dxa"/>
                  <w:tcBorders>
                    <w:top w:val="single" w:sz="8" w:space="0" w:color="auto"/>
                    <w:left w:val="single" w:sz="8" w:space="0" w:color="auto"/>
                    <w:bottom w:val="single" w:sz="8" w:space="0" w:color="auto"/>
                    <w:right w:val="single" w:sz="8" w:space="0" w:color="auto"/>
                  </w:tcBorders>
                  <w:tcMar>
                    <w:left w:w="108" w:type="dxa"/>
                    <w:right w:w="108" w:type="dxa"/>
                  </w:tcMar>
                </w:tcPr>
                <w:p w14:paraId="6EB1E600" w14:textId="02C42470"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tcMar>
                    <w:left w:w="108" w:type="dxa"/>
                    <w:right w:w="108" w:type="dxa"/>
                  </w:tcMar>
                </w:tcPr>
                <w:p w14:paraId="4076E9B6" w14:textId="21F9B7C4"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tcMar>
                    <w:left w:w="108" w:type="dxa"/>
                    <w:right w:w="108" w:type="dxa"/>
                  </w:tcMar>
                </w:tcPr>
                <w:p w14:paraId="3692E11E" w14:textId="6974F15B" w:rsidR="71D3EC5B" w:rsidRPr="00462319" w:rsidRDefault="71D3EC5B" w:rsidP="007A11B6">
                  <w:r w:rsidRPr="00462319">
                    <w:rPr>
                      <w:sz w:val="24"/>
                      <w:szCs w:val="24"/>
                    </w:rPr>
                    <w:t xml:space="preserve"> </w:t>
                  </w:r>
                </w:p>
              </w:tc>
            </w:tr>
          </w:tbl>
          <w:p w14:paraId="0599D62F" w14:textId="77777777" w:rsidR="71D3EC5B" w:rsidRPr="00462319" w:rsidRDefault="71D3EC5B" w:rsidP="007A11B6"/>
        </w:tc>
      </w:tr>
    </w:tbl>
    <w:p w14:paraId="687CB5A4" w14:textId="63B3FED3"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693EB55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4609D53" w14:textId="128EBA75" w:rsidR="71D3EC5B" w:rsidRPr="00462319" w:rsidRDefault="71D3EC5B" w:rsidP="007A11B6">
            <w:r w:rsidRPr="00462319">
              <w:rPr>
                <w:b/>
                <w:bCs/>
                <w:sz w:val="24"/>
                <w:szCs w:val="24"/>
              </w:rPr>
              <w:lastRenderedPageBreak/>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F9706ED" w14:textId="44A69511" w:rsidR="71D3EC5B" w:rsidRPr="00462319" w:rsidRDefault="71D3EC5B" w:rsidP="007A11B6">
            <w:r w:rsidRPr="00462319">
              <w:rPr>
                <w:sz w:val="24"/>
                <w:szCs w:val="24"/>
              </w:rPr>
              <w:t>UC30</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572D7BA9" w14:textId="5CA313F2"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66E95CAB" w14:textId="3BAACCF2" w:rsidR="71D3EC5B" w:rsidRPr="00462319" w:rsidRDefault="71D3EC5B" w:rsidP="007A11B6">
            <w:r w:rsidRPr="00462319">
              <w:rPr>
                <w:sz w:val="24"/>
                <w:szCs w:val="24"/>
              </w:rPr>
              <w:t>Sửa chi tiết phiếu nhập</w:t>
            </w:r>
          </w:p>
        </w:tc>
      </w:tr>
      <w:tr w:rsidR="71D3EC5B" w:rsidRPr="00462319" w14:paraId="62A570D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D485C7B" w14:textId="2A94859E"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F70A6BD" w14:textId="39B58604" w:rsidR="71D3EC5B" w:rsidRPr="00462319" w:rsidRDefault="71D3EC5B" w:rsidP="007A11B6">
            <w:r w:rsidRPr="00462319">
              <w:rPr>
                <w:sz w:val="24"/>
                <w:szCs w:val="24"/>
              </w:rPr>
              <w:t>Cho phép người dùng sửa chi tiết phiếu nhập</w:t>
            </w:r>
          </w:p>
        </w:tc>
      </w:tr>
      <w:tr w:rsidR="71D3EC5B" w:rsidRPr="00462319" w14:paraId="064BED1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FE4C28B" w14:textId="5D1B8CF8"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4366AB3" w14:textId="5F4D37BB" w:rsidR="71D3EC5B" w:rsidRPr="00462319" w:rsidRDefault="71D3EC5B" w:rsidP="007A11B6">
            <w:r w:rsidRPr="00462319">
              <w:rPr>
                <w:sz w:val="24"/>
                <w:szCs w:val="24"/>
              </w:rPr>
              <w:t>Nhân viên</w:t>
            </w:r>
          </w:p>
        </w:tc>
      </w:tr>
      <w:tr w:rsidR="71D3EC5B" w:rsidRPr="00462319" w14:paraId="00237EC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0DDA644" w14:textId="77EA34F2"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638D6C8" w14:textId="1E512AEA" w:rsidR="71D3EC5B" w:rsidRPr="00462319" w:rsidRDefault="71D3EC5B" w:rsidP="007A11B6">
            <w:r w:rsidRPr="00462319">
              <w:rPr>
                <w:sz w:val="24"/>
                <w:szCs w:val="24"/>
              </w:rPr>
              <w:t>Sau khi người dùng nhấn vào sửa chi tiết phiếu nhập</w:t>
            </w:r>
          </w:p>
        </w:tc>
      </w:tr>
      <w:tr w:rsidR="71D3EC5B" w:rsidRPr="00462319" w14:paraId="48D0BA9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D1B7CD7" w14:textId="33CA9543"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2A6199E" w14:textId="6B14B2EB" w:rsidR="71D3EC5B" w:rsidRPr="00462319" w:rsidRDefault="71D3EC5B" w:rsidP="007A11B6">
            <w:r w:rsidRPr="00462319">
              <w:rPr>
                <w:sz w:val="24"/>
                <w:szCs w:val="24"/>
              </w:rPr>
              <w:t>Người dùng đang trong giao diện chi tiết phiếu nhập</w:t>
            </w:r>
          </w:p>
        </w:tc>
      </w:tr>
      <w:tr w:rsidR="71D3EC5B" w:rsidRPr="00462319" w14:paraId="1A2FA3A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E72140E" w14:textId="5363C93F"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DF4BF29" w14:textId="257EA915" w:rsidR="71D3EC5B" w:rsidRPr="00462319" w:rsidRDefault="71D3EC5B" w:rsidP="007A11B6">
            <w:r w:rsidRPr="00462319">
              <w:rPr>
                <w:sz w:val="24"/>
                <w:szCs w:val="24"/>
              </w:rPr>
              <w:t>Sửa chi tiết phiếu nhập</w:t>
            </w:r>
          </w:p>
        </w:tc>
      </w:tr>
      <w:tr w:rsidR="71D3EC5B" w:rsidRPr="00462319" w14:paraId="03E47DA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3FE0E47" w14:textId="31E5085A"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A4C6E3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CDA0450" w14:textId="15568577"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EE7A880" w14:textId="4C46B273"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D155866" w14:textId="763C0291" w:rsidR="71D3EC5B" w:rsidRPr="00462319" w:rsidRDefault="71D3EC5B" w:rsidP="007A11B6">
                  <w:r w:rsidRPr="00462319">
                    <w:rPr>
                      <w:sz w:val="24"/>
                      <w:szCs w:val="24"/>
                    </w:rPr>
                    <w:t>Hành động</w:t>
                  </w:r>
                </w:p>
              </w:tc>
            </w:tr>
            <w:tr w:rsidR="71D3EC5B" w:rsidRPr="00462319" w14:paraId="5932844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3BC0074" w14:textId="4948D6A7"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6E0655" w14:textId="5B0FC8BE"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0CB07BF" w14:textId="01D032A9" w:rsidR="71D3EC5B" w:rsidRPr="00462319" w:rsidRDefault="71D3EC5B" w:rsidP="007A11B6">
                  <w:r w:rsidRPr="00462319">
                    <w:rPr>
                      <w:sz w:val="24"/>
                      <w:szCs w:val="24"/>
                    </w:rPr>
                    <w:t>Nhấp vào phiếu nhập trong danh sách phiếu nhập</w:t>
                  </w:r>
                </w:p>
              </w:tc>
            </w:tr>
            <w:tr w:rsidR="71D3EC5B" w:rsidRPr="00462319" w14:paraId="03886F2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A2D61A7" w14:textId="7EDC184D"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B46A7E0" w14:textId="406B3197"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2335D5A" w14:textId="07D61FB2" w:rsidR="71D3EC5B" w:rsidRPr="00462319" w:rsidRDefault="71D3EC5B" w:rsidP="007A11B6">
                  <w:r w:rsidRPr="00462319">
                    <w:rPr>
                      <w:sz w:val="24"/>
                      <w:szCs w:val="24"/>
                    </w:rPr>
                    <w:t>Hiển thị giao diện chi tiết phiếu nhập và danh sách sản phẩm đang tồn tại</w:t>
                  </w:r>
                </w:p>
              </w:tc>
            </w:tr>
            <w:tr w:rsidR="71D3EC5B" w:rsidRPr="00462319" w14:paraId="14CD569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A60069A" w14:textId="2791CCBB"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DC8D514" w14:textId="4744B1BF"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BD26BB4" w14:textId="25ABFB62" w:rsidR="71D3EC5B" w:rsidRPr="00462319" w:rsidRDefault="71D3EC5B" w:rsidP="007A11B6">
                  <w:r w:rsidRPr="00462319">
                    <w:rPr>
                      <w:sz w:val="24"/>
                      <w:szCs w:val="24"/>
                    </w:rPr>
                    <w:t>Chọn sản phẩm cần sửa thông tin và nhập thông tin cần sửa, rồi nhấn chức năng sửa</w:t>
                  </w:r>
                </w:p>
              </w:tc>
            </w:tr>
            <w:tr w:rsidR="71D3EC5B" w:rsidRPr="00462319" w14:paraId="0B7B823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ABF3E1D" w14:textId="2D4E8B04"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37BD20D" w14:textId="678CC0E4"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8286AF" w14:textId="528236B6" w:rsidR="71D3EC5B" w:rsidRPr="00462319" w:rsidRDefault="71D3EC5B" w:rsidP="007A11B6">
                  <w:r w:rsidRPr="00462319">
                    <w:rPr>
                      <w:sz w:val="24"/>
                      <w:szCs w:val="24"/>
                    </w:rPr>
                    <w:t>Thông báo xác nhận sửa thông tin chi tiết phiếu nhập</w:t>
                  </w:r>
                </w:p>
              </w:tc>
            </w:tr>
            <w:tr w:rsidR="71D3EC5B" w:rsidRPr="00462319" w14:paraId="6532B4F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5E5E3C" w14:textId="14DC1FE3"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9631979" w14:textId="2CAACA18"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AA09E84" w14:textId="62E546C7" w:rsidR="71D3EC5B" w:rsidRPr="00462319" w:rsidRDefault="71D3EC5B" w:rsidP="007A11B6">
                  <w:r w:rsidRPr="00462319">
                    <w:rPr>
                      <w:sz w:val="24"/>
                      <w:szCs w:val="24"/>
                    </w:rPr>
                    <w:t>Thông báo đã sửa thông tin thành công</w:t>
                  </w:r>
                </w:p>
              </w:tc>
            </w:tr>
          </w:tbl>
          <w:p w14:paraId="4F5DA89F" w14:textId="77777777" w:rsidR="71D3EC5B" w:rsidRPr="00462319" w:rsidRDefault="71D3EC5B" w:rsidP="007A11B6"/>
        </w:tc>
      </w:tr>
      <w:tr w:rsidR="71D3EC5B" w:rsidRPr="00462319" w14:paraId="5DD4AB8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15E07E5" w14:textId="24BAAF06"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24F62DF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F8F3802" w14:textId="1FEF3183"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F612125" w14:textId="1719D274"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0F9D4FA" w14:textId="177E6767" w:rsidR="71D3EC5B" w:rsidRPr="00462319" w:rsidRDefault="71D3EC5B" w:rsidP="007A11B6">
                  <w:r w:rsidRPr="00462319">
                    <w:rPr>
                      <w:sz w:val="24"/>
                      <w:szCs w:val="24"/>
                    </w:rPr>
                    <w:t>Hành động</w:t>
                  </w:r>
                </w:p>
              </w:tc>
            </w:tr>
            <w:tr w:rsidR="71D3EC5B" w:rsidRPr="00462319" w14:paraId="24F6474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162C95B" w14:textId="4C8C45A8"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A2136F2" w14:textId="14A3ED3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BC3A57" w14:textId="31CA7D36" w:rsidR="71D3EC5B" w:rsidRPr="00462319" w:rsidRDefault="71D3EC5B" w:rsidP="007A11B6">
                  <w:r w:rsidRPr="00462319">
                    <w:rPr>
                      <w:sz w:val="24"/>
                      <w:szCs w:val="24"/>
                    </w:rPr>
                    <w:t xml:space="preserve">Thông báo chưa chọn sản phẩm sửa </w:t>
                  </w:r>
                </w:p>
              </w:tc>
            </w:tr>
            <w:tr w:rsidR="71D3EC5B" w:rsidRPr="00462319" w14:paraId="2A23895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587E6EE" w14:textId="179ECAAA"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15F9227" w14:textId="3E711C67"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60C9435" w14:textId="1F92F362" w:rsidR="71D3EC5B" w:rsidRPr="00462319" w:rsidRDefault="71D3EC5B" w:rsidP="007A11B6">
                  <w:r w:rsidRPr="00462319">
                    <w:rPr>
                      <w:sz w:val="24"/>
                      <w:szCs w:val="24"/>
                    </w:rPr>
                    <w:t>Thông báo sửa thông tin không thành công</w:t>
                  </w:r>
                </w:p>
              </w:tc>
            </w:tr>
          </w:tbl>
          <w:p w14:paraId="3046A317" w14:textId="77777777" w:rsidR="71D3EC5B" w:rsidRPr="00462319" w:rsidRDefault="71D3EC5B" w:rsidP="007A11B6"/>
        </w:tc>
      </w:tr>
    </w:tbl>
    <w:p w14:paraId="65C6ECB8" w14:textId="68272531" w:rsidR="71D3EC5B" w:rsidRPr="00462319" w:rsidRDefault="71D3EC5B" w:rsidP="007A11B6">
      <w:pPr>
        <w:spacing w:after="160" w:line="257" w:lineRule="auto"/>
      </w:pPr>
      <w:r w:rsidRPr="00462319">
        <w:rPr>
          <w:sz w:val="24"/>
          <w:szCs w:val="24"/>
        </w:rPr>
        <w:t xml:space="preserve"> </w:t>
      </w:r>
    </w:p>
    <w:p w14:paraId="6A2B52CA" w14:textId="4CC9A2F6" w:rsidR="71D3EC5B" w:rsidRPr="00462319" w:rsidRDefault="71D3EC5B" w:rsidP="007A11B6">
      <w:pPr>
        <w:spacing w:after="160" w:line="257" w:lineRule="auto"/>
      </w:pPr>
      <w:r w:rsidRPr="00462319">
        <w:rPr>
          <w:sz w:val="24"/>
          <w:szCs w:val="24"/>
        </w:rPr>
        <w:t xml:space="preserve"> </w:t>
      </w:r>
    </w:p>
    <w:p w14:paraId="391AE206" w14:textId="5324473F"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47D4FA9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C462701" w14:textId="022CA19C"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354A9A8" w14:textId="4C5B5797" w:rsidR="71D3EC5B" w:rsidRPr="00462319" w:rsidRDefault="71D3EC5B" w:rsidP="007A11B6">
            <w:r w:rsidRPr="00462319">
              <w:rPr>
                <w:sz w:val="24"/>
                <w:szCs w:val="24"/>
              </w:rPr>
              <w:t>UC31</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C4921BE" w14:textId="7E04CEEE"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5BC0FD35" w14:textId="5A8B293B" w:rsidR="71D3EC5B" w:rsidRPr="00462319" w:rsidRDefault="71D3EC5B" w:rsidP="007A11B6">
            <w:r w:rsidRPr="00462319">
              <w:rPr>
                <w:sz w:val="24"/>
                <w:szCs w:val="24"/>
              </w:rPr>
              <w:t>Xoá chi tiết phiếu nhập</w:t>
            </w:r>
          </w:p>
        </w:tc>
      </w:tr>
      <w:tr w:rsidR="71D3EC5B" w:rsidRPr="00462319" w14:paraId="79E7D3D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67D64A7" w14:textId="298CC86B"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81E05AF" w14:textId="3073581C" w:rsidR="71D3EC5B" w:rsidRPr="00462319" w:rsidRDefault="71D3EC5B" w:rsidP="007A11B6">
            <w:r w:rsidRPr="00462319">
              <w:rPr>
                <w:sz w:val="24"/>
                <w:szCs w:val="24"/>
              </w:rPr>
              <w:t>Cho phép người dùng xoá chi tiết phiếu nhập</w:t>
            </w:r>
          </w:p>
        </w:tc>
      </w:tr>
      <w:tr w:rsidR="71D3EC5B" w:rsidRPr="00462319" w14:paraId="4D24B7E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74598B0" w14:textId="5A998C85"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8834ED5" w14:textId="366CBB56" w:rsidR="71D3EC5B" w:rsidRPr="00462319" w:rsidRDefault="71D3EC5B" w:rsidP="007A11B6">
            <w:r w:rsidRPr="00462319">
              <w:rPr>
                <w:sz w:val="24"/>
                <w:szCs w:val="24"/>
              </w:rPr>
              <w:t>Nhân viên</w:t>
            </w:r>
          </w:p>
        </w:tc>
      </w:tr>
      <w:tr w:rsidR="71D3EC5B" w:rsidRPr="00462319" w14:paraId="68AEBEB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AAA03BE" w14:textId="0CF139F4"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CD7E608" w14:textId="61CA4DE0" w:rsidR="71D3EC5B" w:rsidRPr="00462319" w:rsidRDefault="71D3EC5B" w:rsidP="007A11B6">
            <w:r w:rsidRPr="00462319">
              <w:rPr>
                <w:sz w:val="24"/>
                <w:szCs w:val="24"/>
              </w:rPr>
              <w:t>Sau khi người dùng nhấn vào xoá chi tiết phiếu nhập</w:t>
            </w:r>
          </w:p>
        </w:tc>
      </w:tr>
      <w:tr w:rsidR="71D3EC5B" w:rsidRPr="00462319" w14:paraId="189D6D7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1EB136F" w14:textId="2EE458BE"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DD7809D" w14:textId="4BE1B939" w:rsidR="71D3EC5B" w:rsidRPr="00462319" w:rsidRDefault="71D3EC5B" w:rsidP="007A11B6">
            <w:r w:rsidRPr="00462319">
              <w:rPr>
                <w:sz w:val="24"/>
                <w:szCs w:val="24"/>
              </w:rPr>
              <w:t>Người dùng đang trong giao diện chi tiết phiếu nhập</w:t>
            </w:r>
          </w:p>
        </w:tc>
      </w:tr>
      <w:tr w:rsidR="71D3EC5B" w:rsidRPr="00462319" w14:paraId="6B11E73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985EF2C" w14:textId="2C30340D"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8FD8A15" w14:textId="14EF87D7" w:rsidR="71D3EC5B" w:rsidRPr="00462319" w:rsidRDefault="71D3EC5B" w:rsidP="007A11B6">
            <w:r w:rsidRPr="00462319">
              <w:rPr>
                <w:sz w:val="24"/>
                <w:szCs w:val="24"/>
              </w:rPr>
              <w:t>Xoá chi tiết phiếu nhập</w:t>
            </w:r>
          </w:p>
        </w:tc>
      </w:tr>
      <w:tr w:rsidR="71D3EC5B" w:rsidRPr="00462319" w14:paraId="5E34115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160FF67" w14:textId="0E7FF69B"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5320B70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0BACBAC" w14:textId="0A09A9E5"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369E6A5" w14:textId="38A2D494"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22EAA3D" w14:textId="3FCC5999" w:rsidR="71D3EC5B" w:rsidRPr="00462319" w:rsidRDefault="71D3EC5B" w:rsidP="007A11B6">
                  <w:r w:rsidRPr="00462319">
                    <w:rPr>
                      <w:sz w:val="24"/>
                      <w:szCs w:val="24"/>
                    </w:rPr>
                    <w:t>Hành động</w:t>
                  </w:r>
                </w:p>
              </w:tc>
            </w:tr>
            <w:tr w:rsidR="71D3EC5B" w:rsidRPr="00462319" w14:paraId="344125D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BF8A9DE" w14:textId="6C862F22"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B0AE8A4" w14:textId="2F4ED47A"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A75EA34" w14:textId="4AB299A3" w:rsidR="71D3EC5B" w:rsidRPr="00462319" w:rsidRDefault="71D3EC5B" w:rsidP="007A11B6">
                  <w:r w:rsidRPr="00462319">
                    <w:rPr>
                      <w:sz w:val="24"/>
                      <w:szCs w:val="24"/>
                    </w:rPr>
                    <w:t>Nhấp vào phiếu nhập trong danh sách phiếu nhập</w:t>
                  </w:r>
                </w:p>
              </w:tc>
            </w:tr>
            <w:tr w:rsidR="71D3EC5B" w:rsidRPr="00462319" w14:paraId="7D5B873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94D1A31" w14:textId="57042A26"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34191F" w14:textId="4B103AA0"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2F5B4E6" w14:textId="71FBEEDB" w:rsidR="71D3EC5B" w:rsidRPr="00462319" w:rsidRDefault="71D3EC5B" w:rsidP="007A11B6">
                  <w:r w:rsidRPr="00462319">
                    <w:rPr>
                      <w:sz w:val="24"/>
                      <w:szCs w:val="24"/>
                    </w:rPr>
                    <w:t xml:space="preserve">Hiển thị giao diện chi tiết phiếu nhập và danh sách sản phẩm đang </w:t>
                  </w:r>
                  <w:r w:rsidRPr="00462319">
                    <w:rPr>
                      <w:sz w:val="24"/>
                      <w:szCs w:val="24"/>
                    </w:rPr>
                    <w:lastRenderedPageBreak/>
                    <w:t>tồn tại</w:t>
                  </w:r>
                </w:p>
              </w:tc>
            </w:tr>
            <w:tr w:rsidR="71D3EC5B" w:rsidRPr="00462319" w14:paraId="5FCD272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08FAE8E" w14:textId="266289B9" w:rsidR="71D3EC5B" w:rsidRPr="00462319" w:rsidRDefault="71D3EC5B" w:rsidP="007A11B6">
                  <w:r w:rsidRPr="00462319">
                    <w:rPr>
                      <w:sz w:val="24"/>
                      <w:szCs w:val="24"/>
                    </w:rPr>
                    <w:lastRenderedPageBreak/>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4AF2AE8" w14:textId="33B96423"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9BF3DAF" w14:textId="76A9B882" w:rsidR="71D3EC5B" w:rsidRPr="00462319" w:rsidRDefault="71D3EC5B" w:rsidP="007A11B6">
                  <w:r w:rsidRPr="00462319">
                    <w:rPr>
                      <w:sz w:val="24"/>
                      <w:szCs w:val="24"/>
                    </w:rPr>
                    <w:t>Chọn sản phẩm cần xoá và nhấn chức năng xoá</w:t>
                  </w:r>
                </w:p>
              </w:tc>
            </w:tr>
            <w:tr w:rsidR="71D3EC5B" w:rsidRPr="00462319" w14:paraId="5D9823F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CC32AA5" w14:textId="67F40D06"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E5E02F9" w14:textId="601992CA"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24C252F" w14:textId="225C3A96" w:rsidR="71D3EC5B" w:rsidRPr="00462319" w:rsidRDefault="71D3EC5B" w:rsidP="007A11B6">
                  <w:r w:rsidRPr="00462319">
                    <w:rPr>
                      <w:sz w:val="24"/>
                      <w:szCs w:val="24"/>
                    </w:rPr>
                    <w:t>Thông báo xác nhận xoá sản phẩm</w:t>
                  </w:r>
                </w:p>
              </w:tc>
            </w:tr>
            <w:tr w:rsidR="71D3EC5B" w:rsidRPr="00462319" w14:paraId="710349E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BDA988C" w14:textId="0E424534"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1E8840D" w14:textId="772E4B50"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49F795D" w14:textId="2C0ED26A" w:rsidR="71D3EC5B" w:rsidRPr="00462319" w:rsidRDefault="71D3EC5B" w:rsidP="007A11B6">
                  <w:r w:rsidRPr="00462319">
                    <w:rPr>
                      <w:sz w:val="24"/>
                      <w:szCs w:val="24"/>
                    </w:rPr>
                    <w:t>Thông báo xoá sản phẩm thành công</w:t>
                  </w:r>
                </w:p>
              </w:tc>
            </w:tr>
          </w:tbl>
          <w:p w14:paraId="097578E2" w14:textId="34164C05" w:rsidR="71D3EC5B" w:rsidRPr="00462319" w:rsidRDefault="71D3EC5B" w:rsidP="007A11B6"/>
        </w:tc>
      </w:tr>
      <w:tr w:rsidR="71D3EC5B" w:rsidRPr="00462319" w14:paraId="4D029AF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9344C1A" w14:textId="26868685"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6093752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232492C" w14:textId="62AC93A1"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7DFB086" w14:textId="76019A36"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F75B50E" w14:textId="78F174DB" w:rsidR="71D3EC5B" w:rsidRPr="00462319" w:rsidRDefault="71D3EC5B" w:rsidP="007A11B6">
                  <w:r w:rsidRPr="00462319">
                    <w:rPr>
                      <w:sz w:val="24"/>
                      <w:szCs w:val="24"/>
                    </w:rPr>
                    <w:t>Hành động</w:t>
                  </w:r>
                </w:p>
              </w:tc>
            </w:tr>
            <w:tr w:rsidR="71D3EC5B" w:rsidRPr="00462319" w14:paraId="49B07D1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9A7FBF8" w14:textId="70732591"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D3D8723" w14:textId="7E56C2E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5230D60" w14:textId="04FB3E30" w:rsidR="71D3EC5B" w:rsidRPr="00462319" w:rsidRDefault="71D3EC5B" w:rsidP="007A11B6">
                  <w:r w:rsidRPr="00462319">
                    <w:rPr>
                      <w:sz w:val="24"/>
                      <w:szCs w:val="24"/>
                    </w:rPr>
                    <w:t>Thông báo chưa chọn sản phẩm để xoá</w:t>
                  </w:r>
                </w:p>
              </w:tc>
            </w:tr>
            <w:tr w:rsidR="71D3EC5B" w:rsidRPr="00462319" w14:paraId="2B04D10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7B29ED8" w14:textId="32F954D3"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32BD4D2" w14:textId="469A4E4E"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55B0314" w14:textId="12D2A912" w:rsidR="71D3EC5B" w:rsidRPr="00462319" w:rsidRDefault="71D3EC5B" w:rsidP="007A11B6">
                  <w:r w:rsidRPr="00462319">
                    <w:rPr>
                      <w:sz w:val="24"/>
                      <w:szCs w:val="24"/>
                    </w:rPr>
                    <w:t>Thông báo xoá không thành công</w:t>
                  </w:r>
                </w:p>
              </w:tc>
            </w:tr>
          </w:tbl>
          <w:p w14:paraId="729E1096" w14:textId="566F28C4" w:rsidR="71D3EC5B" w:rsidRPr="00462319" w:rsidRDefault="71D3EC5B" w:rsidP="007A11B6"/>
        </w:tc>
      </w:tr>
    </w:tbl>
    <w:p w14:paraId="212EA435" w14:textId="2282DE41" w:rsidR="00BB2A01" w:rsidRPr="00D1095A" w:rsidRDefault="71D3EC5B" w:rsidP="007A11B6">
      <w:pPr>
        <w:spacing w:after="160" w:line="257" w:lineRule="auto"/>
        <w:rPr>
          <w:lang w:val="en-US"/>
        </w:rPr>
      </w:pPr>
      <w:r w:rsidRPr="00462319">
        <w:rPr>
          <w:sz w:val="24"/>
          <w:szCs w:val="24"/>
        </w:rPr>
        <w:t xml:space="preserve"> </w:t>
      </w:r>
    </w:p>
    <w:p w14:paraId="5DE94A9E" w14:textId="03F70E9A" w:rsidR="00BB2A01" w:rsidRPr="00462319" w:rsidRDefault="00BB2A01" w:rsidP="007A11B6">
      <w:pPr>
        <w:spacing w:after="160" w:line="257" w:lineRule="auto"/>
      </w:pPr>
    </w:p>
    <w:p w14:paraId="0E016DDB" w14:textId="224C40C8" w:rsidR="71D3EC5B" w:rsidRPr="00462319" w:rsidRDefault="71D3EC5B" w:rsidP="007A11B6">
      <w:pPr>
        <w:spacing w:after="160" w:line="257" w:lineRule="auto"/>
      </w:pPr>
      <w:r w:rsidRPr="00462319">
        <w:rPr>
          <w:sz w:val="24"/>
          <w:szCs w:val="24"/>
        </w:rPr>
        <w:t>Quản lý phiếu xuất</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142809F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BF90259" w14:textId="44845D73"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EE0DB27" w14:textId="4595469E" w:rsidR="71D3EC5B" w:rsidRPr="00462319" w:rsidRDefault="71D3EC5B" w:rsidP="007A11B6">
            <w:r w:rsidRPr="00462319">
              <w:rPr>
                <w:sz w:val="24"/>
                <w:szCs w:val="24"/>
              </w:rPr>
              <w:t>UC32</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55ED265" w14:textId="19CC261E"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0674067" w14:textId="29F3B653" w:rsidR="71D3EC5B" w:rsidRPr="00462319" w:rsidRDefault="71D3EC5B" w:rsidP="007A11B6">
            <w:r w:rsidRPr="00462319">
              <w:rPr>
                <w:sz w:val="24"/>
                <w:szCs w:val="24"/>
              </w:rPr>
              <w:t>Thêm phiếu xuất</w:t>
            </w:r>
          </w:p>
        </w:tc>
      </w:tr>
      <w:tr w:rsidR="71D3EC5B" w:rsidRPr="00462319" w14:paraId="2E40013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060C809" w14:textId="6491D4DD"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6BFC8D8" w14:textId="0F89FE04" w:rsidR="71D3EC5B" w:rsidRPr="00462319" w:rsidRDefault="71D3EC5B" w:rsidP="007A11B6">
            <w:r w:rsidRPr="00462319">
              <w:rPr>
                <w:sz w:val="24"/>
                <w:szCs w:val="24"/>
              </w:rPr>
              <w:t>Cho phép người dùng thêm phiếu xuất</w:t>
            </w:r>
          </w:p>
        </w:tc>
      </w:tr>
      <w:tr w:rsidR="71D3EC5B" w:rsidRPr="00462319" w14:paraId="6C1036AD"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B3DFA33" w14:textId="21367AA9"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48AEB3A" w14:textId="65290E9B" w:rsidR="71D3EC5B" w:rsidRPr="00462319" w:rsidRDefault="71D3EC5B" w:rsidP="007A11B6">
            <w:r w:rsidRPr="00462319">
              <w:rPr>
                <w:sz w:val="24"/>
                <w:szCs w:val="24"/>
              </w:rPr>
              <w:t>Nhân viên</w:t>
            </w:r>
          </w:p>
        </w:tc>
      </w:tr>
      <w:tr w:rsidR="71D3EC5B" w:rsidRPr="00462319" w14:paraId="38262BF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C66644E" w14:textId="4184A209"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244668F" w14:textId="1AC1C3A5" w:rsidR="71D3EC5B" w:rsidRPr="00462319" w:rsidRDefault="71D3EC5B" w:rsidP="007A11B6">
            <w:r w:rsidRPr="00462319">
              <w:rPr>
                <w:sz w:val="24"/>
                <w:szCs w:val="24"/>
              </w:rPr>
              <w:t>Sau khi người dùng nhấn vào thêm phiếu xuất</w:t>
            </w:r>
          </w:p>
        </w:tc>
      </w:tr>
      <w:tr w:rsidR="71D3EC5B" w:rsidRPr="00462319" w14:paraId="6ADDBF7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19454E3" w14:textId="4B8F1E26"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21FAABA" w14:textId="2D5BBD55" w:rsidR="71D3EC5B" w:rsidRPr="00462319" w:rsidRDefault="71D3EC5B" w:rsidP="007A11B6">
            <w:r w:rsidRPr="00462319">
              <w:rPr>
                <w:sz w:val="24"/>
                <w:szCs w:val="24"/>
              </w:rPr>
              <w:t>Người dùng đang trong chức năng danh mục phiếu xuất</w:t>
            </w:r>
          </w:p>
        </w:tc>
      </w:tr>
      <w:tr w:rsidR="71D3EC5B" w:rsidRPr="00462319" w14:paraId="2D9084F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5634AD4" w14:textId="5DF25F2F"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C28623" w14:textId="139E922C" w:rsidR="71D3EC5B" w:rsidRPr="00462319" w:rsidRDefault="71D3EC5B" w:rsidP="007A11B6">
            <w:r w:rsidRPr="00462319">
              <w:rPr>
                <w:sz w:val="24"/>
                <w:szCs w:val="24"/>
              </w:rPr>
              <w:t>Thêm phiếu xuất</w:t>
            </w:r>
          </w:p>
        </w:tc>
      </w:tr>
      <w:tr w:rsidR="71D3EC5B" w:rsidRPr="00462319" w14:paraId="52D0922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A7622B3" w14:textId="330794B5"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16550C9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C1D0ADA" w14:textId="52E1A682"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15F095D" w14:textId="2FE98C93"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CE78A8C" w14:textId="1231628F" w:rsidR="71D3EC5B" w:rsidRPr="00462319" w:rsidRDefault="71D3EC5B" w:rsidP="007A11B6">
                  <w:r w:rsidRPr="00462319">
                    <w:rPr>
                      <w:sz w:val="24"/>
                      <w:szCs w:val="24"/>
                    </w:rPr>
                    <w:t>Hành động</w:t>
                  </w:r>
                </w:p>
              </w:tc>
            </w:tr>
            <w:tr w:rsidR="71D3EC5B" w:rsidRPr="00462319" w14:paraId="1747CB6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A237087" w14:textId="41F476C1"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566844" w14:textId="46E6D21E"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9102069" w14:textId="3D673C46" w:rsidR="71D3EC5B" w:rsidRPr="00462319" w:rsidRDefault="71D3EC5B" w:rsidP="007A11B6">
                  <w:r w:rsidRPr="00462319">
                    <w:rPr>
                      <w:sz w:val="24"/>
                      <w:szCs w:val="24"/>
                    </w:rPr>
                    <w:t>Chọn chức năng danh mục phiếu xuất trong quản lý nhập xuất</w:t>
                  </w:r>
                </w:p>
              </w:tc>
            </w:tr>
            <w:tr w:rsidR="71D3EC5B" w:rsidRPr="00462319" w14:paraId="23CF364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29C5CC8" w14:textId="17BAAFB3"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D3129E7" w14:textId="57B2D734"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12CFD06" w14:textId="155027F7" w:rsidR="71D3EC5B" w:rsidRPr="00462319" w:rsidRDefault="71D3EC5B" w:rsidP="007A11B6">
                  <w:r w:rsidRPr="00462319">
                    <w:rPr>
                      <w:sz w:val="24"/>
                      <w:szCs w:val="24"/>
                    </w:rPr>
                    <w:t>Hiển thị giao diện phiếu xuất và danh sách phiếu xuất đang tồn tại</w:t>
                  </w:r>
                </w:p>
              </w:tc>
            </w:tr>
            <w:tr w:rsidR="71D3EC5B" w:rsidRPr="00462319" w14:paraId="2CDD6A31"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886900D" w14:textId="1D760FB5"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52F6CA" w14:textId="1C601047"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9993A08" w14:textId="1ADF8389" w:rsidR="71D3EC5B" w:rsidRPr="00462319" w:rsidRDefault="71D3EC5B" w:rsidP="007A11B6">
                  <w:r w:rsidRPr="00462319">
                    <w:rPr>
                      <w:sz w:val="24"/>
                      <w:szCs w:val="24"/>
                    </w:rPr>
                    <w:t xml:space="preserve">Nhập thông tin (Mã phiếu xuất, Ngày xuất, Tổng tiền, Tên khách hàng) và nhấn chức năng  thêm </w:t>
                  </w:r>
                </w:p>
              </w:tc>
            </w:tr>
            <w:tr w:rsidR="71D3EC5B" w:rsidRPr="00462319" w14:paraId="0937370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DC41BE4" w14:textId="0132E9AB"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1CE1ABA" w14:textId="49519549"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0F70179" w14:textId="0F8DB94B" w:rsidR="71D3EC5B" w:rsidRPr="00462319" w:rsidRDefault="71D3EC5B" w:rsidP="007A11B6">
                  <w:r w:rsidRPr="00462319">
                    <w:rPr>
                      <w:sz w:val="24"/>
                      <w:szCs w:val="24"/>
                    </w:rPr>
                    <w:t>Thông báo xác nhận  thêm phiếu xuất</w:t>
                  </w:r>
                </w:p>
              </w:tc>
            </w:tr>
            <w:tr w:rsidR="71D3EC5B" w:rsidRPr="00462319" w14:paraId="12EB3A6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AE9AA85" w14:textId="6345EF1F"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607B699" w14:textId="51FF436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C8EF58D" w14:textId="3FE5B1AF" w:rsidR="71D3EC5B" w:rsidRPr="00462319" w:rsidRDefault="71D3EC5B" w:rsidP="007A11B6">
                  <w:r w:rsidRPr="00462319">
                    <w:rPr>
                      <w:sz w:val="24"/>
                      <w:szCs w:val="24"/>
                    </w:rPr>
                    <w:t>Kiểm tra thông tin vừa nhập có đủ trường bắt buộc</w:t>
                  </w:r>
                </w:p>
              </w:tc>
            </w:tr>
            <w:tr w:rsidR="71D3EC5B" w:rsidRPr="00462319" w14:paraId="4876BCA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6EE12BB" w14:textId="41739B7E" w:rsidR="71D3EC5B" w:rsidRPr="00462319" w:rsidRDefault="71D3EC5B" w:rsidP="007A11B6">
                  <w:r w:rsidRPr="00462319">
                    <w:rPr>
                      <w:sz w:val="24"/>
                      <w:szCs w:val="24"/>
                    </w:rPr>
                    <w:t>6</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4CE9715" w14:textId="213FCD47"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F7DDAB1" w14:textId="73F61331" w:rsidR="71D3EC5B" w:rsidRPr="00462319" w:rsidRDefault="71D3EC5B" w:rsidP="007A11B6">
                  <w:r w:rsidRPr="00462319">
                    <w:rPr>
                      <w:sz w:val="24"/>
                      <w:szCs w:val="24"/>
                    </w:rPr>
                    <w:t>Xác định thêm phiếu xuất thành công</w:t>
                  </w:r>
                </w:p>
              </w:tc>
            </w:tr>
          </w:tbl>
          <w:p w14:paraId="337E7655" w14:textId="37F7D5C7" w:rsidR="71D3EC5B" w:rsidRPr="00462319" w:rsidRDefault="71D3EC5B" w:rsidP="007A11B6"/>
        </w:tc>
      </w:tr>
      <w:tr w:rsidR="71D3EC5B" w:rsidRPr="00462319" w14:paraId="4E40506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0D25D9A" w14:textId="4B0F5016"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6B0685F"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DE4CC76" w14:textId="2C17AEF4"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7FAF1EA" w14:textId="69EA27FB"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83DF72D" w14:textId="4E558248" w:rsidR="71D3EC5B" w:rsidRPr="00462319" w:rsidRDefault="71D3EC5B" w:rsidP="007A11B6">
                  <w:r w:rsidRPr="00462319">
                    <w:rPr>
                      <w:sz w:val="24"/>
                      <w:szCs w:val="24"/>
                    </w:rPr>
                    <w:t>Hành động</w:t>
                  </w:r>
                </w:p>
              </w:tc>
            </w:tr>
            <w:tr w:rsidR="71D3EC5B" w:rsidRPr="00462319" w14:paraId="01EB511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B4A568A" w14:textId="080CF706"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F61AC02" w14:textId="5FB4D02C"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3A8238D" w14:textId="70398E4E" w:rsidR="71D3EC5B" w:rsidRPr="00462319" w:rsidRDefault="71D3EC5B" w:rsidP="007A11B6">
                  <w:r w:rsidRPr="00462319">
                    <w:rPr>
                      <w:sz w:val="24"/>
                      <w:szCs w:val="24"/>
                    </w:rPr>
                    <w:t xml:space="preserve">Thông báo chưa nhập </w:t>
                  </w:r>
                  <w:r w:rsidRPr="00462319">
                    <w:rPr>
                      <w:sz w:val="24"/>
                      <w:szCs w:val="24"/>
                    </w:rPr>
                    <w:lastRenderedPageBreak/>
                    <w:t xml:space="preserve">đủ các trường </w:t>
                  </w:r>
                </w:p>
              </w:tc>
            </w:tr>
            <w:tr w:rsidR="71D3EC5B" w:rsidRPr="00462319" w14:paraId="56F3512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FB58B2E" w14:textId="36B1237F" w:rsidR="71D3EC5B" w:rsidRPr="00462319" w:rsidRDefault="71D3EC5B" w:rsidP="007A11B6">
                  <w:r w:rsidRPr="00462319">
                    <w:rPr>
                      <w:sz w:val="24"/>
                      <w:szCs w:val="24"/>
                    </w:rPr>
                    <w:lastRenderedPageBreak/>
                    <w:t>6a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816A101" w14:textId="701DC198"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056839C" w14:textId="195CA893" w:rsidR="71D3EC5B" w:rsidRPr="00462319" w:rsidRDefault="71D3EC5B" w:rsidP="007A11B6">
                  <w:r w:rsidRPr="00462319">
                    <w:rPr>
                      <w:sz w:val="24"/>
                      <w:szCs w:val="24"/>
                    </w:rPr>
                    <w:t>Thông báo thêm phiếu xuất không thành công</w:t>
                  </w:r>
                </w:p>
              </w:tc>
            </w:tr>
          </w:tbl>
          <w:p w14:paraId="54DF41D2" w14:textId="77777777" w:rsidR="71D3EC5B" w:rsidRPr="00462319" w:rsidRDefault="71D3EC5B" w:rsidP="007A11B6"/>
        </w:tc>
      </w:tr>
    </w:tbl>
    <w:p w14:paraId="5A2FB9C1" w14:textId="3979E03E" w:rsidR="00BB2A01" w:rsidRPr="00462319" w:rsidRDefault="71D3EC5B" w:rsidP="007A11B6">
      <w:pPr>
        <w:spacing w:after="160" w:line="257" w:lineRule="auto"/>
      </w:pPr>
      <w:r w:rsidRPr="00462319">
        <w:rPr>
          <w:sz w:val="24"/>
          <w:szCs w:val="24"/>
        </w:rPr>
        <w:lastRenderedPageBreak/>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6EB50EE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0E4E54D" w14:textId="18227210"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7990FE5" w14:textId="20D06A1D" w:rsidR="71D3EC5B" w:rsidRPr="00462319" w:rsidRDefault="71D3EC5B" w:rsidP="007A11B6">
            <w:r w:rsidRPr="00462319">
              <w:rPr>
                <w:sz w:val="24"/>
                <w:szCs w:val="24"/>
              </w:rPr>
              <w:t>UC33</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BD91EDE" w14:textId="0E8901D2"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430D5274" w14:textId="4D80CF17" w:rsidR="71D3EC5B" w:rsidRPr="00462319" w:rsidRDefault="71D3EC5B" w:rsidP="007A11B6">
            <w:r w:rsidRPr="00462319">
              <w:rPr>
                <w:sz w:val="24"/>
                <w:szCs w:val="24"/>
              </w:rPr>
              <w:t>Xem phiếu xuất</w:t>
            </w:r>
          </w:p>
        </w:tc>
      </w:tr>
      <w:tr w:rsidR="71D3EC5B" w:rsidRPr="00462319" w14:paraId="6A326AB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DF5AB05" w14:textId="61E2FCC2"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3926213" w14:textId="413A6A34" w:rsidR="71D3EC5B" w:rsidRPr="00462319" w:rsidRDefault="71D3EC5B" w:rsidP="007A11B6">
            <w:r w:rsidRPr="00462319">
              <w:rPr>
                <w:sz w:val="24"/>
                <w:szCs w:val="24"/>
              </w:rPr>
              <w:t>Cho phép người dùng xem danh sách phiếu xuất</w:t>
            </w:r>
          </w:p>
        </w:tc>
      </w:tr>
      <w:tr w:rsidR="71D3EC5B" w:rsidRPr="00462319" w14:paraId="2B3E7F6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F352931" w14:textId="153CD0F8"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CBB4C83" w14:textId="734A0828" w:rsidR="71D3EC5B" w:rsidRPr="00462319" w:rsidRDefault="71D3EC5B" w:rsidP="007A11B6">
            <w:r w:rsidRPr="00462319">
              <w:rPr>
                <w:sz w:val="24"/>
                <w:szCs w:val="24"/>
              </w:rPr>
              <w:t>Nhân viên</w:t>
            </w:r>
          </w:p>
        </w:tc>
      </w:tr>
      <w:tr w:rsidR="71D3EC5B" w:rsidRPr="00462319" w14:paraId="5CED663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601856F" w14:textId="79D74C6D"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274E267" w14:textId="477BE960" w:rsidR="71D3EC5B" w:rsidRPr="00462319" w:rsidRDefault="71D3EC5B" w:rsidP="007A11B6">
            <w:r w:rsidRPr="00462319">
              <w:rPr>
                <w:sz w:val="24"/>
                <w:szCs w:val="24"/>
              </w:rPr>
              <w:t>Sau khi người dùng nhấn chức năng danh mục phiếu xuất</w:t>
            </w:r>
          </w:p>
        </w:tc>
      </w:tr>
      <w:tr w:rsidR="71D3EC5B" w:rsidRPr="00462319" w14:paraId="1C64E2D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505E406" w14:textId="029B7F3D"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CB67FCE" w14:textId="66099CA4" w:rsidR="71D3EC5B" w:rsidRPr="00462319" w:rsidRDefault="71D3EC5B" w:rsidP="007A11B6">
            <w:r w:rsidRPr="00462319">
              <w:rPr>
                <w:sz w:val="24"/>
                <w:szCs w:val="24"/>
              </w:rPr>
              <w:t>Người dùng đang trong chức năng danh mục phiếu xuất</w:t>
            </w:r>
          </w:p>
        </w:tc>
      </w:tr>
      <w:tr w:rsidR="71D3EC5B" w:rsidRPr="00462319" w14:paraId="5C7A003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AE9A3B3" w14:textId="48FE0B06"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50DDDA5" w14:textId="2DBAAE88" w:rsidR="71D3EC5B" w:rsidRPr="00462319" w:rsidRDefault="71D3EC5B" w:rsidP="007A11B6">
            <w:r w:rsidRPr="00462319">
              <w:rPr>
                <w:sz w:val="24"/>
                <w:szCs w:val="24"/>
              </w:rPr>
              <w:t>Xem danh sách phiếu xuất</w:t>
            </w:r>
          </w:p>
        </w:tc>
      </w:tr>
      <w:tr w:rsidR="71D3EC5B" w:rsidRPr="00462319" w14:paraId="0BE77B9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94F7A7A" w14:textId="14B2BFA8"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6DC397C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E57E05D" w14:textId="21889E1A"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2DB36BB" w14:textId="45DA65F4"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927AEA6" w14:textId="268CA69E" w:rsidR="71D3EC5B" w:rsidRPr="00462319" w:rsidRDefault="71D3EC5B" w:rsidP="007A11B6">
                  <w:r w:rsidRPr="00462319">
                    <w:rPr>
                      <w:sz w:val="24"/>
                      <w:szCs w:val="24"/>
                    </w:rPr>
                    <w:t>Hành động</w:t>
                  </w:r>
                </w:p>
              </w:tc>
            </w:tr>
            <w:tr w:rsidR="71D3EC5B" w:rsidRPr="00462319" w14:paraId="5A27A74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F5052E5" w14:textId="7838527B"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9D62511" w14:textId="6A2C7A9A" w:rsidR="71D3EC5B" w:rsidRPr="00462319" w:rsidRDefault="71D3EC5B" w:rsidP="007A11B6">
                  <w:r w:rsidRPr="00462319">
                    <w:rPr>
                      <w:sz w:val="24"/>
                      <w:szCs w:val="24"/>
                    </w:rPr>
                    <w:t xml:space="preserve">Nhân viên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6B9CA72" w14:textId="37261BC7" w:rsidR="71D3EC5B" w:rsidRPr="00462319" w:rsidRDefault="71D3EC5B" w:rsidP="007A11B6">
                  <w:r w:rsidRPr="00462319">
                    <w:rPr>
                      <w:sz w:val="24"/>
                      <w:szCs w:val="24"/>
                    </w:rPr>
                    <w:t>Chọn chức năng danh mục phiếu xuất trong quản lý nhập xuất</w:t>
                  </w:r>
                </w:p>
              </w:tc>
            </w:tr>
            <w:tr w:rsidR="71D3EC5B" w:rsidRPr="00462319" w14:paraId="7F0D1E91"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C7999C8" w14:textId="54C87CAE"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37C18AA" w14:textId="322BB675"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42930B1" w14:textId="5147B367" w:rsidR="71D3EC5B" w:rsidRPr="00462319" w:rsidRDefault="71D3EC5B" w:rsidP="007A11B6">
                  <w:r w:rsidRPr="00462319">
                    <w:rPr>
                      <w:sz w:val="24"/>
                      <w:szCs w:val="24"/>
                    </w:rPr>
                    <w:t>Hiển thị giao diện danh mục phiếu xuất và danh sách phiếu xuất đang tồn tại</w:t>
                  </w:r>
                </w:p>
              </w:tc>
            </w:tr>
          </w:tbl>
          <w:p w14:paraId="675E5B8B" w14:textId="77777777" w:rsidR="71D3EC5B" w:rsidRPr="00462319" w:rsidRDefault="71D3EC5B" w:rsidP="007A11B6"/>
        </w:tc>
      </w:tr>
      <w:tr w:rsidR="71D3EC5B" w:rsidRPr="00462319" w14:paraId="6CB8BA7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29C932C" w14:textId="37B0B3EB"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6BAEAA51"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E3154B6" w14:textId="1B5166B7"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C189300" w14:textId="3F2C46EA"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44B3CC2" w14:textId="0EC19CB9" w:rsidR="71D3EC5B" w:rsidRPr="00462319" w:rsidRDefault="71D3EC5B" w:rsidP="007A11B6">
                  <w:r w:rsidRPr="00462319">
                    <w:rPr>
                      <w:sz w:val="24"/>
                      <w:szCs w:val="24"/>
                    </w:rPr>
                    <w:t>Hành động</w:t>
                  </w:r>
                </w:p>
              </w:tc>
            </w:tr>
            <w:tr w:rsidR="71D3EC5B" w:rsidRPr="00462319" w14:paraId="22E913FE"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03314E4" w14:textId="236D4DC8"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173A352" w14:textId="6EF5159A"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3145D9A" w14:textId="67D74592" w:rsidR="71D3EC5B" w:rsidRPr="00462319" w:rsidRDefault="71D3EC5B" w:rsidP="007A11B6">
                  <w:r w:rsidRPr="00462319">
                    <w:rPr>
                      <w:sz w:val="24"/>
                      <w:szCs w:val="24"/>
                    </w:rPr>
                    <w:t xml:space="preserve"> </w:t>
                  </w:r>
                </w:p>
              </w:tc>
            </w:tr>
          </w:tbl>
          <w:p w14:paraId="70F7304E" w14:textId="4C701EE4" w:rsidR="71D3EC5B" w:rsidRPr="00462319" w:rsidRDefault="71D3EC5B" w:rsidP="007A11B6"/>
        </w:tc>
      </w:tr>
    </w:tbl>
    <w:p w14:paraId="06F0BDE7" w14:textId="6E44F350" w:rsidR="71D3EC5B" w:rsidRPr="00462319" w:rsidRDefault="71D3EC5B" w:rsidP="007A11B6">
      <w:pPr>
        <w:spacing w:after="160" w:line="257" w:lineRule="auto"/>
      </w:pPr>
      <w:r w:rsidRPr="00462319">
        <w:rPr>
          <w:sz w:val="24"/>
          <w:szCs w:val="24"/>
        </w:rPr>
        <w:t xml:space="preserve"> </w:t>
      </w:r>
    </w:p>
    <w:p w14:paraId="3807646D" w14:textId="5147B8FB"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0EFAA8C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BB0D77D" w14:textId="3C5736A6"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A0D1892" w14:textId="15F50E29" w:rsidR="71D3EC5B" w:rsidRPr="00462319" w:rsidRDefault="71D3EC5B" w:rsidP="007A11B6">
            <w:r w:rsidRPr="00462319">
              <w:rPr>
                <w:sz w:val="24"/>
                <w:szCs w:val="24"/>
              </w:rPr>
              <w:t>UC34</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215EC335" w14:textId="091FF32E"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F10162F" w14:textId="6411377C" w:rsidR="71D3EC5B" w:rsidRPr="00462319" w:rsidRDefault="71D3EC5B" w:rsidP="007A11B6">
            <w:r w:rsidRPr="00462319">
              <w:rPr>
                <w:sz w:val="24"/>
                <w:szCs w:val="24"/>
              </w:rPr>
              <w:t>Sửa phiếu xuất</w:t>
            </w:r>
          </w:p>
        </w:tc>
      </w:tr>
      <w:tr w:rsidR="71D3EC5B" w:rsidRPr="00462319" w14:paraId="6577CB7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F347479" w14:textId="380CD7E5"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C3E79F9" w14:textId="028FD7AC" w:rsidR="71D3EC5B" w:rsidRPr="00462319" w:rsidRDefault="71D3EC5B" w:rsidP="007A11B6">
            <w:r w:rsidRPr="00462319">
              <w:rPr>
                <w:sz w:val="24"/>
                <w:szCs w:val="24"/>
              </w:rPr>
              <w:t>Cho phép người dùng sửa phiếu xuất</w:t>
            </w:r>
          </w:p>
        </w:tc>
      </w:tr>
      <w:tr w:rsidR="71D3EC5B" w:rsidRPr="00462319" w14:paraId="5266327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7CD206F" w14:textId="4D377EB6"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6DE4DDF" w14:textId="1163ADD6" w:rsidR="71D3EC5B" w:rsidRPr="00462319" w:rsidRDefault="71D3EC5B" w:rsidP="007A11B6">
            <w:r w:rsidRPr="00462319">
              <w:rPr>
                <w:sz w:val="24"/>
                <w:szCs w:val="24"/>
              </w:rPr>
              <w:t>Nhân viên</w:t>
            </w:r>
          </w:p>
        </w:tc>
      </w:tr>
      <w:tr w:rsidR="71D3EC5B" w:rsidRPr="00462319" w14:paraId="5D1592D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BE17C62" w14:textId="5016AE5F"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C52C6F4" w14:textId="753450A5" w:rsidR="71D3EC5B" w:rsidRPr="00462319" w:rsidRDefault="71D3EC5B" w:rsidP="007A11B6">
            <w:r w:rsidRPr="00462319">
              <w:rPr>
                <w:sz w:val="24"/>
                <w:szCs w:val="24"/>
              </w:rPr>
              <w:t>Sau khi người dùng nhấn vào sửa phiếu xuất</w:t>
            </w:r>
          </w:p>
        </w:tc>
      </w:tr>
      <w:tr w:rsidR="71D3EC5B" w:rsidRPr="00462319" w14:paraId="27EB235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C74D7F6" w14:textId="7B5B47BF"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F5A3588" w14:textId="61305D8E" w:rsidR="71D3EC5B" w:rsidRPr="00462319" w:rsidRDefault="71D3EC5B" w:rsidP="007A11B6">
            <w:r w:rsidRPr="00462319">
              <w:rPr>
                <w:sz w:val="24"/>
                <w:szCs w:val="24"/>
              </w:rPr>
              <w:t>Người dùng đang trong chức năng danh mục phiếu xuất</w:t>
            </w:r>
          </w:p>
        </w:tc>
      </w:tr>
      <w:tr w:rsidR="71D3EC5B" w:rsidRPr="00462319" w14:paraId="4DA9606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FB05A84" w14:textId="0C11D341"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8D550E1" w14:textId="56AF7E4F" w:rsidR="71D3EC5B" w:rsidRPr="00462319" w:rsidRDefault="71D3EC5B" w:rsidP="007A11B6">
            <w:r w:rsidRPr="00462319">
              <w:rPr>
                <w:sz w:val="24"/>
                <w:szCs w:val="24"/>
              </w:rPr>
              <w:t>Sửa phiếu xuất</w:t>
            </w:r>
          </w:p>
        </w:tc>
      </w:tr>
      <w:tr w:rsidR="71D3EC5B" w:rsidRPr="00462319" w14:paraId="311711B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934BAC4" w14:textId="2077F9AD"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75517C6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228BFBB" w14:textId="4B29C319"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906844D" w14:textId="0C4F4B5D"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748E9A4" w14:textId="7E6F494F" w:rsidR="71D3EC5B" w:rsidRPr="00462319" w:rsidRDefault="71D3EC5B" w:rsidP="007A11B6">
                  <w:r w:rsidRPr="00462319">
                    <w:rPr>
                      <w:sz w:val="24"/>
                      <w:szCs w:val="24"/>
                    </w:rPr>
                    <w:t>Hành động</w:t>
                  </w:r>
                </w:p>
              </w:tc>
            </w:tr>
            <w:tr w:rsidR="71D3EC5B" w:rsidRPr="00462319" w14:paraId="58FA701C"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B0C32E7" w14:textId="60A272D3"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1E88126" w14:textId="1F1BD0A9"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FC0F8DA" w14:textId="3F5B86FA" w:rsidR="71D3EC5B" w:rsidRPr="00462319" w:rsidRDefault="71D3EC5B" w:rsidP="007A11B6">
                  <w:r w:rsidRPr="00462319">
                    <w:rPr>
                      <w:sz w:val="24"/>
                      <w:szCs w:val="24"/>
                    </w:rPr>
                    <w:t>Chọn chức năng danh mục phiếu xuất trong quản lý nhập xuất</w:t>
                  </w:r>
                </w:p>
              </w:tc>
            </w:tr>
            <w:tr w:rsidR="71D3EC5B" w:rsidRPr="00462319" w14:paraId="03DF9F5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E92AF5B" w14:textId="46D64012"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63EBDD0" w14:textId="68C675C2"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D2252FB" w14:textId="29B5528C" w:rsidR="71D3EC5B" w:rsidRPr="00462319" w:rsidRDefault="71D3EC5B" w:rsidP="007A11B6">
                  <w:r w:rsidRPr="00462319">
                    <w:rPr>
                      <w:sz w:val="24"/>
                      <w:szCs w:val="24"/>
                    </w:rPr>
                    <w:t>Hiển thị giao diện danh mục phiếu xuất và danh sách phiếu xuất đang tồn tại</w:t>
                  </w:r>
                </w:p>
              </w:tc>
            </w:tr>
            <w:tr w:rsidR="71D3EC5B" w:rsidRPr="00462319" w14:paraId="320ABED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BDFF2A4" w14:textId="09292C62"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C9E7169" w14:textId="374D541D"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408432F" w14:textId="47747349" w:rsidR="71D3EC5B" w:rsidRPr="00462319" w:rsidRDefault="71D3EC5B" w:rsidP="007A11B6">
                  <w:r w:rsidRPr="00462319">
                    <w:rPr>
                      <w:sz w:val="24"/>
                      <w:szCs w:val="24"/>
                    </w:rPr>
                    <w:t>Chọn phiếu xuất cần sửa thông tin và nhập thông tin cần sửa, rồi nhấn chức năng sửa</w:t>
                  </w:r>
                </w:p>
              </w:tc>
            </w:tr>
            <w:tr w:rsidR="71D3EC5B" w:rsidRPr="00462319" w14:paraId="0B072D7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D47082E" w14:textId="365CFA7B"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3093C60" w14:textId="63A4990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28C6898" w14:textId="79C03D47" w:rsidR="71D3EC5B" w:rsidRPr="00462319" w:rsidRDefault="71D3EC5B" w:rsidP="007A11B6">
                  <w:r w:rsidRPr="00462319">
                    <w:rPr>
                      <w:sz w:val="24"/>
                      <w:szCs w:val="24"/>
                    </w:rPr>
                    <w:t>Thông báo xác nhận sửa thông tin phiếu xuất</w:t>
                  </w:r>
                </w:p>
              </w:tc>
            </w:tr>
            <w:tr w:rsidR="71D3EC5B" w:rsidRPr="00462319" w14:paraId="0D324A6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93DCF97" w14:textId="58CAEF60"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876CC58" w14:textId="7239B25E"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0A8ADD7" w14:textId="51890AC2" w:rsidR="71D3EC5B" w:rsidRPr="00462319" w:rsidRDefault="71D3EC5B" w:rsidP="007A11B6">
                  <w:r w:rsidRPr="00462319">
                    <w:rPr>
                      <w:sz w:val="24"/>
                      <w:szCs w:val="24"/>
                    </w:rPr>
                    <w:t xml:space="preserve">Thông báo đã sửa </w:t>
                  </w:r>
                  <w:r w:rsidRPr="00462319">
                    <w:rPr>
                      <w:sz w:val="24"/>
                      <w:szCs w:val="24"/>
                    </w:rPr>
                    <w:lastRenderedPageBreak/>
                    <w:t>thông tin thành công</w:t>
                  </w:r>
                </w:p>
              </w:tc>
            </w:tr>
          </w:tbl>
          <w:p w14:paraId="27F99D24" w14:textId="77777777" w:rsidR="71D3EC5B" w:rsidRPr="00462319" w:rsidRDefault="71D3EC5B" w:rsidP="007A11B6"/>
        </w:tc>
      </w:tr>
      <w:tr w:rsidR="71D3EC5B" w:rsidRPr="00462319" w14:paraId="5DA2644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88D5F0C" w14:textId="6CF8661F"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428ADA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C52F7C3" w14:textId="10DB5FEA"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38CB071" w14:textId="5A6DA2F5"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2701EA3" w14:textId="5A312919" w:rsidR="71D3EC5B" w:rsidRPr="00462319" w:rsidRDefault="71D3EC5B" w:rsidP="007A11B6">
                  <w:r w:rsidRPr="00462319">
                    <w:rPr>
                      <w:sz w:val="24"/>
                      <w:szCs w:val="24"/>
                    </w:rPr>
                    <w:t>Hành động</w:t>
                  </w:r>
                </w:p>
              </w:tc>
            </w:tr>
            <w:tr w:rsidR="71D3EC5B" w:rsidRPr="00462319" w14:paraId="268B0E1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4B2FB44" w14:textId="7E990B09"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F983AC1" w14:textId="28198FB6"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7A33B02" w14:textId="20811BC5" w:rsidR="71D3EC5B" w:rsidRPr="00462319" w:rsidRDefault="71D3EC5B" w:rsidP="007A11B6">
                  <w:r w:rsidRPr="00462319">
                    <w:rPr>
                      <w:sz w:val="24"/>
                      <w:szCs w:val="24"/>
                    </w:rPr>
                    <w:t xml:space="preserve">Thông báo chưa chọn phiếu xuất sửa </w:t>
                  </w:r>
                </w:p>
              </w:tc>
            </w:tr>
            <w:tr w:rsidR="71D3EC5B" w:rsidRPr="00462319" w14:paraId="0BD11ED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AAF146D" w14:textId="10B12378"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6265CC" w14:textId="6708F765"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6EF2889" w14:textId="0A856E51" w:rsidR="71D3EC5B" w:rsidRPr="00462319" w:rsidRDefault="71D3EC5B" w:rsidP="007A11B6">
                  <w:r w:rsidRPr="00462319">
                    <w:rPr>
                      <w:sz w:val="24"/>
                      <w:szCs w:val="24"/>
                    </w:rPr>
                    <w:t>Thông báo sửa thông tin không thành công</w:t>
                  </w:r>
                </w:p>
              </w:tc>
            </w:tr>
          </w:tbl>
          <w:p w14:paraId="3BB6E07C" w14:textId="201989D3" w:rsidR="71D3EC5B" w:rsidRPr="00462319" w:rsidRDefault="71D3EC5B" w:rsidP="007A11B6"/>
        </w:tc>
      </w:tr>
    </w:tbl>
    <w:p w14:paraId="236FE9C1" w14:textId="5EEC2A2D" w:rsidR="71D3EC5B" w:rsidRPr="00462319" w:rsidRDefault="71D3EC5B" w:rsidP="007A11B6">
      <w:pPr>
        <w:spacing w:after="160" w:line="257" w:lineRule="auto"/>
      </w:pPr>
      <w:r w:rsidRPr="00462319">
        <w:rPr>
          <w:sz w:val="24"/>
          <w:szCs w:val="24"/>
        </w:rPr>
        <w:t xml:space="preserve"> </w:t>
      </w:r>
    </w:p>
    <w:p w14:paraId="19F51DCE" w14:textId="0214DCB0" w:rsidR="71D3EC5B" w:rsidRPr="00462319" w:rsidRDefault="71D3EC5B" w:rsidP="007A11B6">
      <w:pPr>
        <w:spacing w:after="160" w:line="257" w:lineRule="auto"/>
      </w:pPr>
      <w:r w:rsidRPr="00462319">
        <w:rPr>
          <w:sz w:val="24"/>
          <w:szCs w:val="24"/>
        </w:rPr>
        <w:t xml:space="preserve"> </w:t>
      </w:r>
    </w:p>
    <w:p w14:paraId="0B785788" w14:textId="46008A3D"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38F6648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872405C" w14:textId="03336ABC"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16A740E" w14:textId="08DDDAE2" w:rsidR="71D3EC5B" w:rsidRPr="00462319" w:rsidRDefault="71D3EC5B" w:rsidP="007A11B6">
            <w:r w:rsidRPr="00462319">
              <w:rPr>
                <w:sz w:val="24"/>
                <w:szCs w:val="24"/>
              </w:rPr>
              <w:t>UC35</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16915BCE" w14:textId="7227FCEC"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2E1224F1" w14:textId="69F617BF" w:rsidR="71D3EC5B" w:rsidRPr="00462319" w:rsidRDefault="71D3EC5B" w:rsidP="007A11B6">
            <w:r w:rsidRPr="00462319">
              <w:rPr>
                <w:sz w:val="24"/>
                <w:szCs w:val="24"/>
              </w:rPr>
              <w:t>Xoá phiếu xuất</w:t>
            </w:r>
          </w:p>
        </w:tc>
      </w:tr>
      <w:tr w:rsidR="71D3EC5B" w:rsidRPr="00462319" w14:paraId="666E683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5090C43" w14:textId="427E2FC4"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B1FD7EF" w14:textId="7EB699C6" w:rsidR="71D3EC5B" w:rsidRPr="00462319" w:rsidRDefault="71D3EC5B" w:rsidP="007A11B6">
            <w:r w:rsidRPr="00462319">
              <w:rPr>
                <w:sz w:val="24"/>
                <w:szCs w:val="24"/>
              </w:rPr>
              <w:t>Cho phép người dùng xoá phiếu xuất</w:t>
            </w:r>
          </w:p>
        </w:tc>
      </w:tr>
      <w:tr w:rsidR="71D3EC5B" w:rsidRPr="00462319" w14:paraId="7FBC704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3145E58" w14:textId="0D9F488B"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17B4753" w14:textId="58172AAA" w:rsidR="71D3EC5B" w:rsidRPr="00462319" w:rsidRDefault="71D3EC5B" w:rsidP="007A11B6">
            <w:r w:rsidRPr="00462319">
              <w:rPr>
                <w:sz w:val="24"/>
                <w:szCs w:val="24"/>
              </w:rPr>
              <w:t>Nhân viên</w:t>
            </w:r>
          </w:p>
        </w:tc>
      </w:tr>
      <w:tr w:rsidR="71D3EC5B" w:rsidRPr="00462319" w14:paraId="435A31B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D912E57" w14:textId="02F8FC5E"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46D5595" w14:textId="56FEFE01" w:rsidR="71D3EC5B" w:rsidRPr="00462319" w:rsidRDefault="71D3EC5B" w:rsidP="007A11B6">
            <w:r w:rsidRPr="00462319">
              <w:rPr>
                <w:sz w:val="24"/>
                <w:szCs w:val="24"/>
              </w:rPr>
              <w:t>Sau khi người dùng nhấn vào xoá phiếu xuất</w:t>
            </w:r>
          </w:p>
        </w:tc>
      </w:tr>
      <w:tr w:rsidR="71D3EC5B" w:rsidRPr="00462319" w14:paraId="314F0A1B"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760F282" w14:textId="1B62CDA1"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880548B" w14:textId="29B5678F" w:rsidR="71D3EC5B" w:rsidRPr="00462319" w:rsidRDefault="71D3EC5B" w:rsidP="007A11B6">
            <w:r w:rsidRPr="00462319">
              <w:rPr>
                <w:sz w:val="24"/>
                <w:szCs w:val="24"/>
              </w:rPr>
              <w:t>Người dùng đang trong chức năng danh mục phiếu xuất</w:t>
            </w:r>
          </w:p>
        </w:tc>
      </w:tr>
      <w:tr w:rsidR="71D3EC5B" w:rsidRPr="00462319" w14:paraId="4A59197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82D47C8" w14:textId="2DC98642"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6162E6" w14:textId="18D2EF5D" w:rsidR="71D3EC5B" w:rsidRPr="00462319" w:rsidRDefault="71D3EC5B" w:rsidP="007A11B6">
            <w:r w:rsidRPr="00462319">
              <w:rPr>
                <w:sz w:val="24"/>
                <w:szCs w:val="24"/>
              </w:rPr>
              <w:t>Xoá phiếu xuất</w:t>
            </w:r>
          </w:p>
        </w:tc>
      </w:tr>
      <w:tr w:rsidR="71D3EC5B" w:rsidRPr="00462319" w14:paraId="77B3BF1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4086A04" w14:textId="42ACDB2B"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67E7189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1CA9F25" w14:textId="76BAF2FE"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B9D64E1" w14:textId="0AE98463"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EEE831F" w14:textId="7D103898" w:rsidR="71D3EC5B" w:rsidRPr="00462319" w:rsidRDefault="71D3EC5B" w:rsidP="007A11B6">
                  <w:r w:rsidRPr="00462319">
                    <w:rPr>
                      <w:sz w:val="24"/>
                      <w:szCs w:val="24"/>
                    </w:rPr>
                    <w:t>Hành động</w:t>
                  </w:r>
                </w:p>
              </w:tc>
            </w:tr>
            <w:tr w:rsidR="71D3EC5B" w:rsidRPr="00462319" w14:paraId="05A7A14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A353BE" w14:textId="163FCC71"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B81CFF0" w14:textId="621F0A4C"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77346DC" w14:textId="06F0C2E2" w:rsidR="71D3EC5B" w:rsidRPr="00462319" w:rsidRDefault="71D3EC5B" w:rsidP="007A11B6">
                  <w:r w:rsidRPr="00462319">
                    <w:rPr>
                      <w:sz w:val="24"/>
                      <w:szCs w:val="24"/>
                    </w:rPr>
                    <w:t>Chọn chức năng danh mục phiếu nhập trong quản lý nhập xuất</w:t>
                  </w:r>
                </w:p>
              </w:tc>
            </w:tr>
            <w:tr w:rsidR="71D3EC5B" w:rsidRPr="00462319" w14:paraId="5D03CA7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143961D" w14:textId="24A3B32E"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4D63E9" w14:textId="583F3E94"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A8E64E4" w14:textId="00474E5F" w:rsidR="71D3EC5B" w:rsidRPr="00462319" w:rsidRDefault="71D3EC5B" w:rsidP="007A11B6">
                  <w:r w:rsidRPr="00462319">
                    <w:rPr>
                      <w:sz w:val="24"/>
                      <w:szCs w:val="24"/>
                    </w:rPr>
                    <w:t>Hiển thị giao diện danh mục phiếu xuất và danh sách phiếu xuất đang tồn tại</w:t>
                  </w:r>
                </w:p>
              </w:tc>
            </w:tr>
            <w:tr w:rsidR="71D3EC5B" w:rsidRPr="00462319" w14:paraId="618E927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15782C4" w14:textId="25A7F146"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771CC62" w14:textId="2FC617A1"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AD7DF0B" w14:textId="70BEF871" w:rsidR="71D3EC5B" w:rsidRPr="00462319" w:rsidRDefault="71D3EC5B" w:rsidP="007A11B6">
                  <w:r w:rsidRPr="00462319">
                    <w:rPr>
                      <w:sz w:val="24"/>
                      <w:szCs w:val="24"/>
                    </w:rPr>
                    <w:t>Chọn phiếu xuất cần xoá và nhấn chức năng xoá</w:t>
                  </w:r>
                </w:p>
              </w:tc>
            </w:tr>
            <w:tr w:rsidR="71D3EC5B" w:rsidRPr="00462319" w14:paraId="3225D71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A494E22" w14:textId="310B44C3"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5D44ACB" w14:textId="251CB004"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8DF3967" w14:textId="64B72DA2" w:rsidR="71D3EC5B" w:rsidRPr="00462319" w:rsidRDefault="71D3EC5B" w:rsidP="007A11B6">
                  <w:r w:rsidRPr="00462319">
                    <w:rPr>
                      <w:sz w:val="24"/>
                      <w:szCs w:val="24"/>
                    </w:rPr>
                    <w:t>Thông báo xác nhận xoá phiếu xuất</w:t>
                  </w:r>
                </w:p>
              </w:tc>
            </w:tr>
            <w:tr w:rsidR="71D3EC5B" w:rsidRPr="00462319" w14:paraId="1D827F9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6A992EC" w14:textId="10324D88"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DA9437B" w14:textId="3C6B37A5"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E424E9D" w14:textId="727DA3C4" w:rsidR="71D3EC5B" w:rsidRPr="00462319" w:rsidRDefault="71D3EC5B" w:rsidP="007A11B6">
                  <w:r w:rsidRPr="00462319">
                    <w:rPr>
                      <w:sz w:val="24"/>
                      <w:szCs w:val="24"/>
                    </w:rPr>
                    <w:t>Thông báo xoá phiếu xuất thành công</w:t>
                  </w:r>
                </w:p>
              </w:tc>
            </w:tr>
          </w:tbl>
          <w:p w14:paraId="0759D0BC" w14:textId="77777777" w:rsidR="71D3EC5B" w:rsidRPr="00462319" w:rsidRDefault="71D3EC5B" w:rsidP="007A11B6"/>
        </w:tc>
      </w:tr>
      <w:tr w:rsidR="71D3EC5B" w:rsidRPr="00462319" w14:paraId="393CC50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E87202E" w14:textId="61602CA9"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0068D2B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248ECFA" w14:textId="3DFAAB38"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2FC6662" w14:textId="7DA5F767"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483062D" w14:textId="636241B9" w:rsidR="71D3EC5B" w:rsidRPr="00462319" w:rsidRDefault="71D3EC5B" w:rsidP="007A11B6">
                  <w:r w:rsidRPr="00462319">
                    <w:rPr>
                      <w:sz w:val="24"/>
                      <w:szCs w:val="24"/>
                    </w:rPr>
                    <w:t>Hành động</w:t>
                  </w:r>
                </w:p>
              </w:tc>
            </w:tr>
            <w:tr w:rsidR="71D3EC5B" w:rsidRPr="00462319" w14:paraId="7E130E3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A971D75" w14:textId="7A5E2A94"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EB43530" w14:textId="3E300B1C"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AF2DDF1" w14:textId="7499B223" w:rsidR="71D3EC5B" w:rsidRPr="00462319" w:rsidRDefault="71D3EC5B" w:rsidP="007A11B6">
                  <w:r w:rsidRPr="00462319">
                    <w:rPr>
                      <w:sz w:val="24"/>
                      <w:szCs w:val="24"/>
                    </w:rPr>
                    <w:t>Thông báo chưa chọn phiếu nhập để xoá</w:t>
                  </w:r>
                </w:p>
              </w:tc>
            </w:tr>
            <w:tr w:rsidR="71D3EC5B" w:rsidRPr="00462319" w14:paraId="2769E2B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E4A980F" w14:textId="05DF5DF7"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293BC3E" w14:textId="525BA991"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FD8209E" w14:textId="4AEB49C1" w:rsidR="71D3EC5B" w:rsidRPr="00462319" w:rsidRDefault="71D3EC5B" w:rsidP="007A11B6">
                  <w:r w:rsidRPr="00462319">
                    <w:rPr>
                      <w:sz w:val="24"/>
                      <w:szCs w:val="24"/>
                    </w:rPr>
                    <w:t>Thông báo xoá không thành công</w:t>
                  </w:r>
                </w:p>
              </w:tc>
            </w:tr>
          </w:tbl>
          <w:p w14:paraId="67235545" w14:textId="1649DAEA" w:rsidR="71D3EC5B" w:rsidRPr="00462319" w:rsidRDefault="71D3EC5B" w:rsidP="007A11B6"/>
        </w:tc>
      </w:tr>
    </w:tbl>
    <w:p w14:paraId="73059F75" w14:textId="6B6EF58C"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7F84385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2521B73" w14:textId="12FF03FB"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11E65D8" w14:textId="6117DB3C" w:rsidR="71D3EC5B" w:rsidRPr="00462319" w:rsidRDefault="71D3EC5B" w:rsidP="007A11B6">
            <w:r w:rsidRPr="00462319">
              <w:rPr>
                <w:sz w:val="24"/>
                <w:szCs w:val="24"/>
              </w:rPr>
              <w:t>UC36</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9C0CA1C" w14:textId="4A83B1EE"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1BBCFEF9" w14:textId="05C49984" w:rsidR="71D3EC5B" w:rsidRPr="00462319" w:rsidRDefault="71D3EC5B" w:rsidP="007A11B6">
            <w:r w:rsidRPr="00462319">
              <w:rPr>
                <w:sz w:val="24"/>
                <w:szCs w:val="24"/>
              </w:rPr>
              <w:t>Chi tiết phiếu xuất</w:t>
            </w:r>
          </w:p>
        </w:tc>
      </w:tr>
      <w:tr w:rsidR="71D3EC5B" w:rsidRPr="00462319" w14:paraId="36D9D6E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BB0EEE0" w14:textId="5BEA325B"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4F1ECB0" w14:textId="03BD03AA" w:rsidR="71D3EC5B" w:rsidRPr="00462319" w:rsidRDefault="71D3EC5B" w:rsidP="007A11B6">
            <w:r w:rsidRPr="00462319">
              <w:rPr>
                <w:sz w:val="24"/>
                <w:szCs w:val="24"/>
              </w:rPr>
              <w:t>Cho phép người dùng xem vào giao diện chi tiết phiếu xuất</w:t>
            </w:r>
          </w:p>
        </w:tc>
      </w:tr>
      <w:tr w:rsidR="71D3EC5B" w:rsidRPr="00462319" w14:paraId="56A2004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67A81EC" w14:textId="26808FFB"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A8819EA" w14:textId="5306A0D6" w:rsidR="71D3EC5B" w:rsidRPr="00462319" w:rsidRDefault="71D3EC5B" w:rsidP="007A11B6">
            <w:r w:rsidRPr="00462319">
              <w:rPr>
                <w:sz w:val="24"/>
                <w:szCs w:val="24"/>
              </w:rPr>
              <w:t>Nhân viên</w:t>
            </w:r>
          </w:p>
        </w:tc>
      </w:tr>
      <w:tr w:rsidR="71D3EC5B" w:rsidRPr="00462319" w14:paraId="6F24601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0845505" w14:textId="22A1332D"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A58D17" w14:textId="12CA1287" w:rsidR="71D3EC5B" w:rsidRPr="00462319" w:rsidRDefault="71D3EC5B" w:rsidP="007A11B6">
            <w:r w:rsidRPr="00462319">
              <w:rPr>
                <w:sz w:val="24"/>
                <w:szCs w:val="24"/>
              </w:rPr>
              <w:t>Sau khi người dùng nhấn vào phiếu xuất</w:t>
            </w:r>
          </w:p>
        </w:tc>
      </w:tr>
      <w:tr w:rsidR="71D3EC5B" w:rsidRPr="00462319" w14:paraId="137FA25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E01DB84" w14:textId="41E6814C"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F5B0B58" w14:textId="754A4723" w:rsidR="71D3EC5B" w:rsidRPr="00462319" w:rsidRDefault="71D3EC5B" w:rsidP="007A11B6">
            <w:r w:rsidRPr="00462319">
              <w:rPr>
                <w:sz w:val="24"/>
                <w:szCs w:val="24"/>
              </w:rPr>
              <w:t>Người dùng đang trong chức năng danh mục phiếu xuất</w:t>
            </w:r>
          </w:p>
        </w:tc>
      </w:tr>
      <w:tr w:rsidR="71D3EC5B" w:rsidRPr="00462319" w14:paraId="00BE08FA"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971525E" w14:textId="181E6ECC"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7D523C" w14:textId="33419D93" w:rsidR="71D3EC5B" w:rsidRPr="00462319" w:rsidRDefault="71D3EC5B" w:rsidP="007A11B6">
            <w:r w:rsidRPr="00462319">
              <w:rPr>
                <w:sz w:val="24"/>
                <w:szCs w:val="24"/>
              </w:rPr>
              <w:t>Xem chi tiết phiếu xuất</w:t>
            </w:r>
          </w:p>
        </w:tc>
      </w:tr>
      <w:tr w:rsidR="71D3EC5B" w:rsidRPr="00462319" w14:paraId="39015B5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A6EC9E4" w14:textId="669BF710" w:rsidR="71D3EC5B" w:rsidRPr="00462319" w:rsidRDefault="71D3EC5B" w:rsidP="007A11B6">
            <w:r w:rsidRPr="00462319">
              <w:rPr>
                <w:b/>
                <w:bCs/>
                <w:sz w:val="24"/>
                <w:szCs w:val="24"/>
              </w:rPr>
              <w:t xml:space="preserve">Luồng sự kiện chính </w:t>
            </w:r>
            <w:r w:rsidRPr="00462319">
              <w:rPr>
                <w:b/>
                <w:bCs/>
                <w:sz w:val="24"/>
                <w:szCs w:val="24"/>
              </w:rPr>
              <w:lastRenderedPageBreak/>
              <w:t>(Thành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0CED383D"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84CF8FF" w14:textId="2B6B789F" w:rsidR="71D3EC5B" w:rsidRPr="00462319" w:rsidRDefault="71D3EC5B" w:rsidP="007A11B6">
                  <w:r w:rsidRPr="00462319">
                    <w:rPr>
                      <w:sz w:val="24"/>
                      <w:szCs w:val="24"/>
                    </w:rPr>
                    <w:lastRenderedPageBreak/>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E295375" w14:textId="259FE96D"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D9ABA08" w14:textId="1A3B7810" w:rsidR="71D3EC5B" w:rsidRPr="00462319" w:rsidRDefault="71D3EC5B" w:rsidP="007A11B6">
                  <w:r w:rsidRPr="00462319">
                    <w:rPr>
                      <w:sz w:val="24"/>
                      <w:szCs w:val="24"/>
                    </w:rPr>
                    <w:t>Hành động</w:t>
                  </w:r>
                </w:p>
              </w:tc>
            </w:tr>
            <w:tr w:rsidR="71D3EC5B" w:rsidRPr="00462319" w14:paraId="292EAE87"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1579978" w14:textId="498476C1" w:rsidR="71D3EC5B" w:rsidRPr="00462319" w:rsidRDefault="71D3EC5B" w:rsidP="007A11B6">
                  <w:r w:rsidRPr="00462319">
                    <w:rPr>
                      <w:sz w:val="24"/>
                      <w:szCs w:val="24"/>
                    </w:rPr>
                    <w:lastRenderedPageBreak/>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157F7B3" w14:textId="62BF6383"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2BCC280" w14:textId="553844B0" w:rsidR="71D3EC5B" w:rsidRPr="00462319" w:rsidRDefault="71D3EC5B" w:rsidP="007A11B6">
                  <w:r w:rsidRPr="00462319">
                    <w:rPr>
                      <w:sz w:val="24"/>
                      <w:szCs w:val="24"/>
                    </w:rPr>
                    <w:t>Nhấp vào phiếu xuất trong danh sách phiếu nhập</w:t>
                  </w:r>
                </w:p>
              </w:tc>
            </w:tr>
            <w:tr w:rsidR="71D3EC5B" w:rsidRPr="00462319" w14:paraId="2E13481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1E856C4" w14:textId="099FDC9F"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0B62E90" w14:textId="07647FC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4227924" w14:textId="407CC334" w:rsidR="71D3EC5B" w:rsidRPr="00462319" w:rsidRDefault="71D3EC5B" w:rsidP="007A11B6">
                  <w:r w:rsidRPr="00462319">
                    <w:rPr>
                      <w:sz w:val="24"/>
                      <w:szCs w:val="24"/>
                    </w:rPr>
                    <w:t>Hiển thị giao diện chi tiết phiếu xuất</w:t>
                  </w:r>
                </w:p>
              </w:tc>
            </w:tr>
          </w:tbl>
          <w:p w14:paraId="379A0130" w14:textId="7342E973" w:rsidR="71D3EC5B" w:rsidRPr="00462319" w:rsidRDefault="71D3EC5B" w:rsidP="007A11B6"/>
        </w:tc>
      </w:tr>
      <w:tr w:rsidR="71D3EC5B" w:rsidRPr="00462319" w14:paraId="46FF17F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34A67ED" w14:textId="3D7864D1" w:rsidR="71D3EC5B" w:rsidRPr="00462319" w:rsidRDefault="71D3EC5B" w:rsidP="007A11B6">
            <w:r w:rsidRPr="00462319">
              <w:rPr>
                <w:b/>
                <w:bCs/>
                <w:sz w:val="24"/>
                <w:szCs w:val="24"/>
              </w:rPr>
              <w:lastRenderedPageBreak/>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259CF798"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1A67BB7" w14:textId="7919C303"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6D6F6D7" w14:textId="3AA7DB4A"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EF61655" w14:textId="2C3D91D5" w:rsidR="71D3EC5B" w:rsidRPr="00462319" w:rsidRDefault="71D3EC5B" w:rsidP="007A11B6">
                  <w:r w:rsidRPr="00462319">
                    <w:rPr>
                      <w:sz w:val="24"/>
                      <w:szCs w:val="24"/>
                    </w:rPr>
                    <w:t>Hành động</w:t>
                  </w:r>
                </w:p>
              </w:tc>
            </w:tr>
            <w:tr w:rsidR="71D3EC5B" w:rsidRPr="00462319" w14:paraId="008B6B31"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4C40855" w14:textId="702A9B85"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065FD7A" w14:textId="54CBC526"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ED7E639" w14:textId="37CE3270" w:rsidR="71D3EC5B" w:rsidRPr="00462319" w:rsidRDefault="71D3EC5B" w:rsidP="007A11B6">
                  <w:r w:rsidRPr="00462319">
                    <w:rPr>
                      <w:sz w:val="24"/>
                      <w:szCs w:val="24"/>
                    </w:rPr>
                    <w:t xml:space="preserve"> </w:t>
                  </w:r>
                </w:p>
              </w:tc>
            </w:tr>
          </w:tbl>
          <w:p w14:paraId="6137F277" w14:textId="77777777" w:rsidR="71D3EC5B" w:rsidRPr="00462319" w:rsidRDefault="71D3EC5B" w:rsidP="007A11B6"/>
        </w:tc>
      </w:tr>
    </w:tbl>
    <w:p w14:paraId="489871EE" w14:textId="3CD4930E" w:rsidR="71D3EC5B" w:rsidRPr="00462319" w:rsidRDefault="71D3EC5B" w:rsidP="007A11B6">
      <w:pPr>
        <w:spacing w:after="160" w:line="257" w:lineRule="auto"/>
      </w:pPr>
      <w:r w:rsidRPr="00462319">
        <w:rPr>
          <w:sz w:val="24"/>
          <w:szCs w:val="24"/>
        </w:rPr>
        <w:t xml:space="preserve"> </w:t>
      </w:r>
    </w:p>
    <w:p w14:paraId="2931AEF5" w14:textId="68FD8AE7" w:rsidR="71D3EC5B" w:rsidRPr="00462319" w:rsidRDefault="71D3EC5B" w:rsidP="007A11B6">
      <w:pPr>
        <w:spacing w:after="160" w:line="257" w:lineRule="auto"/>
      </w:pPr>
      <w:r w:rsidRPr="00462319">
        <w:rPr>
          <w:sz w:val="24"/>
          <w:szCs w:val="24"/>
        </w:rPr>
        <w:t>Chi tiết phiếu xuất</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3C60DBD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1015529" w14:textId="0D2738B1"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097077E" w14:textId="4A81D0B2" w:rsidR="71D3EC5B" w:rsidRPr="00462319" w:rsidRDefault="71D3EC5B" w:rsidP="007A11B6">
            <w:r w:rsidRPr="00462319">
              <w:rPr>
                <w:sz w:val="24"/>
                <w:szCs w:val="24"/>
              </w:rPr>
              <w:t>UC37</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286624A3" w14:textId="73596A51"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09D154B1" w14:textId="5195A8F1" w:rsidR="71D3EC5B" w:rsidRPr="00462319" w:rsidRDefault="71D3EC5B" w:rsidP="007A11B6">
            <w:r w:rsidRPr="00462319">
              <w:rPr>
                <w:sz w:val="24"/>
                <w:szCs w:val="24"/>
              </w:rPr>
              <w:t>Thêm chi tiết phiếu xuất</w:t>
            </w:r>
          </w:p>
        </w:tc>
      </w:tr>
      <w:tr w:rsidR="71D3EC5B" w:rsidRPr="00462319" w14:paraId="136F4C9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63B55FE" w14:textId="2F4747D7"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B0BAA9E" w14:textId="5B748A19" w:rsidR="71D3EC5B" w:rsidRPr="00462319" w:rsidRDefault="71D3EC5B" w:rsidP="007A11B6">
            <w:r w:rsidRPr="00462319">
              <w:rPr>
                <w:sz w:val="24"/>
                <w:szCs w:val="24"/>
              </w:rPr>
              <w:t>Cho phép người dùng thêm chi tiết phiếu xuất</w:t>
            </w:r>
          </w:p>
        </w:tc>
      </w:tr>
      <w:tr w:rsidR="71D3EC5B" w:rsidRPr="00462319" w14:paraId="54CCC5F7"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B6EF279" w14:textId="5ECBEDFA"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B4256B3" w14:textId="4F315B3E" w:rsidR="71D3EC5B" w:rsidRPr="00462319" w:rsidRDefault="71D3EC5B" w:rsidP="007A11B6">
            <w:r w:rsidRPr="00462319">
              <w:rPr>
                <w:sz w:val="24"/>
                <w:szCs w:val="24"/>
              </w:rPr>
              <w:t>Nhân viên</w:t>
            </w:r>
          </w:p>
        </w:tc>
      </w:tr>
      <w:tr w:rsidR="71D3EC5B" w:rsidRPr="00462319" w14:paraId="3F256FF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7715BDF" w14:textId="3216E627"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D0C8081" w14:textId="1B81177E" w:rsidR="71D3EC5B" w:rsidRPr="00462319" w:rsidRDefault="71D3EC5B" w:rsidP="007A11B6">
            <w:r w:rsidRPr="00462319">
              <w:rPr>
                <w:sz w:val="24"/>
                <w:szCs w:val="24"/>
              </w:rPr>
              <w:t>Sau khi người dùng nhấn vào thêm chi tiết phiếu xuất</w:t>
            </w:r>
          </w:p>
        </w:tc>
      </w:tr>
      <w:tr w:rsidR="71D3EC5B" w:rsidRPr="00462319" w14:paraId="6A3F8D0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5E5B1DA" w14:textId="13E49939"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AAE3B93" w14:textId="21596962" w:rsidR="71D3EC5B" w:rsidRPr="00462319" w:rsidRDefault="71D3EC5B" w:rsidP="007A11B6">
            <w:r w:rsidRPr="00462319">
              <w:rPr>
                <w:sz w:val="24"/>
                <w:szCs w:val="24"/>
              </w:rPr>
              <w:t>Người dùng đang trong giao diện chi tiết phiếu xuất</w:t>
            </w:r>
          </w:p>
        </w:tc>
      </w:tr>
      <w:tr w:rsidR="71D3EC5B" w:rsidRPr="00462319" w14:paraId="471EB72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EF8C5CC" w14:textId="451E179D"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F7D5542" w14:textId="4E2B0429" w:rsidR="71D3EC5B" w:rsidRPr="00462319" w:rsidRDefault="71D3EC5B" w:rsidP="007A11B6">
            <w:r w:rsidRPr="00462319">
              <w:rPr>
                <w:sz w:val="24"/>
                <w:szCs w:val="24"/>
              </w:rPr>
              <w:t>Thêm chi tiết phiếu xuất</w:t>
            </w:r>
          </w:p>
        </w:tc>
      </w:tr>
      <w:tr w:rsidR="71D3EC5B" w:rsidRPr="00462319" w14:paraId="0D0E1E4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3A90784" w14:textId="7A7A3F11"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5BF8AF9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347FA883" w14:textId="77EF87BB"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E33811B" w14:textId="19FC95A2"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37D83B7" w14:textId="0E3460D1" w:rsidR="71D3EC5B" w:rsidRPr="00462319" w:rsidRDefault="71D3EC5B" w:rsidP="007A11B6">
                  <w:r w:rsidRPr="00462319">
                    <w:rPr>
                      <w:sz w:val="24"/>
                      <w:szCs w:val="24"/>
                    </w:rPr>
                    <w:t>Hành động</w:t>
                  </w:r>
                </w:p>
              </w:tc>
            </w:tr>
            <w:tr w:rsidR="71D3EC5B" w:rsidRPr="00462319" w14:paraId="58E305F3"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0A77B58" w14:textId="43AEC172"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2D0F1C4" w14:textId="7884E50A"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F9E1C8B" w14:textId="49E056AB" w:rsidR="71D3EC5B" w:rsidRPr="00462319" w:rsidRDefault="71D3EC5B" w:rsidP="007A11B6">
                  <w:r w:rsidRPr="00462319">
                    <w:rPr>
                      <w:sz w:val="24"/>
                      <w:szCs w:val="24"/>
                    </w:rPr>
                    <w:t>Nhấp vào phiếu xuất trong danh sách phiếu xuất</w:t>
                  </w:r>
                </w:p>
              </w:tc>
            </w:tr>
            <w:tr w:rsidR="71D3EC5B" w:rsidRPr="00462319" w14:paraId="377C4569"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4E342C0" w14:textId="6D517C9C"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8942528" w14:textId="3F5BAA15"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2B9DE37" w14:textId="783C4073" w:rsidR="71D3EC5B" w:rsidRPr="00462319" w:rsidRDefault="71D3EC5B" w:rsidP="007A11B6">
                  <w:r w:rsidRPr="00462319">
                    <w:rPr>
                      <w:sz w:val="24"/>
                      <w:szCs w:val="24"/>
                    </w:rPr>
                    <w:t xml:space="preserve">Hiển thị giao diện chi tiết phiếu xuất </w:t>
                  </w:r>
                </w:p>
                <w:p w14:paraId="7E09242D" w14:textId="76531F3E" w:rsidR="71D3EC5B" w:rsidRPr="00462319" w:rsidRDefault="71D3EC5B" w:rsidP="007A11B6">
                  <w:r w:rsidRPr="00462319">
                    <w:rPr>
                      <w:sz w:val="24"/>
                      <w:szCs w:val="24"/>
                    </w:rPr>
                    <w:t>và danh sách sản phẩm đang tồn tại</w:t>
                  </w:r>
                </w:p>
              </w:tc>
            </w:tr>
            <w:tr w:rsidR="71D3EC5B" w:rsidRPr="00462319" w14:paraId="02A882D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7181D5A" w14:textId="11200AD6"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D4D3BA5" w14:textId="0477DE2A"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2B89BD9" w14:textId="1C253B03" w:rsidR="71D3EC5B" w:rsidRPr="00462319" w:rsidRDefault="71D3EC5B" w:rsidP="007A11B6">
                  <w:r w:rsidRPr="00462319">
                    <w:rPr>
                      <w:sz w:val="24"/>
                      <w:szCs w:val="24"/>
                    </w:rPr>
                    <w:t xml:space="preserve">Nhập thông tin (Mã hàng, Tên hàng, Số lượng, Đơn giá, Đơn vị tính, Thành tiền) và nhấn chức năng  thêm </w:t>
                  </w:r>
                </w:p>
              </w:tc>
            </w:tr>
            <w:tr w:rsidR="71D3EC5B" w:rsidRPr="00462319" w14:paraId="31FB000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198CEE2" w14:textId="3693E878"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6D6B51C" w14:textId="48B47DD2"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ECD2000" w14:textId="4C0FCE67" w:rsidR="71D3EC5B" w:rsidRPr="00462319" w:rsidRDefault="71D3EC5B" w:rsidP="007A11B6">
                  <w:r w:rsidRPr="00462319">
                    <w:rPr>
                      <w:sz w:val="24"/>
                      <w:szCs w:val="24"/>
                    </w:rPr>
                    <w:t>Thông báo xác nhận  thêm chi tiết phiếu xuất</w:t>
                  </w:r>
                </w:p>
              </w:tc>
            </w:tr>
            <w:tr w:rsidR="71D3EC5B" w:rsidRPr="00462319" w14:paraId="116CEE4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72CE24E" w14:textId="0D92147B"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14774F" w14:textId="000D01A6"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1D35DD9" w14:textId="5BC0CD03" w:rsidR="71D3EC5B" w:rsidRPr="00462319" w:rsidRDefault="71D3EC5B" w:rsidP="007A11B6">
                  <w:r w:rsidRPr="00462319">
                    <w:rPr>
                      <w:sz w:val="24"/>
                      <w:szCs w:val="24"/>
                    </w:rPr>
                    <w:t>Kiểm tra thông tin vừa nhập có đủ trường bắt buộc</w:t>
                  </w:r>
                </w:p>
              </w:tc>
            </w:tr>
            <w:tr w:rsidR="71D3EC5B" w:rsidRPr="00462319" w14:paraId="045C8B4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9A62E47" w14:textId="666F94A3" w:rsidR="71D3EC5B" w:rsidRPr="00462319" w:rsidRDefault="71D3EC5B" w:rsidP="007A11B6">
                  <w:r w:rsidRPr="00462319">
                    <w:rPr>
                      <w:sz w:val="24"/>
                      <w:szCs w:val="24"/>
                    </w:rPr>
                    <w:t>6</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D5FA72E" w14:textId="794C0AD8"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D25E153" w14:textId="7C96E0F6" w:rsidR="71D3EC5B" w:rsidRPr="00462319" w:rsidRDefault="71D3EC5B" w:rsidP="007A11B6">
                  <w:r w:rsidRPr="00462319">
                    <w:rPr>
                      <w:sz w:val="24"/>
                      <w:szCs w:val="24"/>
                    </w:rPr>
                    <w:t>Xác định thêm chi tiết phiếu xuất  thành công</w:t>
                  </w:r>
                </w:p>
              </w:tc>
            </w:tr>
          </w:tbl>
          <w:p w14:paraId="71C1BB5A" w14:textId="77777777" w:rsidR="71D3EC5B" w:rsidRPr="00462319" w:rsidRDefault="71D3EC5B" w:rsidP="007A11B6"/>
        </w:tc>
      </w:tr>
      <w:tr w:rsidR="71D3EC5B" w:rsidRPr="00462319" w14:paraId="202D79D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8C8D2A2" w14:textId="6FC7F052"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467A50F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54996CE" w14:textId="39E77ABD"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009963D" w14:textId="0F54A1C1"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46D6F63A" w14:textId="3382CF14" w:rsidR="71D3EC5B" w:rsidRPr="00462319" w:rsidRDefault="71D3EC5B" w:rsidP="007A11B6">
                  <w:r w:rsidRPr="00462319">
                    <w:rPr>
                      <w:sz w:val="24"/>
                      <w:szCs w:val="24"/>
                    </w:rPr>
                    <w:t>Hành động</w:t>
                  </w:r>
                </w:p>
              </w:tc>
            </w:tr>
            <w:tr w:rsidR="71D3EC5B" w:rsidRPr="00462319" w14:paraId="7EBCA6A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E07E7E1" w14:textId="16B96BD0"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EA5393C" w14:textId="5F05E110"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0440424" w14:textId="68D55A4E" w:rsidR="71D3EC5B" w:rsidRPr="00462319" w:rsidRDefault="71D3EC5B" w:rsidP="007A11B6">
                  <w:r w:rsidRPr="00462319">
                    <w:rPr>
                      <w:sz w:val="24"/>
                      <w:szCs w:val="24"/>
                    </w:rPr>
                    <w:t xml:space="preserve">Thông báo chưa nhập đủ các trường </w:t>
                  </w:r>
                </w:p>
              </w:tc>
            </w:tr>
            <w:tr w:rsidR="71D3EC5B" w:rsidRPr="00462319" w14:paraId="000F587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1499F1F" w14:textId="6C6F39D9" w:rsidR="71D3EC5B" w:rsidRPr="00462319" w:rsidRDefault="71D3EC5B" w:rsidP="007A11B6">
                  <w:r w:rsidRPr="00462319">
                    <w:rPr>
                      <w:sz w:val="24"/>
                      <w:szCs w:val="24"/>
                    </w:rPr>
                    <w:t>6a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C97B4F9" w14:textId="03E286D3"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7803333" w14:textId="5D0F2521" w:rsidR="71D3EC5B" w:rsidRPr="00462319" w:rsidRDefault="71D3EC5B" w:rsidP="007A11B6">
                  <w:r w:rsidRPr="00462319">
                    <w:rPr>
                      <w:sz w:val="24"/>
                      <w:szCs w:val="24"/>
                    </w:rPr>
                    <w:t>Thông báo thêm chi tiết phiếu xuất không thành công</w:t>
                  </w:r>
                </w:p>
              </w:tc>
            </w:tr>
          </w:tbl>
          <w:p w14:paraId="71D22E63" w14:textId="77777777" w:rsidR="71D3EC5B" w:rsidRPr="00462319" w:rsidRDefault="71D3EC5B" w:rsidP="007A11B6"/>
        </w:tc>
      </w:tr>
    </w:tbl>
    <w:p w14:paraId="576F401B" w14:textId="776387D9"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6D5E899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408308B" w14:textId="442AA3E3"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363C894" w14:textId="4D19CA52" w:rsidR="71D3EC5B" w:rsidRPr="00462319" w:rsidRDefault="71D3EC5B" w:rsidP="007A11B6">
            <w:r w:rsidRPr="00462319">
              <w:rPr>
                <w:sz w:val="24"/>
                <w:szCs w:val="24"/>
              </w:rPr>
              <w:t>UC38</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0D0FC0D9" w14:textId="2418E92C"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73C5C596" w14:textId="2C6F4E17" w:rsidR="71D3EC5B" w:rsidRPr="00462319" w:rsidRDefault="71D3EC5B" w:rsidP="007A11B6">
            <w:r w:rsidRPr="00462319">
              <w:rPr>
                <w:sz w:val="24"/>
                <w:szCs w:val="24"/>
              </w:rPr>
              <w:t>Xem chi tiết phiếu xuất</w:t>
            </w:r>
          </w:p>
        </w:tc>
      </w:tr>
      <w:tr w:rsidR="71D3EC5B" w:rsidRPr="00462319" w14:paraId="237BA12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FFC32E8" w14:textId="7DD06406"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04B92F" w14:textId="6F308159" w:rsidR="71D3EC5B" w:rsidRPr="00462319" w:rsidRDefault="71D3EC5B" w:rsidP="007A11B6">
            <w:r w:rsidRPr="00462319">
              <w:rPr>
                <w:sz w:val="24"/>
                <w:szCs w:val="24"/>
              </w:rPr>
              <w:t>Cho phép người dùng xem chi tiết phiếu xuất</w:t>
            </w:r>
          </w:p>
        </w:tc>
      </w:tr>
      <w:tr w:rsidR="71D3EC5B" w:rsidRPr="00462319" w14:paraId="3A8322E9"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F57B0EF" w14:textId="705FC0E2" w:rsidR="71D3EC5B" w:rsidRPr="00462319" w:rsidRDefault="71D3EC5B" w:rsidP="007A11B6">
            <w:r w:rsidRPr="00462319">
              <w:rPr>
                <w:b/>
                <w:bCs/>
                <w:sz w:val="24"/>
                <w:szCs w:val="24"/>
              </w:rPr>
              <w:lastRenderedPageBreak/>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19A903F" w14:textId="05F277AF" w:rsidR="71D3EC5B" w:rsidRPr="00462319" w:rsidRDefault="71D3EC5B" w:rsidP="007A11B6">
            <w:r w:rsidRPr="00462319">
              <w:rPr>
                <w:sz w:val="24"/>
                <w:szCs w:val="24"/>
              </w:rPr>
              <w:t>Nhân viên</w:t>
            </w:r>
          </w:p>
        </w:tc>
      </w:tr>
      <w:tr w:rsidR="71D3EC5B" w:rsidRPr="00462319" w14:paraId="1BC8B10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960F370" w14:textId="40659A4E"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46D62FC" w14:textId="33892573" w:rsidR="71D3EC5B" w:rsidRPr="00462319" w:rsidRDefault="71D3EC5B" w:rsidP="007A11B6">
            <w:r w:rsidRPr="00462319">
              <w:rPr>
                <w:sz w:val="24"/>
                <w:szCs w:val="24"/>
              </w:rPr>
              <w:t>Sau khi người dùng nhấn vào phiếu xuất</w:t>
            </w:r>
          </w:p>
        </w:tc>
      </w:tr>
      <w:tr w:rsidR="71D3EC5B" w:rsidRPr="00462319" w14:paraId="6B837595"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3EB816A" w14:textId="1AF476A4"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6164320" w14:textId="6A4902ED" w:rsidR="71D3EC5B" w:rsidRPr="00462319" w:rsidRDefault="71D3EC5B" w:rsidP="007A11B6">
            <w:r w:rsidRPr="00462319">
              <w:rPr>
                <w:sz w:val="24"/>
                <w:szCs w:val="24"/>
              </w:rPr>
              <w:t>Người dùng đang trong chức năng danh mục phiếu xuất</w:t>
            </w:r>
          </w:p>
        </w:tc>
      </w:tr>
      <w:tr w:rsidR="71D3EC5B" w:rsidRPr="00462319" w14:paraId="51C0514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74363D2" w14:textId="18B2EC0A"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1762BCB" w14:textId="66C99972" w:rsidR="71D3EC5B" w:rsidRPr="00462319" w:rsidRDefault="71D3EC5B" w:rsidP="007A11B6">
            <w:r w:rsidRPr="00462319">
              <w:rPr>
                <w:sz w:val="24"/>
                <w:szCs w:val="24"/>
              </w:rPr>
              <w:t>Xem danh sách phiếu xuất</w:t>
            </w:r>
          </w:p>
        </w:tc>
      </w:tr>
      <w:tr w:rsidR="71D3EC5B" w:rsidRPr="00462319" w14:paraId="29B6102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56AD153" w14:textId="189DFCAF"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0C1DF98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7DD81023" w14:textId="00618B28"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B6851EB" w14:textId="692E99D4"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A181392" w14:textId="05BD4D32" w:rsidR="71D3EC5B" w:rsidRPr="00462319" w:rsidRDefault="71D3EC5B" w:rsidP="007A11B6">
                  <w:r w:rsidRPr="00462319">
                    <w:rPr>
                      <w:sz w:val="24"/>
                      <w:szCs w:val="24"/>
                    </w:rPr>
                    <w:t>Hành động</w:t>
                  </w:r>
                </w:p>
              </w:tc>
            </w:tr>
            <w:tr w:rsidR="71D3EC5B" w:rsidRPr="00462319" w14:paraId="39F5D75B" w14:textId="77777777" w:rsidTr="00494F97">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317F8F7" w14:textId="43BD5176"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9BE3F59" w14:textId="146C6E46"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954C1D7" w14:textId="5D8058C6" w:rsidR="71D3EC5B" w:rsidRPr="00462319" w:rsidRDefault="71D3EC5B" w:rsidP="007A11B6">
                  <w:r w:rsidRPr="00462319">
                    <w:rPr>
                      <w:sz w:val="24"/>
                      <w:szCs w:val="24"/>
                    </w:rPr>
                    <w:t>Nhấp vào phiếu xuất trong danh sách phiếu xuất</w:t>
                  </w:r>
                </w:p>
              </w:tc>
            </w:tr>
            <w:tr w:rsidR="71D3EC5B" w:rsidRPr="00462319" w14:paraId="7112728A" w14:textId="77777777" w:rsidTr="00494F97">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2CC8D2C" w14:textId="66FD0576"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8715BA0" w14:textId="55F08150"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BCF4200" w14:textId="7B5E4FFD" w:rsidR="71D3EC5B" w:rsidRPr="00462319" w:rsidRDefault="71D3EC5B" w:rsidP="007A11B6">
                  <w:r w:rsidRPr="00462319">
                    <w:rPr>
                      <w:sz w:val="24"/>
                      <w:szCs w:val="24"/>
                    </w:rPr>
                    <w:t xml:space="preserve">Hiển thị giao diện chi tiết phiếu xuất </w:t>
                  </w:r>
                </w:p>
                <w:p w14:paraId="44793EBD" w14:textId="4607F15C" w:rsidR="71D3EC5B" w:rsidRPr="00462319" w:rsidRDefault="71D3EC5B" w:rsidP="007A11B6">
                  <w:r w:rsidRPr="00462319">
                    <w:rPr>
                      <w:sz w:val="24"/>
                      <w:szCs w:val="24"/>
                    </w:rPr>
                    <w:t>và danh sách sản phẩm đang tồn tại</w:t>
                  </w:r>
                </w:p>
              </w:tc>
            </w:tr>
          </w:tbl>
          <w:p w14:paraId="094ABC5E" w14:textId="77777777" w:rsidR="71D3EC5B" w:rsidRPr="00462319" w:rsidRDefault="71D3EC5B" w:rsidP="007A11B6"/>
        </w:tc>
      </w:tr>
      <w:tr w:rsidR="71D3EC5B" w:rsidRPr="00462319" w14:paraId="71A72E1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1990BEE" w14:textId="7C2D9649"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6"/>
              <w:gridCol w:w="2495"/>
              <w:gridCol w:w="2496"/>
            </w:tblGrid>
            <w:tr w:rsidR="71D3EC5B" w:rsidRPr="00462319" w14:paraId="40768796" w14:textId="77777777" w:rsidTr="00332D16">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7530495" w14:textId="4A3ECFE0"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6EC1D0E" w14:textId="6E87F622" w:rsidR="71D3EC5B" w:rsidRPr="00462319" w:rsidRDefault="71D3EC5B" w:rsidP="007A11B6">
                  <w:r w:rsidRPr="00462319">
                    <w:rPr>
                      <w:sz w:val="24"/>
                      <w:szCs w:val="24"/>
                    </w:rPr>
                    <w:t>Thực hiện bởi</w:t>
                  </w:r>
                </w:p>
              </w:tc>
              <w:tc>
                <w:tcPr>
                  <w:tcW w:w="2496"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51B65DE" w14:textId="497F1FF6" w:rsidR="71D3EC5B" w:rsidRPr="00462319" w:rsidRDefault="71D3EC5B" w:rsidP="007A11B6">
                  <w:r w:rsidRPr="00462319">
                    <w:rPr>
                      <w:sz w:val="24"/>
                      <w:szCs w:val="24"/>
                    </w:rPr>
                    <w:t>Hành động</w:t>
                  </w:r>
                </w:p>
              </w:tc>
            </w:tr>
            <w:tr w:rsidR="71D3EC5B" w:rsidRPr="00462319" w14:paraId="43D100FF" w14:textId="77777777" w:rsidTr="00494F97">
              <w:trPr>
                <w:trHeight w:val="300"/>
              </w:trPr>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0E7A2A9" w14:textId="4F5975EC" w:rsidR="71D3EC5B" w:rsidRPr="00462319" w:rsidRDefault="71D3EC5B" w:rsidP="007A11B6">
                  <w:r w:rsidRPr="00462319">
                    <w:rPr>
                      <w:sz w:val="24"/>
                      <w:szCs w:val="24"/>
                    </w:rPr>
                    <w:t>Không có</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E90553" w14:textId="6C42966D" w:rsidR="71D3EC5B" w:rsidRPr="00462319" w:rsidRDefault="71D3EC5B" w:rsidP="007A11B6">
                  <w:r w:rsidRPr="00462319">
                    <w:rPr>
                      <w:sz w:val="24"/>
                      <w:szCs w:val="24"/>
                    </w:rPr>
                    <w:t xml:space="preserve"> </w:t>
                  </w:r>
                </w:p>
              </w:tc>
              <w:tc>
                <w:tcPr>
                  <w:tcW w:w="2496"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A0F01A3" w14:textId="54707C1B" w:rsidR="71D3EC5B" w:rsidRPr="00462319" w:rsidRDefault="71D3EC5B" w:rsidP="007A11B6">
                  <w:r w:rsidRPr="00462319">
                    <w:rPr>
                      <w:sz w:val="24"/>
                      <w:szCs w:val="24"/>
                    </w:rPr>
                    <w:t xml:space="preserve"> </w:t>
                  </w:r>
                </w:p>
              </w:tc>
            </w:tr>
          </w:tbl>
          <w:p w14:paraId="43FB2F87" w14:textId="67647131" w:rsidR="71D3EC5B" w:rsidRPr="00462319" w:rsidRDefault="71D3EC5B" w:rsidP="007A11B6"/>
        </w:tc>
      </w:tr>
    </w:tbl>
    <w:p w14:paraId="267016AD" w14:textId="3CB1CAC6" w:rsidR="71D3EC5B" w:rsidRPr="00D1095A" w:rsidRDefault="71D3EC5B" w:rsidP="007A11B6">
      <w:pPr>
        <w:spacing w:after="160" w:line="257" w:lineRule="auto"/>
        <w:rPr>
          <w:lang w:val="en-US"/>
        </w:rPr>
      </w:pPr>
      <w:r w:rsidRPr="00462319">
        <w:rPr>
          <w:sz w:val="24"/>
          <w:szCs w:val="24"/>
        </w:rPr>
        <w:t xml:space="preserve"> </w:t>
      </w:r>
      <w:r w:rsidR="00D1095A">
        <w:rPr>
          <w:sz w:val="24"/>
          <w:szCs w:val="24"/>
          <w:lang w:val="en-US"/>
        </w:rPr>
        <w:br/>
      </w:r>
      <w:r w:rsidR="00D1095A">
        <w:rPr>
          <w:sz w:val="24"/>
          <w:szCs w:val="24"/>
          <w:lang w:val="en-US"/>
        </w:rPr>
        <w:br/>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6A2F360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04C9195" w14:textId="26293485" w:rsidR="71D3EC5B" w:rsidRPr="00462319" w:rsidRDefault="71D3EC5B" w:rsidP="007A11B6">
            <w:r w:rsidRPr="00462319">
              <w:rPr>
                <w:sz w:val="24"/>
                <w:szCs w:val="24"/>
              </w:rPr>
              <w:t xml:space="preserve"> </w:t>
            </w:r>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3AA01D0" w14:textId="063B6D91" w:rsidR="71D3EC5B" w:rsidRPr="00462319" w:rsidRDefault="71D3EC5B" w:rsidP="007A11B6">
            <w:r w:rsidRPr="00462319">
              <w:rPr>
                <w:sz w:val="24"/>
                <w:szCs w:val="24"/>
              </w:rPr>
              <w:t>UC39</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35D69605" w14:textId="0A23A25C"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1BA79E3E" w14:textId="6E59806F" w:rsidR="71D3EC5B" w:rsidRPr="00462319" w:rsidRDefault="71D3EC5B" w:rsidP="007A11B6">
            <w:r w:rsidRPr="00462319">
              <w:rPr>
                <w:sz w:val="24"/>
                <w:szCs w:val="24"/>
              </w:rPr>
              <w:t>Sửa chi tiết phiếu xuất</w:t>
            </w:r>
          </w:p>
        </w:tc>
      </w:tr>
      <w:tr w:rsidR="71D3EC5B" w:rsidRPr="00462319" w14:paraId="78B26D7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7490EF3" w14:textId="75C72DF9"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B5E28A0" w14:textId="516666AA" w:rsidR="71D3EC5B" w:rsidRPr="00462319" w:rsidRDefault="71D3EC5B" w:rsidP="007A11B6">
            <w:r w:rsidRPr="00462319">
              <w:rPr>
                <w:sz w:val="24"/>
                <w:szCs w:val="24"/>
              </w:rPr>
              <w:t>Cho phép người dùng sửa chi tiết phiếu xuất</w:t>
            </w:r>
          </w:p>
        </w:tc>
      </w:tr>
      <w:tr w:rsidR="71D3EC5B" w:rsidRPr="00462319" w14:paraId="32356E4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1A80E05" w14:textId="35C887C9"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3EE5DA3" w14:textId="65F21A9F" w:rsidR="71D3EC5B" w:rsidRPr="00462319" w:rsidRDefault="71D3EC5B" w:rsidP="007A11B6">
            <w:r w:rsidRPr="00462319">
              <w:rPr>
                <w:sz w:val="24"/>
                <w:szCs w:val="24"/>
              </w:rPr>
              <w:t>Nhân viên</w:t>
            </w:r>
          </w:p>
        </w:tc>
      </w:tr>
      <w:tr w:rsidR="71D3EC5B" w:rsidRPr="00462319" w14:paraId="406B5516"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1AF2DCE" w14:textId="20A3CBFE"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467AB0F" w14:textId="4E3C378C" w:rsidR="71D3EC5B" w:rsidRPr="00462319" w:rsidRDefault="71D3EC5B" w:rsidP="007A11B6">
            <w:r w:rsidRPr="00462319">
              <w:rPr>
                <w:sz w:val="24"/>
                <w:szCs w:val="24"/>
              </w:rPr>
              <w:t>Sau khi người dùng nhấn vào sửa chi tiết phiếu xuất</w:t>
            </w:r>
          </w:p>
        </w:tc>
      </w:tr>
      <w:tr w:rsidR="71D3EC5B" w:rsidRPr="00462319" w14:paraId="6665FD28"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ED82C7E" w14:textId="320B4163"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6761CCE" w14:textId="393029DD" w:rsidR="71D3EC5B" w:rsidRPr="00462319" w:rsidRDefault="71D3EC5B" w:rsidP="007A11B6">
            <w:r w:rsidRPr="00462319">
              <w:rPr>
                <w:sz w:val="24"/>
                <w:szCs w:val="24"/>
              </w:rPr>
              <w:t>Người dùng đang trong giao diện chi tiết phiếu xuất</w:t>
            </w:r>
          </w:p>
        </w:tc>
      </w:tr>
      <w:tr w:rsidR="71D3EC5B" w:rsidRPr="00462319" w14:paraId="181F807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BE4C589" w14:textId="59E7EA94"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C12BA5F" w14:textId="51243BD0" w:rsidR="71D3EC5B" w:rsidRPr="00462319" w:rsidRDefault="71D3EC5B" w:rsidP="007A11B6">
            <w:r w:rsidRPr="00462319">
              <w:rPr>
                <w:sz w:val="24"/>
                <w:szCs w:val="24"/>
              </w:rPr>
              <w:t>Sửa chi tiết phiếu xuất</w:t>
            </w:r>
          </w:p>
        </w:tc>
      </w:tr>
      <w:tr w:rsidR="71D3EC5B" w:rsidRPr="00462319" w14:paraId="2E3CADA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DD77B70" w14:textId="3E5BCB31"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6E38921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819A8EF" w14:textId="6985D5FD"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7CEE090" w14:textId="4B137A55"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479DDC3" w14:textId="35C3FB75" w:rsidR="71D3EC5B" w:rsidRPr="00462319" w:rsidRDefault="71D3EC5B" w:rsidP="007A11B6">
                  <w:r w:rsidRPr="00462319">
                    <w:rPr>
                      <w:sz w:val="24"/>
                      <w:szCs w:val="24"/>
                    </w:rPr>
                    <w:t>Hành động</w:t>
                  </w:r>
                </w:p>
              </w:tc>
            </w:tr>
            <w:tr w:rsidR="71D3EC5B" w:rsidRPr="00462319" w14:paraId="09F380B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288FBAF" w14:textId="0EC56C56"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8796114" w14:textId="05F24B5D"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84E8DCD" w14:textId="2570272F" w:rsidR="71D3EC5B" w:rsidRPr="00462319" w:rsidRDefault="71D3EC5B" w:rsidP="007A11B6">
                  <w:r w:rsidRPr="00462319">
                    <w:rPr>
                      <w:sz w:val="24"/>
                      <w:szCs w:val="24"/>
                    </w:rPr>
                    <w:t>Nhấp vào phiếu xuất trong danh sách phiếu xuất</w:t>
                  </w:r>
                </w:p>
              </w:tc>
            </w:tr>
            <w:tr w:rsidR="71D3EC5B" w:rsidRPr="00462319" w14:paraId="3CEA5FB6"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23FC0BB" w14:textId="6C5341DE"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812853F" w14:textId="48BEEF2F"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4D685F" w14:textId="2E72F923" w:rsidR="71D3EC5B" w:rsidRPr="00462319" w:rsidRDefault="71D3EC5B" w:rsidP="007A11B6">
                  <w:r w:rsidRPr="00462319">
                    <w:rPr>
                      <w:sz w:val="24"/>
                      <w:szCs w:val="24"/>
                    </w:rPr>
                    <w:t xml:space="preserve">Hiển thị giao diện chi tiết phiếu xuất </w:t>
                  </w:r>
                </w:p>
                <w:p w14:paraId="6FDD279B" w14:textId="4B0CF44A" w:rsidR="71D3EC5B" w:rsidRPr="00462319" w:rsidRDefault="71D3EC5B" w:rsidP="007A11B6">
                  <w:r w:rsidRPr="00462319">
                    <w:rPr>
                      <w:sz w:val="24"/>
                      <w:szCs w:val="24"/>
                    </w:rPr>
                    <w:t>và danh sách sản phẩm đang tồn tại</w:t>
                  </w:r>
                </w:p>
              </w:tc>
            </w:tr>
            <w:tr w:rsidR="71D3EC5B" w:rsidRPr="00462319" w14:paraId="7F29409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0537117" w14:textId="7DE5A8D3"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D4B1889" w14:textId="23D2F259"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25C55D8" w14:textId="1D1E3972" w:rsidR="71D3EC5B" w:rsidRPr="00462319" w:rsidRDefault="71D3EC5B" w:rsidP="007A11B6">
                  <w:r w:rsidRPr="00462319">
                    <w:rPr>
                      <w:sz w:val="24"/>
                      <w:szCs w:val="24"/>
                    </w:rPr>
                    <w:t>Chọn sản phẩm cần sửa thông tin và nhập thông tin cần sửa, rồi nhấn chức năng sửa</w:t>
                  </w:r>
                </w:p>
              </w:tc>
            </w:tr>
            <w:tr w:rsidR="71D3EC5B" w:rsidRPr="00462319" w14:paraId="5FC85A3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FC86AC2" w14:textId="5CC1C637"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88EAF48" w14:textId="453F95E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05ABEFE" w14:textId="547E26A5" w:rsidR="71D3EC5B" w:rsidRPr="00462319" w:rsidRDefault="71D3EC5B" w:rsidP="007A11B6">
                  <w:r w:rsidRPr="00462319">
                    <w:rPr>
                      <w:sz w:val="24"/>
                      <w:szCs w:val="24"/>
                    </w:rPr>
                    <w:t>Thông báo xác nhận sửa thông tin chi tiết phiếu xuất</w:t>
                  </w:r>
                </w:p>
              </w:tc>
            </w:tr>
            <w:tr w:rsidR="71D3EC5B" w:rsidRPr="00462319" w14:paraId="7DAB12BA"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6BF3CB3" w14:textId="7AA00319"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1D0A365" w14:textId="528EB10C"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A0A2408" w14:textId="2C205EA5" w:rsidR="71D3EC5B" w:rsidRPr="00462319" w:rsidRDefault="71D3EC5B" w:rsidP="007A11B6">
                  <w:r w:rsidRPr="00462319">
                    <w:rPr>
                      <w:sz w:val="24"/>
                      <w:szCs w:val="24"/>
                    </w:rPr>
                    <w:t>Thông báo đã sửa thông tin thành công</w:t>
                  </w:r>
                </w:p>
              </w:tc>
            </w:tr>
          </w:tbl>
          <w:p w14:paraId="5506B761" w14:textId="77777777" w:rsidR="71D3EC5B" w:rsidRPr="00462319" w:rsidRDefault="71D3EC5B" w:rsidP="007A11B6"/>
        </w:tc>
      </w:tr>
      <w:tr w:rsidR="71D3EC5B" w:rsidRPr="00462319" w14:paraId="5C619C73"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8448437" w14:textId="7FBF50B7"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732E981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D75697B" w14:textId="1E6EAC5E"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0E2BB39F" w14:textId="76FFE892"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DB31A8A" w14:textId="2C25162D" w:rsidR="71D3EC5B" w:rsidRPr="00462319" w:rsidRDefault="71D3EC5B" w:rsidP="007A11B6">
                  <w:r w:rsidRPr="00462319">
                    <w:rPr>
                      <w:sz w:val="24"/>
                      <w:szCs w:val="24"/>
                    </w:rPr>
                    <w:t>Hành động</w:t>
                  </w:r>
                </w:p>
              </w:tc>
            </w:tr>
            <w:tr w:rsidR="71D3EC5B" w:rsidRPr="00462319" w14:paraId="475A5998"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10B5C6B" w14:textId="51B53FA4"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7272C92" w14:textId="262159CB"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EE2408C" w14:textId="69D8676B" w:rsidR="71D3EC5B" w:rsidRPr="00462319" w:rsidRDefault="71D3EC5B" w:rsidP="007A11B6">
                  <w:r w:rsidRPr="00462319">
                    <w:rPr>
                      <w:sz w:val="24"/>
                      <w:szCs w:val="24"/>
                    </w:rPr>
                    <w:t xml:space="preserve">Thông báo chưa chọn sản phẩm sửa </w:t>
                  </w:r>
                </w:p>
              </w:tc>
            </w:tr>
            <w:tr w:rsidR="71D3EC5B" w:rsidRPr="00462319" w14:paraId="66194EA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5954467" w14:textId="27CFD7A6"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A2C14AF" w14:textId="32018A2E"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0AEDD2E" w14:textId="5E520A29" w:rsidR="71D3EC5B" w:rsidRPr="00462319" w:rsidRDefault="71D3EC5B" w:rsidP="007A11B6">
                  <w:r w:rsidRPr="00462319">
                    <w:rPr>
                      <w:sz w:val="24"/>
                      <w:szCs w:val="24"/>
                    </w:rPr>
                    <w:t>Thông báo sửa thông tin không thành công</w:t>
                  </w:r>
                </w:p>
              </w:tc>
            </w:tr>
          </w:tbl>
          <w:p w14:paraId="53E3BD43" w14:textId="4688A47C" w:rsidR="71D3EC5B" w:rsidRPr="00462319" w:rsidRDefault="71D3EC5B" w:rsidP="007A11B6"/>
        </w:tc>
      </w:tr>
    </w:tbl>
    <w:p w14:paraId="26A13A35" w14:textId="5111C6FE" w:rsidR="71D3EC5B" w:rsidRPr="00462319" w:rsidRDefault="71D3EC5B" w:rsidP="007A11B6">
      <w:pPr>
        <w:spacing w:after="160" w:line="257" w:lineRule="auto"/>
      </w:pPr>
      <w:r w:rsidRPr="00462319">
        <w:rPr>
          <w:sz w:val="24"/>
          <w:szCs w:val="24"/>
        </w:rPr>
        <w:lastRenderedPageBreak/>
        <w:t xml:space="preserve"> </w:t>
      </w:r>
    </w:p>
    <w:p w14:paraId="72CAD6BD" w14:textId="0CA3836A" w:rsidR="71D3EC5B" w:rsidRPr="00462319" w:rsidRDefault="71D3EC5B" w:rsidP="007A11B6">
      <w:pPr>
        <w:spacing w:after="160" w:line="257" w:lineRule="auto"/>
      </w:pPr>
      <w:r w:rsidRPr="00462319">
        <w:rPr>
          <w:sz w:val="24"/>
          <w:szCs w:val="24"/>
        </w:rPr>
        <w:t xml:space="preserve"> </w:t>
      </w:r>
    </w:p>
    <w:p w14:paraId="16890DD3" w14:textId="5B935332" w:rsidR="00CE6D70" w:rsidRPr="00462319" w:rsidRDefault="00CE6D70" w:rsidP="007A11B6">
      <w:pPr>
        <w:spacing w:after="160" w:line="257" w:lineRule="auto"/>
        <w:rPr>
          <w:sz w:val="24"/>
          <w:szCs w:val="24"/>
        </w:rPr>
      </w:pPr>
    </w:p>
    <w:p w14:paraId="34AF3863" w14:textId="6440F2AB" w:rsidR="71D3EC5B" w:rsidRPr="00462319" w:rsidRDefault="71D3EC5B" w:rsidP="007A11B6">
      <w:pPr>
        <w:spacing w:after="160" w:line="257" w:lineRule="auto"/>
      </w:pPr>
      <w:r w:rsidRPr="00462319">
        <w:rPr>
          <w:sz w:val="24"/>
          <w:szCs w:val="24"/>
        </w:rPr>
        <w:t xml:space="preserve"> </w:t>
      </w:r>
    </w:p>
    <w:tbl>
      <w:tblPr>
        <w:tblStyle w:val="TableGrid"/>
        <w:tblW w:w="0" w:type="auto"/>
        <w:tblLayout w:type="fixed"/>
        <w:tblLook w:val="04A0" w:firstRow="1" w:lastRow="0" w:firstColumn="1" w:lastColumn="0" w:noHBand="0" w:noVBand="1"/>
      </w:tblPr>
      <w:tblGrid>
        <w:gridCol w:w="2565"/>
        <w:gridCol w:w="2565"/>
        <w:gridCol w:w="2566"/>
        <w:gridCol w:w="2566"/>
      </w:tblGrid>
      <w:tr w:rsidR="71D3EC5B" w:rsidRPr="00462319" w14:paraId="549510E0"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D3F0D48" w14:textId="1C679D27" w:rsidR="71D3EC5B" w:rsidRPr="00462319" w:rsidRDefault="71D3EC5B" w:rsidP="007A11B6">
            <w:r w:rsidRPr="00462319">
              <w:rPr>
                <w:b/>
                <w:bCs/>
                <w:sz w:val="24"/>
                <w:szCs w:val="24"/>
              </w:rPr>
              <w:t>Mã Use Case</w:t>
            </w:r>
          </w:p>
        </w:tc>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E5321B7" w14:textId="40B76E1D" w:rsidR="71D3EC5B" w:rsidRPr="00462319" w:rsidRDefault="71D3EC5B" w:rsidP="007A11B6">
            <w:r w:rsidRPr="00462319">
              <w:rPr>
                <w:sz w:val="24"/>
                <w:szCs w:val="24"/>
              </w:rPr>
              <w:t>UC40</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528450CB" w14:textId="1DAD573E" w:rsidR="71D3EC5B" w:rsidRPr="00462319" w:rsidRDefault="71D3EC5B" w:rsidP="007A11B6">
            <w:r w:rsidRPr="00462319">
              <w:rPr>
                <w:sz w:val="24"/>
                <w:szCs w:val="24"/>
              </w:rPr>
              <w:t>Tên Use Case</w:t>
            </w:r>
          </w:p>
        </w:tc>
        <w:tc>
          <w:tcPr>
            <w:tcW w:w="2566" w:type="dxa"/>
            <w:tcBorders>
              <w:top w:val="single" w:sz="8" w:space="0" w:color="auto"/>
              <w:left w:val="single" w:sz="8" w:space="0" w:color="auto"/>
              <w:bottom w:val="single" w:sz="8" w:space="0" w:color="auto"/>
              <w:right w:val="single" w:sz="8" w:space="0" w:color="auto"/>
            </w:tcBorders>
            <w:tcMar>
              <w:left w:w="108" w:type="dxa"/>
              <w:right w:w="108" w:type="dxa"/>
            </w:tcMar>
          </w:tcPr>
          <w:p w14:paraId="7B6DE66B" w14:textId="191980CC" w:rsidR="71D3EC5B" w:rsidRPr="00462319" w:rsidRDefault="71D3EC5B" w:rsidP="007A11B6">
            <w:r w:rsidRPr="00462319">
              <w:rPr>
                <w:sz w:val="24"/>
                <w:szCs w:val="24"/>
              </w:rPr>
              <w:t>Xoá chi tiết phiếu xuất</w:t>
            </w:r>
          </w:p>
        </w:tc>
      </w:tr>
      <w:tr w:rsidR="71D3EC5B" w:rsidRPr="00462319" w14:paraId="5750F1C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176333A" w14:textId="180B1D3A" w:rsidR="71D3EC5B" w:rsidRPr="00462319" w:rsidRDefault="71D3EC5B" w:rsidP="007A11B6">
            <w:r w:rsidRPr="00462319">
              <w:rPr>
                <w:b/>
                <w:bCs/>
                <w:sz w:val="24"/>
                <w:szCs w:val="24"/>
              </w:rPr>
              <w:t>Mục đích sử dụng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CCBFE23" w14:textId="2BF613C3" w:rsidR="71D3EC5B" w:rsidRPr="00462319" w:rsidRDefault="71D3EC5B" w:rsidP="007A11B6">
            <w:r w:rsidRPr="00462319">
              <w:rPr>
                <w:sz w:val="24"/>
                <w:szCs w:val="24"/>
              </w:rPr>
              <w:t>Cho phép người dùng xoá chi tiết phiếu xuất</w:t>
            </w:r>
          </w:p>
        </w:tc>
      </w:tr>
      <w:tr w:rsidR="71D3EC5B" w:rsidRPr="00462319" w14:paraId="022B1304"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96B1A02" w14:textId="3A3ED8FC" w:rsidR="71D3EC5B" w:rsidRPr="00462319" w:rsidRDefault="71D3EC5B" w:rsidP="007A11B6">
            <w:r w:rsidRPr="00462319">
              <w:rPr>
                <w:b/>
                <w:bCs/>
                <w:sz w:val="24"/>
                <w:szCs w:val="24"/>
              </w:rPr>
              <w:t>Tác nhân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845A067" w14:textId="11024DB3" w:rsidR="71D3EC5B" w:rsidRPr="00462319" w:rsidRDefault="71D3EC5B" w:rsidP="007A11B6">
            <w:r w:rsidRPr="00462319">
              <w:rPr>
                <w:sz w:val="24"/>
                <w:szCs w:val="24"/>
              </w:rPr>
              <w:t>Nhân viên</w:t>
            </w:r>
          </w:p>
        </w:tc>
      </w:tr>
      <w:tr w:rsidR="71D3EC5B" w:rsidRPr="00462319" w14:paraId="7AB1EE5F"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752B21E1" w14:textId="48E8F1FF" w:rsidR="71D3EC5B" w:rsidRPr="00462319" w:rsidRDefault="71D3EC5B" w:rsidP="007A11B6">
            <w:r w:rsidRPr="00462319">
              <w:rPr>
                <w:b/>
                <w:bCs/>
                <w:sz w:val="24"/>
                <w:szCs w:val="24"/>
              </w:rPr>
              <w:t>Sự kiện kích hoạt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1215AF5" w14:textId="1C85A49C" w:rsidR="71D3EC5B" w:rsidRPr="00462319" w:rsidRDefault="71D3EC5B" w:rsidP="007A11B6">
            <w:r w:rsidRPr="00462319">
              <w:rPr>
                <w:sz w:val="24"/>
                <w:szCs w:val="24"/>
              </w:rPr>
              <w:t>Sau khi người dùng nhấn vào xoá chi tiết phiếu xuất</w:t>
            </w:r>
          </w:p>
        </w:tc>
      </w:tr>
      <w:tr w:rsidR="71D3EC5B" w:rsidRPr="00462319" w14:paraId="10F5CAD1"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9DC6577" w14:textId="0B3C510A" w:rsidR="71D3EC5B" w:rsidRPr="00462319" w:rsidRDefault="71D3EC5B" w:rsidP="007A11B6">
            <w:r w:rsidRPr="00462319">
              <w:rPr>
                <w:b/>
                <w:bCs/>
                <w:sz w:val="24"/>
                <w:szCs w:val="24"/>
              </w:rPr>
              <w:t>Điều kiện tiên quyết</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DF93F2C" w14:textId="4F4F1D6A" w:rsidR="71D3EC5B" w:rsidRPr="00462319" w:rsidRDefault="71D3EC5B" w:rsidP="007A11B6">
            <w:r w:rsidRPr="00462319">
              <w:rPr>
                <w:sz w:val="24"/>
                <w:szCs w:val="24"/>
              </w:rPr>
              <w:t>Người dùng đang trong giao diện chi tiết phiếu xuất</w:t>
            </w:r>
          </w:p>
        </w:tc>
      </w:tr>
      <w:tr w:rsidR="71D3EC5B" w:rsidRPr="00462319" w14:paraId="44B2AF5E"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E637773" w14:textId="102F5C7A" w:rsidR="71D3EC5B" w:rsidRPr="00462319" w:rsidRDefault="71D3EC5B" w:rsidP="007A11B6">
            <w:r w:rsidRPr="00462319">
              <w:rPr>
                <w:b/>
                <w:bCs/>
                <w:sz w:val="24"/>
                <w:szCs w:val="24"/>
              </w:rPr>
              <w:t>Hậu điều kiện</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41AF83C" w14:textId="4B494FCD" w:rsidR="71D3EC5B" w:rsidRPr="00462319" w:rsidRDefault="71D3EC5B" w:rsidP="007A11B6">
            <w:r w:rsidRPr="00462319">
              <w:rPr>
                <w:sz w:val="24"/>
                <w:szCs w:val="24"/>
              </w:rPr>
              <w:t>Xoá chi tiết phiếu xuất</w:t>
            </w:r>
          </w:p>
        </w:tc>
      </w:tr>
      <w:tr w:rsidR="71D3EC5B" w:rsidRPr="00462319" w14:paraId="1CA2A092"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4C9CF69" w14:textId="558D551F" w:rsidR="71D3EC5B" w:rsidRPr="00462319" w:rsidRDefault="71D3EC5B" w:rsidP="007A11B6">
            <w:r w:rsidRPr="00462319">
              <w:rPr>
                <w:b/>
                <w:bCs/>
                <w:sz w:val="24"/>
                <w:szCs w:val="24"/>
              </w:rPr>
              <w:t>Luồng sự kiện chính (Thành công)</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6281F972"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571939EF" w14:textId="38911CAA"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69CF447" w14:textId="29B8AE6E"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62395533" w14:textId="0B02A9BF" w:rsidR="71D3EC5B" w:rsidRPr="00462319" w:rsidRDefault="71D3EC5B" w:rsidP="007A11B6">
                  <w:r w:rsidRPr="00462319">
                    <w:rPr>
                      <w:sz w:val="24"/>
                      <w:szCs w:val="24"/>
                    </w:rPr>
                    <w:t>Hành động</w:t>
                  </w:r>
                </w:p>
              </w:tc>
            </w:tr>
            <w:tr w:rsidR="71D3EC5B" w:rsidRPr="00462319" w14:paraId="2D84F93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20B7411B" w14:textId="61975D12" w:rsidR="71D3EC5B" w:rsidRPr="00462319" w:rsidRDefault="71D3EC5B" w:rsidP="007A11B6">
                  <w:r w:rsidRPr="00462319">
                    <w:rPr>
                      <w:sz w:val="24"/>
                      <w:szCs w:val="24"/>
                    </w:rPr>
                    <w:t>1</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86DB6ED" w14:textId="2C6CE0EA"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7FF2806" w14:textId="1F635AFE" w:rsidR="71D3EC5B" w:rsidRPr="00462319" w:rsidRDefault="71D3EC5B" w:rsidP="007A11B6">
                  <w:r w:rsidRPr="00462319">
                    <w:rPr>
                      <w:sz w:val="24"/>
                      <w:szCs w:val="24"/>
                    </w:rPr>
                    <w:t>Nhấp vào phiếu xuất trong danh sách phiếu xuất</w:t>
                  </w:r>
                </w:p>
              </w:tc>
            </w:tr>
            <w:tr w:rsidR="71D3EC5B" w:rsidRPr="00462319" w14:paraId="4783F211"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C27B509" w14:textId="4CAC702A" w:rsidR="71D3EC5B" w:rsidRPr="00462319" w:rsidRDefault="71D3EC5B" w:rsidP="007A11B6">
                  <w:r w:rsidRPr="00462319">
                    <w:rPr>
                      <w:sz w:val="24"/>
                      <w:szCs w:val="24"/>
                    </w:rPr>
                    <w:t>2</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0C02EB4" w14:textId="7BA7293B"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0A5F6D1" w14:textId="51B6456E" w:rsidR="71D3EC5B" w:rsidRPr="00462319" w:rsidRDefault="71D3EC5B" w:rsidP="007A11B6">
                  <w:r w:rsidRPr="00462319">
                    <w:rPr>
                      <w:sz w:val="24"/>
                      <w:szCs w:val="24"/>
                    </w:rPr>
                    <w:t xml:space="preserve">Hiển thị giao diện chi tiết phiếu xuất </w:t>
                  </w:r>
                </w:p>
                <w:p w14:paraId="43D78D41" w14:textId="066E9CCB" w:rsidR="71D3EC5B" w:rsidRPr="00462319" w:rsidRDefault="71D3EC5B" w:rsidP="007A11B6">
                  <w:r w:rsidRPr="00462319">
                    <w:rPr>
                      <w:sz w:val="24"/>
                      <w:szCs w:val="24"/>
                    </w:rPr>
                    <w:t>và danh sách sản phẩm đang tồn tại</w:t>
                  </w:r>
                </w:p>
              </w:tc>
            </w:tr>
            <w:tr w:rsidR="71D3EC5B" w:rsidRPr="00462319" w14:paraId="101156F5"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A32FB6F" w14:textId="07BBA2C6" w:rsidR="71D3EC5B" w:rsidRPr="00462319" w:rsidRDefault="71D3EC5B" w:rsidP="007A11B6">
                  <w:r w:rsidRPr="00462319">
                    <w:rPr>
                      <w:sz w:val="24"/>
                      <w:szCs w:val="24"/>
                    </w:rPr>
                    <w:t>3</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573CF8A" w14:textId="54C7A194" w:rsidR="71D3EC5B" w:rsidRPr="00462319" w:rsidRDefault="71D3EC5B" w:rsidP="007A11B6">
                  <w:r w:rsidRPr="00462319">
                    <w:rPr>
                      <w:sz w:val="24"/>
                      <w:szCs w:val="24"/>
                    </w:rPr>
                    <w:t>Nhân viên</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B1E1525" w14:textId="3B1E4313" w:rsidR="71D3EC5B" w:rsidRPr="00462319" w:rsidRDefault="71D3EC5B" w:rsidP="007A11B6">
                  <w:r w:rsidRPr="00462319">
                    <w:rPr>
                      <w:sz w:val="24"/>
                      <w:szCs w:val="24"/>
                    </w:rPr>
                    <w:t>Chọn sản phẩm cần xoá và nhấn chức năng xoá</w:t>
                  </w:r>
                </w:p>
              </w:tc>
            </w:tr>
            <w:tr w:rsidR="71D3EC5B" w:rsidRPr="00462319" w14:paraId="2F9992F0"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02BB579" w14:textId="29D15AFE" w:rsidR="71D3EC5B" w:rsidRPr="00462319" w:rsidRDefault="71D3EC5B" w:rsidP="007A11B6">
                  <w:r w:rsidRPr="00462319">
                    <w:rPr>
                      <w:sz w:val="24"/>
                      <w:szCs w:val="24"/>
                    </w:rPr>
                    <w:t>4</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F4C4E89" w14:textId="2C1C91F4"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7EB223F1" w14:textId="164140B1" w:rsidR="71D3EC5B" w:rsidRPr="00462319" w:rsidRDefault="71D3EC5B" w:rsidP="007A11B6">
                  <w:r w:rsidRPr="00462319">
                    <w:rPr>
                      <w:sz w:val="24"/>
                      <w:szCs w:val="24"/>
                    </w:rPr>
                    <w:t>Thông báo xác nhận xoá sản phẩm</w:t>
                  </w:r>
                </w:p>
              </w:tc>
            </w:tr>
            <w:tr w:rsidR="71D3EC5B" w:rsidRPr="00462319" w14:paraId="0E612E64"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7658622" w14:textId="18DC1494" w:rsidR="71D3EC5B" w:rsidRPr="00462319" w:rsidRDefault="71D3EC5B" w:rsidP="007A11B6">
                  <w:r w:rsidRPr="00462319">
                    <w:rPr>
                      <w:sz w:val="24"/>
                      <w:szCs w:val="24"/>
                    </w:rPr>
                    <w:t>5</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3C7FD56A" w14:textId="05DC1733" w:rsidR="71D3EC5B" w:rsidRPr="00462319" w:rsidRDefault="71D3EC5B" w:rsidP="007A11B6">
                  <w:r w:rsidRPr="00462319">
                    <w:rPr>
                      <w:sz w:val="24"/>
                      <w:szCs w:val="24"/>
                    </w:rPr>
                    <w:t xml:space="preserve">Hệ thống </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4F620A0B" w14:textId="6E18E987" w:rsidR="71D3EC5B" w:rsidRPr="00462319" w:rsidRDefault="71D3EC5B" w:rsidP="007A11B6">
                  <w:r w:rsidRPr="00462319">
                    <w:rPr>
                      <w:sz w:val="24"/>
                      <w:szCs w:val="24"/>
                    </w:rPr>
                    <w:t>Thông báo xoá sản phẩm thành công</w:t>
                  </w:r>
                </w:p>
              </w:tc>
            </w:tr>
          </w:tbl>
          <w:p w14:paraId="36A30F62" w14:textId="77777777" w:rsidR="71D3EC5B" w:rsidRPr="00462319" w:rsidRDefault="71D3EC5B" w:rsidP="007A11B6"/>
        </w:tc>
      </w:tr>
      <w:tr w:rsidR="71D3EC5B" w:rsidRPr="00462319" w14:paraId="3E0E96CC" w14:textId="77777777" w:rsidTr="71D3EC5B">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05D883F" w14:textId="3310535E" w:rsidR="71D3EC5B" w:rsidRPr="00462319" w:rsidRDefault="71D3EC5B" w:rsidP="007A11B6">
            <w:r w:rsidRPr="00462319">
              <w:rPr>
                <w:b/>
                <w:bCs/>
                <w:sz w:val="24"/>
                <w:szCs w:val="24"/>
              </w:rPr>
              <w:t>Luồng sự kiện thay thế</w:t>
            </w:r>
          </w:p>
        </w:tc>
        <w:tc>
          <w:tcPr>
            <w:tcW w:w="7697" w:type="dxa"/>
            <w:gridSpan w:val="3"/>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ayout w:type="fixed"/>
              <w:tblLook w:val="04A0" w:firstRow="1" w:lastRow="0" w:firstColumn="1" w:lastColumn="0" w:noHBand="0" w:noVBand="1"/>
            </w:tblPr>
            <w:tblGrid>
              <w:gridCol w:w="2495"/>
              <w:gridCol w:w="2495"/>
              <w:gridCol w:w="2497"/>
            </w:tblGrid>
            <w:tr w:rsidR="71D3EC5B" w:rsidRPr="00462319" w14:paraId="374C41E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1CB0FE68" w14:textId="04ADCB50" w:rsidR="71D3EC5B" w:rsidRPr="00462319" w:rsidRDefault="71D3EC5B" w:rsidP="007A11B6">
                  <w:r w:rsidRPr="00462319">
                    <w:rPr>
                      <w:sz w:val="24"/>
                      <w:szCs w:val="24"/>
                    </w:rPr>
                    <w:t>STT</w:t>
                  </w:r>
                </w:p>
              </w:tc>
              <w:tc>
                <w:tcPr>
                  <w:tcW w:w="2495"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32D9151" w14:textId="2E6DC82C" w:rsidR="71D3EC5B" w:rsidRPr="00462319" w:rsidRDefault="71D3EC5B" w:rsidP="007A11B6">
                  <w:r w:rsidRPr="00462319">
                    <w:rPr>
                      <w:sz w:val="24"/>
                      <w:szCs w:val="24"/>
                    </w:rPr>
                    <w:t>Thực hiện bởi</w:t>
                  </w:r>
                </w:p>
              </w:tc>
              <w:tc>
                <w:tcPr>
                  <w:tcW w:w="2497" w:type="dxa"/>
                  <w:tcBorders>
                    <w:top w:val="single" w:sz="8" w:space="0" w:color="auto"/>
                    <w:left w:val="single" w:sz="8" w:space="0" w:color="auto"/>
                    <w:bottom w:val="single" w:sz="8" w:space="0" w:color="auto"/>
                    <w:right w:val="single" w:sz="8" w:space="0" w:color="auto"/>
                  </w:tcBorders>
                  <w:shd w:val="clear" w:color="auto" w:fill="FFC000"/>
                  <w:tcMar>
                    <w:left w:w="108" w:type="dxa"/>
                    <w:right w:w="108" w:type="dxa"/>
                  </w:tcMar>
                </w:tcPr>
                <w:p w14:paraId="24D207D4" w14:textId="10804AAF" w:rsidR="71D3EC5B" w:rsidRPr="00462319" w:rsidRDefault="71D3EC5B" w:rsidP="007A11B6">
                  <w:r w:rsidRPr="00462319">
                    <w:rPr>
                      <w:sz w:val="24"/>
                      <w:szCs w:val="24"/>
                    </w:rPr>
                    <w:t>Hành động</w:t>
                  </w:r>
                </w:p>
              </w:tc>
            </w:tr>
            <w:tr w:rsidR="71D3EC5B" w:rsidRPr="00462319" w14:paraId="013B000B"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91657EF" w14:textId="40C6787A" w:rsidR="71D3EC5B" w:rsidRPr="00462319" w:rsidRDefault="71D3EC5B" w:rsidP="007A11B6">
                  <w:r w:rsidRPr="00462319">
                    <w:rPr>
                      <w:sz w:val="24"/>
                      <w:szCs w:val="24"/>
                    </w:rPr>
                    <w:t>3a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8B203C6" w14:textId="727CE372"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57BEF510" w14:textId="2289A0AB" w:rsidR="71D3EC5B" w:rsidRPr="00462319" w:rsidRDefault="71D3EC5B" w:rsidP="007A11B6">
                  <w:r w:rsidRPr="00462319">
                    <w:rPr>
                      <w:sz w:val="24"/>
                      <w:szCs w:val="24"/>
                    </w:rPr>
                    <w:t>Thông báo chưa chọn sản phẩm để xoá</w:t>
                  </w:r>
                </w:p>
              </w:tc>
            </w:tr>
            <w:tr w:rsidR="71D3EC5B" w:rsidRPr="00462319" w14:paraId="608606AE" w14:textId="77777777" w:rsidTr="00332D16">
              <w:trPr>
                <w:trHeight w:val="300"/>
              </w:trPr>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03563F8D" w14:textId="2E49B431" w:rsidR="71D3EC5B" w:rsidRPr="00462319" w:rsidRDefault="71D3EC5B" w:rsidP="007A11B6">
                  <w:r w:rsidRPr="00462319">
                    <w:rPr>
                      <w:sz w:val="24"/>
                      <w:szCs w:val="24"/>
                    </w:rPr>
                    <w:t>5a</w:t>
                  </w:r>
                </w:p>
              </w:tc>
              <w:tc>
                <w:tcPr>
                  <w:tcW w:w="2495"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6812C747" w14:textId="136A171D" w:rsidR="71D3EC5B" w:rsidRPr="00462319" w:rsidRDefault="71D3EC5B" w:rsidP="007A11B6">
                  <w:r w:rsidRPr="00462319">
                    <w:rPr>
                      <w:sz w:val="24"/>
                      <w:szCs w:val="24"/>
                    </w:rPr>
                    <w:t>Hệ thống</w:t>
                  </w:r>
                </w:p>
              </w:tc>
              <w:tc>
                <w:tcPr>
                  <w:tcW w:w="2497" w:type="dxa"/>
                  <w:tcBorders>
                    <w:top w:val="single" w:sz="8" w:space="0" w:color="auto"/>
                    <w:left w:val="single" w:sz="8" w:space="0" w:color="auto"/>
                    <w:bottom w:val="single" w:sz="8" w:space="0" w:color="auto"/>
                    <w:right w:val="single" w:sz="8" w:space="0" w:color="auto"/>
                  </w:tcBorders>
                  <w:shd w:val="clear" w:color="auto" w:fill="C2D69B" w:themeFill="accent3" w:themeFillTint="99"/>
                  <w:tcMar>
                    <w:left w:w="108" w:type="dxa"/>
                    <w:right w:w="108" w:type="dxa"/>
                  </w:tcMar>
                </w:tcPr>
                <w:p w14:paraId="1692DD63" w14:textId="36AC7AC0" w:rsidR="71D3EC5B" w:rsidRPr="00462319" w:rsidRDefault="71D3EC5B" w:rsidP="007A11B6">
                  <w:r w:rsidRPr="00462319">
                    <w:rPr>
                      <w:sz w:val="24"/>
                      <w:szCs w:val="24"/>
                    </w:rPr>
                    <w:t>Thông báo xoá không thành công</w:t>
                  </w:r>
                </w:p>
              </w:tc>
            </w:tr>
          </w:tbl>
          <w:p w14:paraId="12E2B65B" w14:textId="77777777" w:rsidR="71D3EC5B" w:rsidRPr="00462319" w:rsidRDefault="71D3EC5B" w:rsidP="007A11B6"/>
        </w:tc>
      </w:tr>
    </w:tbl>
    <w:p w14:paraId="5DC24C26" w14:textId="77777777" w:rsidR="007A6809" w:rsidRPr="00462319" w:rsidRDefault="009F0AD0" w:rsidP="00F53647">
      <w:pPr>
        <w:pStyle w:val="Heading2"/>
        <w:numPr>
          <w:ilvl w:val="1"/>
          <w:numId w:val="24"/>
        </w:numPr>
        <w:rPr>
          <w:rFonts w:ascii="Times New Roman" w:hAnsi="Times New Roman" w:cs="Times New Roman"/>
        </w:rPr>
      </w:pPr>
      <w:bookmarkStart w:id="55" w:name="2.3._Đặc_tả_use_case"/>
      <w:bookmarkStart w:id="56" w:name="_Toc167019592"/>
      <w:bookmarkStart w:id="57" w:name="_Toc167262686"/>
      <w:bookmarkStart w:id="58" w:name="_Toc167875547"/>
      <w:bookmarkEnd w:id="55"/>
      <w:r w:rsidRPr="00462319">
        <w:rPr>
          <w:rFonts w:ascii="Times New Roman" w:hAnsi="Times New Roman" w:cs="Times New Roman"/>
        </w:rPr>
        <w:t>Các</w:t>
      </w:r>
      <w:r w:rsidRPr="00462319">
        <w:rPr>
          <w:rFonts w:ascii="Times New Roman" w:hAnsi="Times New Roman" w:cs="Times New Roman"/>
          <w:spacing w:val="-2"/>
        </w:rPr>
        <w:t xml:space="preserve"> </w:t>
      </w:r>
      <w:r w:rsidRPr="00462319">
        <w:rPr>
          <w:rFonts w:ascii="Times New Roman" w:hAnsi="Times New Roman" w:cs="Times New Roman"/>
        </w:rPr>
        <w:t>yêu</w:t>
      </w:r>
      <w:r w:rsidRPr="00462319">
        <w:rPr>
          <w:rFonts w:ascii="Times New Roman" w:hAnsi="Times New Roman" w:cs="Times New Roman"/>
          <w:spacing w:val="-2"/>
        </w:rPr>
        <w:t xml:space="preserve"> </w:t>
      </w:r>
      <w:r w:rsidRPr="00462319">
        <w:rPr>
          <w:rFonts w:ascii="Times New Roman" w:hAnsi="Times New Roman" w:cs="Times New Roman"/>
        </w:rPr>
        <w:t>cầu</w:t>
      </w:r>
      <w:r w:rsidRPr="00462319">
        <w:rPr>
          <w:rFonts w:ascii="Times New Roman" w:hAnsi="Times New Roman" w:cs="Times New Roman"/>
          <w:spacing w:val="-3"/>
        </w:rPr>
        <w:t xml:space="preserve"> </w:t>
      </w:r>
      <w:r w:rsidRPr="00462319">
        <w:rPr>
          <w:rFonts w:ascii="Times New Roman" w:hAnsi="Times New Roman" w:cs="Times New Roman"/>
        </w:rPr>
        <w:t>phi</w:t>
      </w:r>
      <w:r w:rsidRPr="00462319">
        <w:rPr>
          <w:rFonts w:ascii="Times New Roman" w:hAnsi="Times New Roman" w:cs="Times New Roman"/>
          <w:spacing w:val="-2"/>
        </w:rPr>
        <w:t xml:space="preserve"> </w:t>
      </w:r>
      <w:r w:rsidRPr="00462319">
        <w:rPr>
          <w:rFonts w:ascii="Times New Roman" w:hAnsi="Times New Roman" w:cs="Times New Roman"/>
        </w:rPr>
        <w:t>chức</w:t>
      </w:r>
      <w:r w:rsidRPr="00462319">
        <w:rPr>
          <w:rFonts w:ascii="Times New Roman" w:hAnsi="Times New Roman" w:cs="Times New Roman"/>
          <w:spacing w:val="-3"/>
        </w:rPr>
        <w:t xml:space="preserve"> </w:t>
      </w:r>
      <w:r w:rsidRPr="00462319">
        <w:rPr>
          <w:rFonts w:ascii="Times New Roman" w:hAnsi="Times New Roman" w:cs="Times New Roman"/>
        </w:rPr>
        <w:t>năng</w:t>
      </w:r>
      <w:bookmarkEnd w:id="56"/>
      <w:bookmarkEnd w:id="57"/>
      <w:bookmarkEnd w:id="58"/>
    </w:p>
    <w:p w14:paraId="01F047B8" w14:textId="028DCFD0" w:rsidR="007A6809" w:rsidRPr="00462319" w:rsidRDefault="009F0AD0" w:rsidP="00E54DA8">
      <w:pPr>
        <w:pStyle w:val="Heading4"/>
      </w:pPr>
      <w:r w:rsidRPr="00462319">
        <w:t>Ch</w:t>
      </w:r>
      <w:r w:rsidR="00CF04FB" w:rsidRPr="00462319">
        <w:rPr>
          <w:lang w:val="en-US"/>
        </w:rPr>
        <w:t>ứ</w:t>
      </w:r>
      <w:r w:rsidRPr="00462319">
        <w:t>c</w:t>
      </w:r>
      <w:r w:rsidRPr="00462319">
        <w:rPr>
          <w:spacing w:val="-3"/>
        </w:rPr>
        <w:t xml:space="preserve"> </w:t>
      </w:r>
      <w:r w:rsidRPr="00462319">
        <w:t>năng</w:t>
      </w:r>
    </w:p>
    <w:p w14:paraId="79FBFF42" w14:textId="73C0AF14" w:rsidR="007A6809" w:rsidRPr="00462319" w:rsidRDefault="6F196832" w:rsidP="00462319">
      <w:pPr>
        <w:pStyle w:val="ListParagraph"/>
        <w:numPr>
          <w:ilvl w:val="0"/>
          <w:numId w:val="5"/>
        </w:numPr>
        <w:tabs>
          <w:tab w:val="left" w:pos="576"/>
        </w:tabs>
        <w:spacing w:before="1" w:line="298" w:lineRule="exact"/>
        <w:ind w:left="575"/>
        <w:rPr>
          <w:sz w:val="26"/>
          <w:szCs w:val="26"/>
        </w:rPr>
      </w:pPr>
      <w:r w:rsidRPr="6F196832">
        <w:rPr>
          <w:sz w:val="26"/>
          <w:szCs w:val="26"/>
        </w:rPr>
        <w:t>Hỗ trợ tối đa cho người quản lí trong việc quản trị hệ thống và phân quyền</w:t>
      </w:r>
    </w:p>
    <w:p w14:paraId="646E7B4F" w14:textId="4B9324DE" w:rsidR="6F196832" w:rsidRDefault="6321D8F5" w:rsidP="6F196832">
      <w:pPr>
        <w:pStyle w:val="ListParagraph"/>
        <w:numPr>
          <w:ilvl w:val="0"/>
          <w:numId w:val="5"/>
        </w:numPr>
        <w:tabs>
          <w:tab w:val="left" w:pos="576"/>
        </w:tabs>
        <w:spacing w:before="1" w:line="298" w:lineRule="exact"/>
        <w:ind w:left="575"/>
        <w:rPr>
          <w:sz w:val="26"/>
          <w:szCs w:val="26"/>
        </w:rPr>
      </w:pPr>
      <w:r w:rsidRPr="6321D8F5">
        <w:rPr>
          <w:sz w:val="26"/>
          <w:szCs w:val="26"/>
        </w:rPr>
        <w:t xml:space="preserve">Hỗ trợ tối đa cho nhân viên trong việc sử dụng các nghiệp </w:t>
      </w:r>
      <w:r w:rsidR="6AE1BC65" w:rsidRPr="6AE1BC65">
        <w:rPr>
          <w:sz w:val="26"/>
          <w:szCs w:val="26"/>
        </w:rPr>
        <w:t xml:space="preserve">sau </w:t>
      </w:r>
      <w:r w:rsidRPr="6321D8F5">
        <w:rPr>
          <w:sz w:val="26"/>
          <w:szCs w:val="26"/>
        </w:rPr>
        <w:t>khi được phân quyền</w:t>
      </w:r>
    </w:p>
    <w:p w14:paraId="537C87A1" w14:textId="77777777" w:rsidR="007A6809" w:rsidRPr="00462319" w:rsidRDefault="009F0AD0" w:rsidP="00E54DA8">
      <w:pPr>
        <w:pStyle w:val="Heading4"/>
      </w:pPr>
      <w:r w:rsidRPr="00462319">
        <w:t>Tính</w:t>
      </w:r>
      <w:r w:rsidRPr="00462319">
        <w:rPr>
          <w:spacing w:val="-2"/>
        </w:rPr>
        <w:t xml:space="preserve"> </w:t>
      </w:r>
      <w:r w:rsidRPr="00462319">
        <w:t>dễ</w:t>
      </w:r>
      <w:r w:rsidRPr="00462319">
        <w:rPr>
          <w:spacing w:val="-1"/>
        </w:rPr>
        <w:t xml:space="preserve"> </w:t>
      </w:r>
      <w:r w:rsidRPr="00462319">
        <w:t>dùng</w:t>
      </w:r>
    </w:p>
    <w:p w14:paraId="6B6C179C" w14:textId="77777777" w:rsidR="007A6809" w:rsidRPr="00462319" w:rsidRDefault="009F0AD0" w:rsidP="00462319">
      <w:pPr>
        <w:pStyle w:val="ListParagraph"/>
        <w:numPr>
          <w:ilvl w:val="0"/>
          <w:numId w:val="5"/>
        </w:numPr>
        <w:tabs>
          <w:tab w:val="left" w:pos="576"/>
        </w:tabs>
        <w:spacing w:before="1" w:line="298" w:lineRule="exact"/>
        <w:ind w:left="575"/>
        <w:rPr>
          <w:sz w:val="26"/>
        </w:rPr>
      </w:pPr>
      <w:r w:rsidRPr="6F196832">
        <w:rPr>
          <w:sz w:val="26"/>
          <w:szCs w:val="26"/>
        </w:rPr>
        <w:t>Tương</w:t>
      </w:r>
      <w:r w:rsidRPr="6F196832">
        <w:rPr>
          <w:spacing w:val="-4"/>
          <w:sz w:val="26"/>
          <w:szCs w:val="26"/>
        </w:rPr>
        <w:t xml:space="preserve"> </w:t>
      </w:r>
      <w:r w:rsidRPr="6F196832">
        <w:rPr>
          <w:sz w:val="26"/>
          <w:szCs w:val="26"/>
        </w:rPr>
        <w:t>thích</w:t>
      </w:r>
      <w:r w:rsidRPr="6F196832">
        <w:rPr>
          <w:spacing w:val="-3"/>
          <w:sz w:val="26"/>
          <w:szCs w:val="26"/>
        </w:rPr>
        <w:t xml:space="preserve"> </w:t>
      </w:r>
      <w:r w:rsidRPr="6F196832">
        <w:rPr>
          <w:sz w:val="26"/>
          <w:szCs w:val="26"/>
        </w:rPr>
        <w:t>với</w:t>
      </w:r>
      <w:r w:rsidRPr="6F196832">
        <w:rPr>
          <w:spacing w:val="-3"/>
          <w:sz w:val="26"/>
          <w:szCs w:val="26"/>
        </w:rPr>
        <w:t xml:space="preserve"> </w:t>
      </w:r>
      <w:r w:rsidRPr="6F196832">
        <w:rPr>
          <w:sz w:val="26"/>
          <w:szCs w:val="26"/>
        </w:rPr>
        <w:t>mọi</w:t>
      </w:r>
      <w:r w:rsidRPr="6F196832">
        <w:rPr>
          <w:spacing w:val="-3"/>
          <w:sz w:val="26"/>
          <w:szCs w:val="26"/>
        </w:rPr>
        <w:t xml:space="preserve"> </w:t>
      </w:r>
      <w:r w:rsidRPr="6F196832">
        <w:rPr>
          <w:sz w:val="26"/>
          <w:szCs w:val="26"/>
        </w:rPr>
        <w:t>hệ</w:t>
      </w:r>
      <w:r w:rsidRPr="6F196832">
        <w:rPr>
          <w:spacing w:val="-2"/>
          <w:sz w:val="26"/>
          <w:szCs w:val="26"/>
        </w:rPr>
        <w:t xml:space="preserve"> </w:t>
      </w:r>
      <w:r w:rsidRPr="6F196832">
        <w:rPr>
          <w:sz w:val="26"/>
          <w:szCs w:val="26"/>
        </w:rPr>
        <w:t>điều</w:t>
      </w:r>
      <w:r w:rsidRPr="6F196832">
        <w:rPr>
          <w:spacing w:val="-3"/>
          <w:sz w:val="26"/>
          <w:szCs w:val="26"/>
        </w:rPr>
        <w:t xml:space="preserve"> </w:t>
      </w:r>
      <w:r w:rsidRPr="6F196832">
        <w:rPr>
          <w:sz w:val="26"/>
          <w:szCs w:val="26"/>
        </w:rPr>
        <w:t>hành</w:t>
      </w:r>
      <w:r w:rsidRPr="6F196832">
        <w:rPr>
          <w:spacing w:val="-5"/>
          <w:sz w:val="26"/>
          <w:szCs w:val="26"/>
        </w:rPr>
        <w:t xml:space="preserve"> </w:t>
      </w:r>
      <w:r w:rsidRPr="6F196832">
        <w:rPr>
          <w:sz w:val="26"/>
          <w:szCs w:val="26"/>
        </w:rPr>
        <w:t>(</w:t>
      </w:r>
      <w:r w:rsidRPr="6F196832">
        <w:rPr>
          <w:spacing w:val="-3"/>
          <w:sz w:val="26"/>
          <w:szCs w:val="26"/>
        </w:rPr>
        <w:t xml:space="preserve"> </w:t>
      </w:r>
      <w:r w:rsidRPr="6F196832">
        <w:rPr>
          <w:sz w:val="26"/>
          <w:szCs w:val="26"/>
        </w:rPr>
        <w:t>Linux,</w:t>
      </w:r>
      <w:r w:rsidRPr="6F196832">
        <w:rPr>
          <w:spacing w:val="-4"/>
          <w:sz w:val="26"/>
          <w:szCs w:val="26"/>
        </w:rPr>
        <w:t xml:space="preserve"> </w:t>
      </w:r>
      <w:r w:rsidRPr="6F196832">
        <w:rPr>
          <w:sz w:val="26"/>
          <w:szCs w:val="26"/>
        </w:rPr>
        <w:t>Windows,</w:t>
      </w:r>
      <w:r w:rsidRPr="6F196832">
        <w:rPr>
          <w:spacing w:val="-2"/>
          <w:sz w:val="26"/>
          <w:szCs w:val="26"/>
        </w:rPr>
        <w:t xml:space="preserve"> </w:t>
      </w:r>
      <w:r w:rsidRPr="6F196832">
        <w:rPr>
          <w:sz w:val="26"/>
          <w:szCs w:val="26"/>
        </w:rPr>
        <w:t>MacOS,…)</w:t>
      </w:r>
    </w:p>
    <w:p w14:paraId="2CD299A2" w14:textId="77777777" w:rsidR="007A6809" w:rsidRPr="00462319" w:rsidRDefault="009F0AD0" w:rsidP="00E54DA8">
      <w:pPr>
        <w:pStyle w:val="Heading4"/>
      </w:pPr>
      <w:r w:rsidRPr="00462319">
        <w:t>Tính</w:t>
      </w:r>
      <w:r w:rsidRPr="00462319">
        <w:rPr>
          <w:spacing w:val="-2"/>
        </w:rPr>
        <w:t xml:space="preserve"> </w:t>
      </w:r>
      <w:r w:rsidRPr="00462319">
        <w:t>ổn</w:t>
      </w:r>
      <w:r w:rsidRPr="00462319">
        <w:rPr>
          <w:spacing w:val="-1"/>
        </w:rPr>
        <w:t xml:space="preserve"> </w:t>
      </w:r>
      <w:r w:rsidRPr="00462319">
        <w:t>định</w:t>
      </w:r>
    </w:p>
    <w:p w14:paraId="265CAD4D" w14:textId="77777777" w:rsidR="007A6809" w:rsidRPr="00462319" w:rsidRDefault="009F0AD0" w:rsidP="00462319">
      <w:pPr>
        <w:pStyle w:val="ListParagraph"/>
        <w:numPr>
          <w:ilvl w:val="0"/>
          <w:numId w:val="5"/>
        </w:numPr>
        <w:tabs>
          <w:tab w:val="left" w:pos="576"/>
        </w:tabs>
        <w:spacing w:before="1" w:line="298" w:lineRule="exact"/>
        <w:ind w:left="575"/>
        <w:rPr>
          <w:sz w:val="26"/>
        </w:rPr>
      </w:pPr>
      <w:r w:rsidRPr="6F196832">
        <w:rPr>
          <w:sz w:val="26"/>
          <w:szCs w:val="26"/>
        </w:rPr>
        <w:t>Phần</w:t>
      </w:r>
      <w:r w:rsidRPr="6F196832">
        <w:rPr>
          <w:spacing w:val="-2"/>
          <w:sz w:val="26"/>
          <w:szCs w:val="26"/>
        </w:rPr>
        <w:t xml:space="preserve"> </w:t>
      </w:r>
      <w:r w:rsidRPr="6F196832">
        <w:rPr>
          <w:sz w:val="26"/>
          <w:szCs w:val="26"/>
        </w:rPr>
        <w:t>mềm</w:t>
      </w:r>
      <w:r w:rsidRPr="6F196832">
        <w:rPr>
          <w:spacing w:val="-1"/>
          <w:sz w:val="26"/>
          <w:szCs w:val="26"/>
        </w:rPr>
        <w:t xml:space="preserve"> </w:t>
      </w:r>
      <w:r w:rsidRPr="6F196832">
        <w:rPr>
          <w:sz w:val="26"/>
          <w:szCs w:val="26"/>
        </w:rPr>
        <w:t>có</w:t>
      </w:r>
      <w:r w:rsidRPr="6F196832">
        <w:rPr>
          <w:spacing w:val="-3"/>
          <w:sz w:val="26"/>
          <w:szCs w:val="26"/>
        </w:rPr>
        <w:t xml:space="preserve"> </w:t>
      </w:r>
      <w:r w:rsidRPr="6F196832">
        <w:rPr>
          <w:sz w:val="26"/>
          <w:szCs w:val="26"/>
        </w:rPr>
        <w:t>thể</w:t>
      </w:r>
      <w:r w:rsidRPr="6F196832">
        <w:rPr>
          <w:spacing w:val="-2"/>
          <w:sz w:val="26"/>
          <w:szCs w:val="26"/>
        </w:rPr>
        <w:t xml:space="preserve"> </w:t>
      </w:r>
      <w:r w:rsidRPr="6F196832">
        <w:rPr>
          <w:sz w:val="26"/>
          <w:szCs w:val="26"/>
        </w:rPr>
        <w:t>hoạt</w:t>
      </w:r>
      <w:r w:rsidRPr="6F196832">
        <w:rPr>
          <w:spacing w:val="-1"/>
          <w:sz w:val="26"/>
          <w:szCs w:val="26"/>
        </w:rPr>
        <w:t xml:space="preserve"> </w:t>
      </w:r>
      <w:r w:rsidRPr="6F196832">
        <w:rPr>
          <w:sz w:val="26"/>
          <w:szCs w:val="26"/>
        </w:rPr>
        <w:t>động</w:t>
      </w:r>
      <w:r w:rsidRPr="6F196832">
        <w:rPr>
          <w:spacing w:val="-3"/>
          <w:sz w:val="26"/>
          <w:szCs w:val="26"/>
        </w:rPr>
        <w:t xml:space="preserve"> </w:t>
      </w:r>
      <w:r w:rsidRPr="6F196832">
        <w:rPr>
          <w:sz w:val="26"/>
          <w:szCs w:val="26"/>
        </w:rPr>
        <w:t>24/24</w:t>
      </w:r>
      <w:r w:rsidRPr="6F196832">
        <w:rPr>
          <w:spacing w:val="-2"/>
          <w:sz w:val="26"/>
          <w:szCs w:val="26"/>
        </w:rPr>
        <w:t xml:space="preserve"> </w:t>
      </w:r>
      <w:r w:rsidRPr="6F196832">
        <w:rPr>
          <w:sz w:val="26"/>
          <w:szCs w:val="26"/>
        </w:rPr>
        <w:t>giờ,</w:t>
      </w:r>
      <w:r w:rsidRPr="6F196832">
        <w:rPr>
          <w:spacing w:val="-2"/>
          <w:sz w:val="26"/>
          <w:szCs w:val="26"/>
        </w:rPr>
        <w:t xml:space="preserve"> </w:t>
      </w:r>
      <w:r w:rsidRPr="6F196832">
        <w:rPr>
          <w:sz w:val="26"/>
          <w:szCs w:val="26"/>
        </w:rPr>
        <w:t>7/7</w:t>
      </w:r>
      <w:r w:rsidRPr="6F196832">
        <w:rPr>
          <w:spacing w:val="-1"/>
          <w:sz w:val="26"/>
          <w:szCs w:val="26"/>
        </w:rPr>
        <w:t xml:space="preserve"> </w:t>
      </w:r>
      <w:r w:rsidRPr="6F196832">
        <w:rPr>
          <w:sz w:val="26"/>
          <w:szCs w:val="26"/>
        </w:rPr>
        <w:t>ngày.</w:t>
      </w:r>
    </w:p>
    <w:p w14:paraId="4C712775" w14:textId="77777777" w:rsidR="007A6809" w:rsidRPr="00462319" w:rsidRDefault="009F0AD0" w:rsidP="00E54DA8">
      <w:pPr>
        <w:pStyle w:val="Heading4"/>
      </w:pPr>
      <w:r w:rsidRPr="00462319">
        <w:t>Hiệu</w:t>
      </w:r>
      <w:r w:rsidRPr="00462319">
        <w:rPr>
          <w:spacing w:val="-2"/>
        </w:rPr>
        <w:t xml:space="preserve"> </w:t>
      </w:r>
      <w:r w:rsidRPr="00462319">
        <w:t>suất</w:t>
      </w:r>
    </w:p>
    <w:p w14:paraId="2C038E18" w14:textId="1B3CB763" w:rsidR="007A6809" w:rsidRPr="00462319" w:rsidRDefault="009F0AD0" w:rsidP="00462319">
      <w:pPr>
        <w:pStyle w:val="ListParagraph"/>
        <w:numPr>
          <w:ilvl w:val="0"/>
          <w:numId w:val="5"/>
        </w:numPr>
        <w:tabs>
          <w:tab w:val="left" w:pos="576"/>
        </w:tabs>
        <w:spacing w:before="1" w:line="298" w:lineRule="exact"/>
        <w:ind w:left="575"/>
        <w:rPr>
          <w:sz w:val="26"/>
          <w:szCs w:val="26"/>
        </w:rPr>
      </w:pPr>
      <w:r w:rsidRPr="6F196832">
        <w:rPr>
          <w:sz w:val="26"/>
          <w:szCs w:val="26"/>
        </w:rPr>
        <w:t>Hỗ</w:t>
      </w:r>
      <w:r w:rsidRPr="6F196832">
        <w:rPr>
          <w:spacing w:val="-4"/>
          <w:sz w:val="26"/>
          <w:szCs w:val="26"/>
        </w:rPr>
        <w:t xml:space="preserve"> </w:t>
      </w:r>
      <w:r w:rsidRPr="6F196832">
        <w:rPr>
          <w:sz w:val="26"/>
          <w:szCs w:val="26"/>
        </w:rPr>
        <w:t>trợ quản</w:t>
      </w:r>
      <w:r w:rsidRPr="6F196832">
        <w:rPr>
          <w:spacing w:val="-3"/>
          <w:sz w:val="26"/>
          <w:szCs w:val="26"/>
        </w:rPr>
        <w:t xml:space="preserve"> </w:t>
      </w:r>
      <w:r w:rsidRPr="6F196832">
        <w:rPr>
          <w:sz w:val="26"/>
          <w:szCs w:val="26"/>
        </w:rPr>
        <w:t>lý</w:t>
      </w:r>
      <w:r w:rsidRPr="6F196832">
        <w:rPr>
          <w:spacing w:val="-1"/>
          <w:sz w:val="26"/>
          <w:szCs w:val="26"/>
        </w:rPr>
        <w:t xml:space="preserve"> </w:t>
      </w:r>
      <w:r w:rsidRPr="6F196832">
        <w:rPr>
          <w:sz w:val="26"/>
          <w:szCs w:val="26"/>
        </w:rPr>
        <w:t>không</w:t>
      </w:r>
      <w:r w:rsidRPr="6F196832">
        <w:rPr>
          <w:spacing w:val="-4"/>
          <w:sz w:val="26"/>
          <w:szCs w:val="26"/>
        </w:rPr>
        <w:t xml:space="preserve"> </w:t>
      </w:r>
      <w:r w:rsidRPr="6F196832">
        <w:rPr>
          <w:sz w:val="26"/>
          <w:szCs w:val="26"/>
        </w:rPr>
        <w:t>giới</w:t>
      </w:r>
      <w:r w:rsidRPr="6F196832">
        <w:rPr>
          <w:spacing w:val="-1"/>
          <w:sz w:val="26"/>
          <w:szCs w:val="26"/>
        </w:rPr>
        <w:t xml:space="preserve"> </w:t>
      </w:r>
      <w:r w:rsidRPr="6F196832">
        <w:rPr>
          <w:sz w:val="26"/>
          <w:szCs w:val="26"/>
        </w:rPr>
        <w:t>hạn nhóm người dùng, người dùng, hàng hoá, nhà cung cấp, khách hàng, phiếu nhập và phiếu</w:t>
      </w:r>
      <w:r w:rsidRPr="6F196832">
        <w:rPr>
          <w:spacing w:val="-1"/>
          <w:sz w:val="26"/>
          <w:szCs w:val="26"/>
        </w:rPr>
        <w:t xml:space="preserve"> xuất hàng hoá</w:t>
      </w:r>
      <w:r w:rsidRPr="6F196832">
        <w:rPr>
          <w:sz w:val="26"/>
          <w:szCs w:val="26"/>
        </w:rPr>
        <w:t>.</w:t>
      </w:r>
    </w:p>
    <w:p w14:paraId="1F6EF95A" w14:textId="77777777" w:rsidR="007A6809" w:rsidRPr="00462319" w:rsidRDefault="009F0AD0" w:rsidP="00462319">
      <w:pPr>
        <w:pStyle w:val="ListParagraph"/>
        <w:numPr>
          <w:ilvl w:val="0"/>
          <w:numId w:val="5"/>
        </w:numPr>
        <w:tabs>
          <w:tab w:val="left" w:pos="592"/>
        </w:tabs>
        <w:spacing w:before="0"/>
        <w:ind w:right="912" w:firstLine="0"/>
        <w:rPr>
          <w:sz w:val="26"/>
        </w:rPr>
      </w:pPr>
      <w:r w:rsidRPr="6F196832">
        <w:rPr>
          <w:sz w:val="26"/>
          <w:szCs w:val="26"/>
        </w:rPr>
        <w:t>Hoàn</w:t>
      </w:r>
      <w:r w:rsidRPr="6F196832">
        <w:rPr>
          <w:spacing w:val="12"/>
          <w:sz w:val="26"/>
          <w:szCs w:val="26"/>
        </w:rPr>
        <w:t xml:space="preserve"> </w:t>
      </w:r>
      <w:r w:rsidRPr="6F196832">
        <w:rPr>
          <w:sz w:val="26"/>
          <w:szCs w:val="26"/>
        </w:rPr>
        <w:t>tất</w:t>
      </w:r>
      <w:r w:rsidRPr="6F196832">
        <w:rPr>
          <w:spacing w:val="13"/>
          <w:sz w:val="26"/>
          <w:szCs w:val="26"/>
        </w:rPr>
        <w:t xml:space="preserve"> </w:t>
      </w:r>
      <w:r w:rsidRPr="6F196832">
        <w:rPr>
          <w:sz w:val="26"/>
          <w:szCs w:val="26"/>
        </w:rPr>
        <w:t>các</w:t>
      </w:r>
      <w:r w:rsidRPr="6F196832">
        <w:rPr>
          <w:spacing w:val="13"/>
          <w:sz w:val="26"/>
          <w:szCs w:val="26"/>
        </w:rPr>
        <w:t xml:space="preserve"> </w:t>
      </w:r>
      <w:r w:rsidRPr="6F196832">
        <w:rPr>
          <w:sz w:val="26"/>
          <w:szCs w:val="26"/>
        </w:rPr>
        <w:t>thao</w:t>
      </w:r>
      <w:r w:rsidRPr="6F196832">
        <w:rPr>
          <w:spacing w:val="13"/>
          <w:sz w:val="26"/>
          <w:szCs w:val="26"/>
        </w:rPr>
        <w:t xml:space="preserve"> </w:t>
      </w:r>
      <w:r w:rsidRPr="6F196832">
        <w:rPr>
          <w:sz w:val="26"/>
          <w:szCs w:val="26"/>
        </w:rPr>
        <w:t>tác</w:t>
      </w:r>
      <w:r w:rsidRPr="6F196832">
        <w:rPr>
          <w:spacing w:val="13"/>
          <w:sz w:val="26"/>
          <w:szCs w:val="26"/>
        </w:rPr>
        <w:t xml:space="preserve"> </w:t>
      </w:r>
      <w:r w:rsidRPr="6F196832">
        <w:rPr>
          <w:sz w:val="26"/>
          <w:szCs w:val="26"/>
        </w:rPr>
        <w:t>nhanh,</w:t>
      </w:r>
      <w:r w:rsidRPr="6F196832">
        <w:rPr>
          <w:spacing w:val="14"/>
          <w:sz w:val="26"/>
          <w:szCs w:val="26"/>
        </w:rPr>
        <w:t xml:space="preserve"> </w:t>
      </w:r>
      <w:r w:rsidRPr="6F196832">
        <w:rPr>
          <w:sz w:val="26"/>
          <w:szCs w:val="26"/>
        </w:rPr>
        <w:t>chuyển</w:t>
      </w:r>
      <w:r w:rsidRPr="6F196832">
        <w:rPr>
          <w:spacing w:val="13"/>
          <w:sz w:val="26"/>
          <w:szCs w:val="26"/>
        </w:rPr>
        <w:t xml:space="preserve"> </w:t>
      </w:r>
      <w:r w:rsidRPr="6F196832">
        <w:rPr>
          <w:sz w:val="26"/>
          <w:szCs w:val="26"/>
        </w:rPr>
        <w:t>màn</w:t>
      </w:r>
      <w:r w:rsidRPr="6F196832">
        <w:rPr>
          <w:spacing w:val="12"/>
          <w:sz w:val="26"/>
          <w:szCs w:val="26"/>
        </w:rPr>
        <w:t xml:space="preserve"> </w:t>
      </w:r>
      <w:r w:rsidRPr="6F196832">
        <w:rPr>
          <w:sz w:val="26"/>
          <w:szCs w:val="26"/>
        </w:rPr>
        <w:t>hình</w:t>
      </w:r>
      <w:r w:rsidRPr="6F196832">
        <w:rPr>
          <w:spacing w:val="13"/>
          <w:sz w:val="26"/>
          <w:szCs w:val="26"/>
        </w:rPr>
        <w:t xml:space="preserve"> </w:t>
      </w:r>
      <w:r w:rsidRPr="6F196832">
        <w:rPr>
          <w:sz w:val="26"/>
          <w:szCs w:val="26"/>
        </w:rPr>
        <w:t>giữa</w:t>
      </w:r>
      <w:r w:rsidRPr="6F196832">
        <w:rPr>
          <w:spacing w:val="15"/>
          <w:sz w:val="26"/>
          <w:szCs w:val="26"/>
        </w:rPr>
        <w:t xml:space="preserve"> </w:t>
      </w:r>
      <w:r w:rsidRPr="6F196832">
        <w:rPr>
          <w:sz w:val="26"/>
          <w:szCs w:val="26"/>
        </w:rPr>
        <w:t>có</w:t>
      </w:r>
      <w:r w:rsidRPr="6F196832">
        <w:rPr>
          <w:spacing w:val="13"/>
          <w:sz w:val="26"/>
          <w:szCs w:val="26"/>
        </w:rPr>
        <w:t xml:space="preserve"> </w:t>
      </w:r>
      <w:r w:rsidRPr="6F196832">
        <w:rPr>
          <w:sz w:val="26"/>
          <w:szCs w:val="26"/>
        </w:rPr>
        <w:t>giao</w:t>
      </w:r>
      <w:r w:rsidRPr="6F196832">
        <w:rPr>
          <w:spacing w:val="13"/>
          <w:sz w:val="26"/>
          <w:szCs w:val="26"/>
        </w:rPr>
        <w:t xml:space="preserve"> </w:t>
      </w:r>
      <w:r w:rsidRPr="6F196832">
        <w:rPr>
          <w:sz w:val="26"/>
          <w:szCs w:val="26"/>
        </w:rPr>
        <w:t>diện</w:t>
      </w:r>
      <w:r w:rsidRPr="6F196832">
        <w:rPr>
          <w:spacing w:val="12"/>
          <w:sz w:val="26"/>
          <w:szCs w:val="26"/>
        </w:rPr>
        <w:t xml:space="preserve"> </w:t>
      </w:r>
      <w:r w:rsidRPr="6F196832">
        <w:rPr>
          <w:sz w:val="26"/>
          <w:szCs w:val="26"/>
        </w:rPr>
        <w:t>quản</w:t>
      </w:r>
      <w:r w:rsidRPr="6F196832">
        <w:rPr>
          <w:spacing w:val="13"/>
          <w:sz w:val="26"/>
          <w:szCs w:val="26"/>
        </w:rPr>
        <w:t xml:space="preserve"> </w:t>
      </w:r>
      <w:r w:rsidRPr="6F196832">
        <w:rPr>
          <w:sz w:val="26"/>
          <w:szCs w:val="26"/>
        </w:rPr>
        <w:t>lý</w:t>
      </w:r>
      <w:r w:rsidRPr="6F196832">
        <w:rPr>
          <w:spacing w:val="12"/>
          <w:sz w:val="26"/>
          <w:szCs w:val="26"/>
        </w:rPr>
        <w:t xml:space="preserve"> </w:t>
      </w:r>
      <w:r w:rsidRPr="6F196832">
        <w:rPr>
          <w:sz w:val="26"/>
          <w:szCs w:val="26"/>
        </w:rPr>
        <w:t>không</w:t>
      </w:r>
      <w:r w:rsidRPr="6F196832">
        <w:rPr>
          <w:spacing w:val="13"/>
          <w:sz w:val="26"/>
          <w:szCs w:val="26"/>
        </w:rPr>
        <w:t xml:space="preserve"> </w:t>
      </w:r>
      <w:r w:rsidRPr="6F196832">
        <w:rPr>
          <w:sz w:val="26"/>
          <w:szCs w:val="26"/>
        </w:rPr>
        <w:t>quá</w:t>
      </w:r>
      <w:r w:rsidRPr="6F196832">
        <w:rPr>
          <w:spacing w:val="-62"/>
          <w:sz w:val="26"/>
          <w:szCs w:val="26"/>
        </w:rPr>
        <w:t xml:space="preserve"> </w:t>
      </w:r>
      <w:r w:rsidRPr="6F196832">
        <w:rPr>
          <w:sz w:val="26"/>
          <w:szCs w:val="26"/>
        </w:rPr>
        <w:t>2s</w:t>
      </w:r>
    </w:p>
    <w:p w14:paraId="7F60A1DF" w14:textId="77777777" w:rsidR="007A6809" w:rsidRPr="00462319" w:rsidRDefault="009F0AD0" w:rsidP="00E54DA8">
      <w:pPr>
        <w:pStyle w:val="Heading4"/>
      </w:pPr>
      <w:r w:rsidRPr="00462319">
        <w:lastRenderedPageBreak/>
        <w:t>Sự</w:t>
      </w:r>
      <w:r w:rsidRPr="00462319">
        <w:rPr>
          <w:spacing w:val="-1"/>
        </w:rPr>
        <w:t xml:space="preserve"> </w:t>
      </w:r>
      <w:r w:rsidRPr="00462319">
        <w:t>hỗ</w:t>
      </w:r>
      <w:r w:rsidRPr="00462319">
        <w:rPr>
          <w:spacing w:val="-1"/>
        </w:rPr>
        <w:t xml:space="preserve"> </w:t>
      </w:r>
      <w:r w:rsidRPr="00462319">
        <w:t>trợ</w:t>
      </w:r>
    </w:p>
    <w:p w14:paraId="392EE059" w14:textId="77777777" w:rsidR="007A6809" w:rsidRPr="00462319" w:rsidRDefault="009F0AD0" w:rsidP="00462319">
      <w:pPr>
        <w:pStyle w:val="ListParagraph"/>
        <w:numPr>
          <w:ilvl w:val="0"/>
          <w:numId w:val="5"/>
        </w:numPr>
        <w:tabs>
          <w:tab w:val="left" w:pos="576"/>
        </w:tabs>
        <w:spacing w:before="1" w:line="298" w:lineRule="exact"/>
        <w:ind w:left="575"/>
        <w:rPr>
          <w:sz w:val="26"/>
        </w:rPr>
      </w:pPr>
      <w:r w:rsidRPr="6F196832">
        <w:rPr>
          <w:sz w:val="26"/>
          <w:szCs w:val="26"/>
        </w:rPr>
        <w:t>Không</w:t>
      </w:r>
      <w:r w:rsidRPr="6F196832">
        <w:rPr>
          <w:spacing w:val="-4"/>
          <w:sz w:val="26"/>
          <w:szCs w:val="26"/>
        </w:rPr>
        <w:t xml:space="preserve"> </w:t>
      </w:r>
      <w:r w:rsidRPr="6F196832">
        <w:rPr>
          <w:sz w:val="26"/>
          <w:szCs w:val="26"/>
        </w:rPr>
        <w:t>có</w:t>
      </w:r>
    </w:p>
    <w:p w14:paraId="56618561" w14:textId="77777777" w:rsidR="007A6809" w:rsidRPr="00462319" w:rsidRDefault="009F0AD0" w:rsidP="00E54DA8">
      <w:pPr>
        <w:pStyle w:val="Heading4"/>
      </w:pPr>
      <w:r w:rsidRPr="00462319">
        <w:t>Các</w:t>
      </w:r>
      <w:r w:rsidRPr="00462319">
        <w:rPr>
          <w:spacing w:val="-3"/>
        </w:rPr>
        <w:t xml:space="preserve"> </w:t>
      </w:r>
      <w:r w:rsidRPr="00462319">
        <w:t>ràng</w:t>
      </w:r>
      <w:r w:rsidRPr="00462319">
        <w:rPr>
          <w:spacing w:val="-2"/>
        </w:rPr>
        <w:t xml:space="preserve"> </w:t>
      </w:r>
      <w:r w:rsidRPr="00462319">
        <w:t>buộc</w:t>
      </w:r>
      <w:r w:rsidRPr="00462319">
        <w:rPr>
          <w:spacing w:val="-1"/>
        </w:rPr>
        <w:t xml:space="preserve"> </w:t>
      </w:r>
      <w:r w:rsidRPr="00462319">
        <w:t>thiết</w:t>
      </w:r>
      <w:r w:rsidRPr="00462319">
        <w:rPr>
          <w:spacing w:val="-1"/>
        </w:rPr>
        <w:t xml:space="preserve"> </w:t>
      </w:r>
      <w:r w:rsidRPr="00462319">
        <w:t>kế</w:t>
      </w:r>
    </w:p>
    <w:p w14:paraId="7646CC47" w14:textId="77777777" w:rsidR="007A6809" w:rsidRPr="00462319" w:rsidRDefault="009F0AD0" w:rsidP="00462319">
      <w:pPr>
        <w:pStyle w:val="ListParagraph"/>
        <w:numPr>
          <w:ilvl w:val="0"/>
          <w:numId w:val="5"/>
        </w:numPr>
        <w:tabs>
          <w:tab w:val="left" w:pos="576"/>
        </w:tabs>
        <w:spacing w:before="1"/>
        <w:ind w:left="575"/>
        <w:rPr>
          <w:sz w:val="26"/>
        </w:rPr>
      </w:pPr>
      <w:r w:rsidRPr="6F196832">
        <w:rPr>
          <w:sz w:val="26"/>
          <w:szCs w:val="26"/>
        </w:rPr>
        <w:t>Không</w:t>
      </w:r>
      <w:r w:rsidRPr="6F196832">
        <w:rPr>
          <w:spacing w:val="-4"/>
          <w:sz w:val="26"/>
          <w:szCs w:val="26"/>
        </w:rPr>
        <w:t xml:space="preserve"> </w:t>
      </w:r>
      <w:r w:rsidRPr="6F196832">
        <w:rPr>
          <w:sz w:val="26"/>
          <w:szCs w:val="26"/>
        </w:rPr>
        <w:t>có</w:t>
      </w:r>
    </w:p>
    <w:p w14:paraId="1517AB2B" w14:textId="0E295E67" w:rsidR="007A6809" w:rsidRPr="00462319" w:rsidRDefault="007A6809" w:rsidP="007A11B6">
      <w:pPr>
        <w:rPr>
          <w:sz w:val="26"/>
        </w:rPr>
        <w:sectPr w:rsidR="007A6809" w:rsidRPr="00462319" w:rsidSect="00F53647">
          <w:headerReference w:type="default" r:id="rId31"/>
          <w:footerReference w:type="default" r:id="rId32"/>
          <w:pgSz w:w="11910" w:h="16840"/>
          <w:pgMar w:top="720" w:right="720" w:bottom="720" w:left="720" w:header="732" w:footer="1068" w:gutter="0"/>
          <w:cols w:space="720"/>
          <w:docGrid w:linePitch="299"/>
        </w:sectPr>
      </w:pPr>
    </w:p>
    <w:p w14:paraId="480E4F56" w14:textId="64174080" w:rsidR="007A6809" w:rsidRPr="00462319" w:rsidRDefault="007A6809" w:rsidP="007A11B6">
      <w:pPr>
        <w:pStyle w:val="BodyText"/>
        <w:rPr>
          <w:sz w:val="20"/>
        </w:rPr>
      </w:pPr>
    </w:p>
    <w:p w14:paraId="6806715A" w14:textId="6B125958" w:rsidR="007A6809" w:rsidRPr="00462319" w:rsidRDefault="007A6809" w:rsidP="007A11B6">
      <w:pPr>
        <w:pStyle w:val="BodyText"/>
        <w:spacing w:before="5"/>
        <w:rPr>
          <w:sz w:val="21"/>
        </w:rPr>
      </w:pPr>
    </w:p>
    <w:p w14:paraId="5A37851A" w14:textId="77777777" w:rsidR="007A6809" w:rsidRPr="00462319" w:rsidRDefault="009F0AD0" w:rsidP="00EE7BCD">
      <w:pPr>
        <w:pStyle w:val="Heading1"/>
        <w:rPr>
          <w:rFonts w:ascii="Times New Roman" w:hAnsi="Times New Roman" w:cs="Times New Roman"/>
          <w:b w:val="0"/>
          <w:sz w:val="34"/>
        </w:rPr>
      </w:pPr>
      <w:bookmarkStart w:id="59" w:name="_Toc167019593"/>
      <w:bookmarkStart w:id="60" w:name="_Toc167262687"/>
      <w:bookmarkStart w:id="61" w:name="_Toc167875548"/>
      <w:r w:rsidRPr="00462319">
        <w:rPr>
          <w:rFonts w:ascii="Times New Roman" w:hAnsi="Times New Roman" w:cs="Times New Roman"/>
        </w:rPr>
        <w:t>CHƯƠNG</w:t>
      </w:r>
      <w:r w:rsidRPr="00462319">
        <w:rPr>
          <w:rFonts w:ascii="Times New Roman" w:hAnsi="Times New Roman" w:cs="Times New Roman"/>
          <w:spacing w:val="-3"/>
        </w:rPr>
        <w:t xml:space="preserve"> </w:t>
      </w:r>
      <w:r w:rsidRPr="00462319">
        <w:rPr>
          <w:rFonts w:ascii="Times New Roman" w:hAnsi="Times New Roman" w:cs="Times New Roman"/>
        </w:rPr>
        <w:t>3.</w:t>
      </w:r>
      <w:bookmarkStart w:id="62" w:name="CHƯƠNG_3._PHÂN_TÍCH_YÊU_CẦU"/>
      <w:bookmarkEnd w:id="62"/>
      <w:r w:rsidRPr="00462319">
        <w:rPr>
          <w:rFonts w:ascii="Times New Roman" w:hAnsi="Times New Roman" w:cs="Times New Roman"/>
          <w:spacing w:val="-8"/>
        </w:rPr>
        <w:t xml:space="preserve"> </w:t>
      </w:r>
      <w:r w:rsidRPr="00462319">
        <w:rPr>
          <w:rFonts w:ascii="Times New Roman" w:hAnsi="Times New Roman" w:cs="Times New Roman"/>
          <w:sz w:val="34"/>
        </w:rPr>
        <w:t>PHÂN</w:t>
      </w:r>
      <w:r w:rsidRPr="00462319">
        <w:rPr>
          <w:rFonts w:ascii="Times New Roman" w:hAnsi="Times New Roman" w:cs="Times New Roman"/>
          <w:spacing w:val="-3"/>
          <w:sz w:val="34"/>
        </w:rPr>
        <w:t xml:space="preserve"> </w:t>
      </w:r>
      <w:r w:rsidRPr="00462319">
        <w:rPr>
          <w:rFonts w:ascii="Times New Roman" w:hAnsi="Times New Roman" w:cs="Times New Roman"/>
          <w:sz w:val="34"/>
        </w:rPr>
        <w:t>TÍCH</w:t>
      </w:r>
      <w:r w:rsidRPr="00462319">
        <w:rPr>
          <w:rFonts w:ascii="Times New Roman" w:hAnsi="Times New Roman" w:cs="Times New Roman"/>
          <w:spacing w:val="-1"/>
          <w:sz w:val="34"/>
        </w:rPr>
        <w:t xml:space="preserve"> </w:t>
      </w:r>
      <w:r w:rsidRPr="00462319">
        <w:rPr>
          <w:rFonts w:ascii="Times New Roman" w:hAnsi="Times New Roman" w:cs="Times New Roman"/>
          <w:sz w:val="34"/>
        </w:rPr>
        <w:t>YÊU CẦU</w:t>
      </w:r>
      <w:bookmarkEnd w:id="59"/>
      <w:bookmarkEnd w:id="60"/>
      <w:bookmarkEnd w:id="61"/>
    </w:p>
    <w:p w14:paraId="572CCD57" w14:textId="77777777" w:rsidR="00CC48F0" w:rsidRPr="00CC48F0" w:rsidRDefault="00CC48F0" w:rsidP="00F53647">
      <w:pPr>
        <w:pStyle w:val="ListParagraph"/>
        <w:numPr>
          <w:ilvl w:val="0"/>
          <w:numId w:val="24"/>
        </w:numPr>
        <w:spacing w:before="96"/>
        <w:outlineLvl w:val="2"/>
        <w:rPr>
          <w:rFonts w:eastAsia="Microsoft Sans Serif"/>
          <w:vanish/>
          <w:sz w:val="28"/>
          <w:szCs w:val="28"/>
        </w:rPr>
      </w:pPr>
      <w:bookmarkStart w:id="63" w:name="3.1._Xác_định_các_lớp_phân_tích"/>
      <w:bookmarkStart w:id="64" w:name="_Toc167875549"/>
      <w:bookmarkStart w:id="65" w:name="_Toc167019594"/>
      <w:bookmarkStart w:id="66" w:name="_Toc167262688"/>
      <w:bookmarkEnd w:id="63"/>
      <w:bookmarkEnd w:id="64"/>
    </w:p>
    <w:p w14:paraId="7B3E2774" w14:textId="2FAB3C15" w:rsidR="007A6809" w:rsidRPr="00462319" w:rsidRDefault="009F0AD0" w:rsidP="00F53647">
      <w:pPr>
        <w:pStyle w:val="Heading3"/>
        <w:numPr>
          <w:ilvl w:val="1"/>
          <w:numId w:val="24"/>
        </w:numPr>
        <w:rPr>
          <w:rFonts w:ascii="Times New Roman" w:hAnsi="Times New Roman" w:cs="Times New Roman"/>
        </w:rPr>
      </w:pPr>
      <w:bookmarkStart w:id="67" w:name="_Toc167875550"/>
      <w:r w:rsidRPr="00462319">
        <w:rPr>
          <w:rFonts w:ascii="Times New Roman" w:hAnsi="Times New Roman" w:cs="Times New Roman"/>
        </w:rPr>
        <w:t>Xác</w:t>
      </w:r>
      <w:r w:rsidRPr="00462319">
        <w:rPr>
          <w:rFonts w:ascii="Times New Roman" w:hAnsi="Times New Roman" w:cs="Times New Roman"/>
          <w:spacing w:val="-4"/>
        </w:rPr>
        <w:t xml:space="preserve"> </w:t>
      </w:r>
      <w:r w:rsidRPr="00462319">
        <w:rPr>
          <w:rFonts w:ascii="Times New Roman" w:hAnsi="Times New Roman" w:cs="Times New Roman"/>
        </w:rPr>
        <w:t>định</w:t>
      </w:r>
      <w:r w:rsidRPr="00462319">
        <w:rPr>
          <w:rFonts w:ascii="Times New Roman" w:hAnsi="Times New Roman" w:cs="Times New Roman"/>
          <w:spacing w:val="-2"/>
        </w:rPr>
        <w:t xml:space="preserve"> </w:t>
      </w:r>
      <w:r w:rsidRPr="00462319">
        <w:rPr>
          <w:rFonts w:ascii="Times New Roman" w:hAnsi="Times New Roman" w:cs="Times New Roman"/>
        </w:rPr>
        <w:t>các</w:t>
      </w:r>
      <w:r w:rsidRPr="00462319">
        <w:rPr>
          <w:rFonts w:ascii="Times New Roman" w:hAnsi="Times New Roman" w:cs="Times New Roman"/>
          <w:spacing w:val="-1"/>
        </w:rPr>
        <w:t xml:space="preserve"> </w:t>
      </w:r>
      <w:r w:rsidRPr="00462319">
        <w:rPr>
          <w:rFonts w:ascii="Times New Roman" w:hAnsi="Times New Roman" w:cs="Times New Roman"/>
        </w:rPr>
        <w:t>lớp</w:t>
      </w:r>
      <w:r w:rsidRPr="00462319">
        <w:rPr>
          <w:rFonts w:ascii="Times New Roman" w:hAnsi="Times New Roman" w:cs="Times New Roman"/>
          <w:spacing w:val="-4"/>
        </w:rPr>
        <w:t xml:space="preserve"> </w:t>
      </w:r>
      <w:r w:rsidRPr="00462319">
        <w:rPr>
          <w:rFonts w:ascii="Times New Roman" w:hAnsi="Times New Roman" w:cs="Times New Roman"/>
        </w:rPr>
        <w:t>phân</w:t>
      </w:r>
      <w:r w:rsidRPr="00462319">
        <w:rPr>
          <w:rFonts w:ascii="Times New Roman" w:hAnsi="Times New Roman" w:cs="Times New Roman"/>
          <w:spacing w:val="-4"/>
        </w:rPr>
        <w:t xml:space="preserve"> </w:t>
      </w:r>
      <w:r w:rsidRPr="00462319">
        <w:rPr>
          <w:rFonts w:ascii="Times New Roman" w:hAnsi="Times New Roman" w:cs="Times New Roman"/>
        </w:rPr>
        <w:t>tích</w:t>
      </w:r>
      <w:bookmarkEnd w:id="65"/>
      <w:bookmarkEnd w:id="66"/>
      <w:bookmarkEnd w:id="67"/>
    </w:p>
    <w:p w14:paraId="1A8A3BD8" w14:textId="7B1E094F" w:rsidR="0022243A" w:rsidRPr="00462319" w:rsidRDefault="0022243A" w:rsidP="007A11B6">
      <w:pPr>
        <w:pStyle w:val="Heading5"/>
        <w:rPr>
          <w:rFonts w:ascii="Times New Roman" w:hAnsi="Times New Roman" w:cs="Times New Roman"/>
          <w:lang w:val="en-US"/>
        </w:rPr>
      </w:pPr>
      <w:r w:rsidRPr="00462319">
        <w:rPr>
          <w:rFonts w:ascii="Times New Roman" w:hAnsi="Times New Roman" w:cs="Times New Roman"/>
        </w:rPr>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Pr="00462319">
        <w:rPr>
          <w:rFonts w:ascii="Times New Roman" w:hAnsi="Times New Roman" w:cs="Times New Roman"/>
          <w:spacing w:val="-3"/>
        </w:rPr>
        <w:t xml:space="preserve"> </w:t>
      </w:r>
      <w:r w:rsidRPr="00462319">
        <w:rPr>
          <w:rFonts w:ascii="Times New Roman" w:hAnsi="Times New Roman" w:cs="Times New Roman"/>
        </w:rPr>
        <w:t xml:space="preserve">quản </w:t>
      </w:r>
      <w:proofErr w:type="spellStart"/>
      <w:r w:rsidRPr="00462319">
        <w:rPr>
          <w:rFonts w:ascii="Times New Roman" w:hAnsi="Times New Roman" w:cs="Times New Roman"/>
          <w:lang w:val="en-US"/>
        </w:rPr>
        <w:t>lý</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trị</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hệ</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thống</w:t>
      </w:r>
      <w:proofErr w:type="spellEnd"/>
      <w:r w:rsidRPr="00462319">
        <w:rPr>
          <w:rFonts w:ascii="Times New Roman" w:hAnsi="Times New Roman" w:cs="Times New Roman"/>
          <w:lang w:val="en-US"/>
        </w:rPr>
        <w:t>:</w:t>
      </w:r>
    </w:p>
    <w:p w14:paraId="1F2DE59B" w14:textId="6AC6E69D" w:rsidR="0022243A" w:rsidRPr="00462319" w:rsidRDefault="0022243A" w:rsidP="007A11B6">
      <w:pPr>
        <w:spacing w:before="1"/>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r w:rsidRPr="00462319">
        <w:rPr>
          <w:i/>
          <w:sz w:val="26"/>
          <w:lang w:val="en-US"/>
        </w:rPr>
        <w:t xml:space="preserve">Xem </w:t>
      </w:r>
      <w:proofErr w:type="spellStart"/>
      <w:r w:rsidRPr="00462319">
        <w:rPr>
          <w:i/>
          <w:sz w:val="26"/>
          <w:lang w:val="en-US"/>
        </w:rPr>
        <w:t>chức</w:t>
      </w:r>
      <w:proofErr w:type="spellEnd"/>
      <w:r w:rsidRPr="00462319">
        <w:rPr>
          <w:i/>
          <w:sz w:val="26"/>
          <w:lang w:val="en-US"/>
        </w:rPr>
        <w:t xml:space="preserve"> </w:t>
      </w:r>
      <w:proofErr w:type="spellStart"/>
      <w:r w:rsidRPr="00462319">
        <w:rPr>
          <w:i/>
          <w:sz w:val="26"/>
          <w:lang w:val="en-US"/>
        </w:rPr>
        <w:t>năng</w:t>
      </w:r>
      <w:proofErr w:type="spellEnd"/>
      <w:r w:rsidRPr="00462319">
        <w:rPr>
          <w:i/>
          <w:sz w:val="26"/>
          <w:lang w:val="en-US"/>
        </w:rPr>
        <w:t xml:space="preserve"> </w:t>
      </w:r>
      <w:proofErr w:type="spellStart"/>
      <w:r w:rsidRPr="00462319">
        <w:rPr>
          <w:i/>
          <w:sz w:val="26"/>
          <w:lang w:val="en-US"/>
        </w:rPr>
        <w:t>quản</w:t>
      </w:r>
      <w:proofErr w:type="spellEnd"/>
      <w:r w:rsidRPr="00462319">
        <w:rPr>
          <w:i/>
          <w:sz w:val="26"/>
          <w:lang w:val="en-US"/>
        </w:rPr>
        <w:t xml:space="preserve"> </w:t>
      </w:r>
      <w:proofErr w:type="spellStart"/>
      <w:r w:rsidRPr="00462319">
        <w:rPr>
          <w:i/>
          <w:sz w:val="26"/>
          <w:lang w:val="en-US"/>
        </w:rPr>
        <w:t>trị</w:t>
      </w:r>
      <w:proofErr w:type="spellEnd"/>
      <w:r w:rsidRPr="00462319">
        <w:rPr>
          <w:i/>
          <w:sz w:val="26"/>
          <w:lang w:val="en-US"/>
        </w:rPr>
        <w:t xml:space="preserve"> </w:t>
      </w:r>
      <w:proofErr w:type="spellStart"/>
      <w:r w:rsidRPr="00462319">
        <w:rPr>
          <w:i/>
          <w:sz w:val="26"/>
          <w:lang w:val="en-US"/>
        </w:rPr>
        <w:t>hệ</w:t>
      </w:r>
      <w:proofErr w:type="spellEnd"/>
      <w:r w:rsidRPr="00462319">
        <w:rPr>
          <w:i/>
          <w:sz w:val="26"/>
          <w:lang w:val="en-US"/>
        </w:rPr>
        <w:t xml:space="preserve"> </w:t>
      </w:r>
      <w:proofErr w:type="spellStart"/>
      <w:r w:rsidRPr="00462319">
        <w:rPr>
          <w:i/>
          <w:sz w:val="26"/>
          <w:lang w:val="en-US"/>
        </w:rPr>
        <w:t>thống</w:t>
      </w:r>
      <w:proofErr w:type="spellEnd"/>
      <w:r w:rsidRPr="00462319">
        <w:rPr>
          <w:i/>
          <w:sz w:val="26"/>
        </w:rPr>
        <w:t>”</w:t>
      </w:r>
      <w:r w:rsidRPr="00462319">
        <w:rPr>
          <w:i/>
          <w:spacing w:val="-2"/>
          <w:sz w:val="26"/>
        </w:rPr>
        <w:t xml:space="preserve"> </w:t>
      </w:r>
      <w:r w:rsidRPr="00462319">
        <w:rPr>
          <w:i/>
          <w:sz w:val="26"/>
        </w:rPr>
        <w:t>:</w:t>
      </w:r>
    </w:p>
    <w:p w14:paraId="30BD640B" w14:textId="0AFB9477" w:rsidR="008A6E61" w:rsidRPr="00462319" w:rsidRDefault="008A6E61" w:rsidP="007A11B6">
      <w:pPr>
        <w:spacing w:before="1"/>
        <w:ind w:left="424"/>
        <w:rPr>
          <w:i/>
          <w:sz w:val="26"/>
          <w:lang w:val="en-US"/>
        </w:rPr>
      </w:pPr>
      <w:r w:rsidRPr="00462319">
        <w:rPr>
          <w:noProof/>
          <w:lang w:val="en-US"/>
        </w:rPr>
        <w:drawing>
          <wp:inline distT="0" distB="0" distL="0" distR="0" wp14:anchorId="707B4540" wp14:editId="441C8A4B">
            <wp:extent cx="5181600" cy="2744125"/>
            <wp:effectExtent l="0" t="0" r="0" b="0"/>
            <wp:docPr id="1734179151" name="Picture 173417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9151" name=""/>
                    <pic:cNvPicPr/>
                  </pic:nvPicPr>
                  <pic:blipFill>
                    <a:blip r:embed="rId33"/>
                    <a:stretch>
                      <a:fillRect/>
                    </a:stretch>
                  </pic:blipFill>
                  <pic:spPr>
                    <a:xfrm>
                      <a:off x="0" y="0"/>
                      <a:ext cx="5199387" cy="2753545"/>
                    </a:xfrm>
                    <a:prstGeom prst="rect">
                      <a:avLst/>
                    </a:prstGeom>
                  </pic:spPr>
                </pic:pic>
              </a:graphicData>
            </a:graphic>
          </wp:inline>
        </w:drawing>
      </w:r>
    </w:p>
    <w:p w14:paraId="1A7C901E" w14:textId="6CD05A7D" w:rsidR="007A6809" w:rsidRPr="00462319" w:rsidRDefault="009F0AD0" w:rsidP="007A11B6">
      <w:pPr>
        <w:pStyle w:val="Heading5"/>
        <w:rPr>
          <w:rFonts w:ascii="Times New Roman" w:hAnsi="Times New Roman" w:cs="Times New Roman"/>
          <w:lang w:val="en-US"/>
        </w:rPr>
      </w:pPr>
      <w:r w:rsidRPr="00462319">
        <w:rPr>
          <w:rFonts w:ascii="Times New Roman" w:hAnsi="Times New Roman" w:cs="Times New Roman"/>
        </w:rPr>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Pr="00462319">
        <w:rPr>
          <w:rFonts w:ascii="Times New Roman" w:hAnsi="Times New Roman" w:cs="Times New Roman"/>
          <w:spacing w:val="-3"/>
        </w:rPr>
        <w:t xml:space="preserve"> </w:t>
      </w:r>
      <w:r w:rsidRPr="00462319">
        <w:rPr>
          <w:rFonts w:ascii="Times New Roman" w:hAnsi="Times New Roman" w:cs="Times New Roman"/>
        </w:rPr>
        <w:t xml:space="preserve">quản </w:t>
      </w:r>
      <w:proofErr w:type="spellStart"/>
      <w:r w:rsidR="00392BC2" w:rsidRPr="00462319">
        <w:rPr>
          <w:rFonts w:ascii="Times New Roman" w:hAnsi="Times New Roman" w:cs="Times New Roman"/>
          <w:lang w:val="en-US"/>
        </w:rPr>
        <w:t>lý</w:t>
      </w:r>
      <w:proofErr w:type="spellEnd"/>
      <w:r w:rsidR="00392BC2" w:rsidRPr="00462319">
        <w:rPr>
          <w:rFonts w:ascii="Times New Roman" w:hAnsi="Times New Roman" w:cs="Times New Roman"/>
          <w:lang w:val="en-US"/>
        </w:rPr>
        <w:t xml:space="preserve"> </w:t>
      </w:r>
      <w:proofErr w:type="spellStart"/>
      <w:r w:rsidR="00392BC2" w:rsidRPr="00462319">
        <w:rPr>
          <w:rFonts w:ascii="Times New Roman" w:hAnsi="Times New Roman" w:cs="Times New Roman"/>
          <w:lang w:val="en-US"/>
        </w:rPr>
        <w:t>người</w:t>
      </w:r>
      <w:proofErr w:type="spellEnd"/>
      <w:r w:rsidR="00392BC2" w:rsidRPr="00462319">
        <w:rPr>
          <w:rFonts w:ascii="Times New Roman" w:hAnsi="Times New Roman" w:cs="Times New Roman"/>
          <w:lang w:val="en-US"/>
        </w:rPr>
        <w:t xml:space="preserve"> </w:t>
      </w:r>
      <w:proofErr w:type="spellStart"/>
      <w:r w:rsidR="00392BC2" w:rsidRPr="00462319">
        <w:rPr>
          <w:rFonts w:ascii="Times New Roman" w:hAnsi="Times New Roman" w:cs="Times New Roman"/>
          <w:lang w:val="en-US"/>
        </w:rPr>
        <w:t>dùng</w:t>
      </w:r>
      <w:proofErr w:type="spellEnd"/>
      <w:r w:rsidR="00D672EA" w:rsidRPr="00462319">
        <w:rPr>
          <w:rFonts w:ascii="Times New Roman" w:hAnsi="Times New Roman" w:cs="Times New Roman"/>
          <w:lang w:val="en-US"/>
        </w:rPr>
        <w:t>:</w:t>
      </w:r>
    </w:p>
    <w:p w14:paraId="37B195DB" w14:textId="4FC9A838" w:rsidR="007A6809" w:rsidRPr="00462319" w:rsidRDefault="009F0AD0" w:rsidP="007A11B6">
      <w:pPr>
        <w:spacing w:before="1"/>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“Xem danh</w:t>
      </w:r>
      <w:r w:rsidRPr="00462319">
        <w:rPr>
          <w:i/>
          <w:spacing w:val="-3"/>
          <w:sz w:val="26"/>
        </w:rPr>
        <w:t xml:space="preserve"> </w:t>
      </w:r>
      <w:r w:rsidRPr="00462319">
        <w:rPr>
          <w:i/>
          <w:sz w:val="26"/>
        </w:rPr>
        <w:t>sách</w:t>
      </w:r>
      <w:r w:rsidR="007245C4" w:rsidRPr="00462319">
        <w:rPr>
          <w:i/>
          <w:spacing w:val="-2"/>
          <w:sz w:val="26"/>
          <w:lang w:val="en-US"/>
        </w:rPr>
        <w:t xml:space="preserve"> </w:t>
      </w:r>
      <w:proofErr w:type="spellStart"/>
      <w:r w:rsidR="007245C4" w:rsidRPr="00462319">
        <w:rPr>
          <w:i/>
          <w:spacing w:val="-2"/>
          <w:sz w:val="26"/>
          <w:lang w:val="en-US"/>
        </w:rPr>
        <w:t>người</w:t>
      </w:r>
      <w:proofErr w:type="spellEnd"/>
      <w:r w:rsidR="007245C4" w:rsidRPr="00462319">
        <w:rPr>
          <w:i/>
          <w:spacing w:val="-2"/>
          <w:sz w:val="26"/>
          <w:lang w:val="en-US"/>
        </w:rPr>
        <w:t xml:space="preserve"> </w:t>
      </w:r>
      <w:proofErr w:type="spellStart"/>
      <w:r w:rsidR="007245C4" w:rsidRPr="00462319">
        <w:rPr>
          <w:i/>
          <w:spacing w:val="-2"/>
          <w:sz w:val="26"/>
          <w:lang w:val="en-US"/>
        </w:rPr>
        <w:t>dùng</w:t>
      </w:r>
      <w:proofErr w:type="spellEnd"/>
      <w:r w:rsidRPr="00462319">
        <w:rPr>
          <w:i/>
          <w:sz w:val="26"/>
        </w:rPr>
        <w:t>”</w:t>
      </w:r>
      <w:r w:rsidRPr="00462319">
        <w:rPr>
          <w:i/>
          <w:spacing w:val="-2"/>
          <w:sz w:val="26"/>
        </w:rPr>
        <w:t xml:space="preserve"> </w:t>
      </w:r>
      <w:r w:rsidRPr="00462319">
        <w:rPr>
          <w:i/>
          <w:sz w:val="26"/>
        </w:rPr>
        <w:t>:</w:t>
      </w:r>
    </w:p>
    <w:p w14:paraId="38BAE7A2" w14:textId="5AF07970" w:rsidR="006F6FB7" w:rsidRPr="00462319" w:rsidRDefault="006F6FB7" w:rsidP="007A11B6">
      <w:pPr>
        <w:spacing w:before="1"/>
        <w:ind w:left="424"/>
        <w:rPr>
          <w:i/>
          <w:sz w:val="26"/>
          <w:lang w:val="en-US"/>
        </w:rPr>
      </w:pPr>
    </w:p>
    <w:p w14:paraId="7EA71F49" w14:textId="675A364D" w:rsidR="007A6809" w:rsidRPr="00462319" w:rsidRDefault="00A20415" w:rsidP="007A11B6">
      <w:pPr>
        <w:pStyle w:val="BodyText"/>
        <w:spacing w:before="5"/>
        <w:ind w:firstLine="424"/>
        <w:rPr>
          <w:i/>
          <w:sz w:val="17"/>
          <w:lang w:val="en-US"/>
        </w:rPr>
      </w:pPr>
      <w:r w:rsidRPr="00462319">
        <w:rPr>
          <w:i/>
          <w:noProof/>
          <w:sz w:val="17"/>
          <w:lang w:val="en-US"/>
        </w:rPr>
        <w:drawing>
          <wp:inline distT="0" distB="0" distL="0" distR="0" wp14:anchorId="6EB64A52" wp14:editId="624E0D1F">
            <wp:extent cx="5811061" cy="2781688"/>
            <wp:effectExtent l="0" t="0" r="0" b="0"/>
            <wp:docPr id="753931118" name="Picture 75393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1118" name=""/>
                    <pic:cNvPicPr/>
                  </pic:nvPicPr>
                  <pic:blipFill>
                    <a:blip r:embed="rId34"/>
                    <a:stretch>
                      <a:fillRect/>
                    </a:stretch>
                  </pic:blipFill>
                  <pic:spPr>
                    <a:xfrm>
                      <a:off x="0" y="0"/>
                      <a:ext cx="5811061" cy="2781688"/>
                    </a:xfrm>
                    <a:prstGeom prst="rect">
                      <a:avLst/>
                    </a:prstGeom>
                  </pic:spPr>
                </pic:pic>
              </a:graphicData>
            </a:graphic>
          </wp:inline>
        </w:drawing>
      </w:r>
    </w:p>
    <w:p w14:paraId="6C68263B" w14:textId="566F9B32" w:rsidR="007A6809" w:rsidRPr="00462319" w:rsidRDefault="007A6809" w:rsidP="007A11B6">
      <w:pPr>
        <w:pStyle w:val="BodyText"/>
        <w:rPr>
          <w:i/>
          <w:sz w:val="28"/>
        </w:rPr>
      </w:pPr>
    </w:p>
    <w:p w14:paraId="728FA93B" w14:textId="77C4FEC7" w:rsidR="0022243A" w:rsidRPr="00462319" w:rsidRDefault="0022243A" w:rsidP="007A11B6">
      <w:pPr>
        <w:rPr>
          <w:i/>
          <w:sz w:val="37"/>
          <w:szCs w:val="26"/>
        </w:rPr>
      </w:pPr>
      <w:r w:rsidRPr="00462319">
        <w:rPr>
          <w:i/>
          <w:sz w:val="37"/>
        </w:rPr>
        <w:br w:type="page"/>
      </w:r>
    </w:p>
    <w:p w14:paraId="5B6EFE58" w14:textId="62847583" w:rsidR="007A6809" w:rsidRPr="00462319" w:rsidRDefault="007A6809" w:rsidP="007A11B6">
      <w:pPr>
        <w:pStyle w:val="BodyText"/>
        <w:spacing w:before="2"/>
        <w:rPr>
          <w:i/>
          <w:sz w:val="37"/>
        </w:rPr>
      </w:pPr>
    </w:p>
    <w:p w14:paraId="0C5C29C2" w14:textId="6FEDE6B8" w:rsidR="007A6809" w:rsidRPr="00462319" w:rsidRDefault="009F0AD0" w:rsidP="007A11B6">
      <w:pPr>
        <w:spacing w:before="1"/>
        <w:ind w:left="424"/>
        <w:rPr>
          <w:i/>
          <w:sz w:val="26"/>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3"/>
          <w:sz w:val="26"/>
        </w:rPr>
        <w:t xml:space="preserve"> </w:t>
      </w:r>
      <w:r w:rsidRPr="00462319">
        <w:rPr>
          <w:i/>
          <w:sz w:val="26"/>
        </w:rPr>
        <w:t>trình phân</w:t>
      </w:r>
      <w:r w:rsidRPr="00462319">
        <w:rPr>
          <w:i/>
          <w:spacing w:val="-3"/>
          <w:sz w:val="26"/>
        </w:rPr>
        <w:t xml:space="preserve"> </w:t>
      </w:r>
      <w:r w:rsidRPr="00462319">
        <w:rPr>
          <w:i/>
          <w:sz w:val="26"/>
        </w:rPr>
        <w:t>rã</w:t>
      </w:r>
      <w:r w:rsidRPr="00462319">
        <w:rPr>
          <w:i/>
          <w:spacing w:val="-3"/>
          <w:sz w:val="26"/>
        </w:rPr>
        <w:t xml:space="preserve"> </w:t>
      </w:r>
      <w:r w:rsidRPr="00462319">
        <w:rPr>
          <w:i/>
          <w:sz w:val="26"/>
        </w:rPr>
        <w:t>bước</w:t>
      </w:r>
      <w:r w:rsidRPr="00462319">
        <w:rPr>
          <w:i/>
          <w:spacing w:val="1"/>
          <w:sz w:val="26"/>
        </w:rPr>
        <w:t xml:space="preserve"> </w:t>
      </w:r>
      <w:r w:rsidRPr="00462319">
        <w:rPr>
          <w:i/>
          <w:sz w:val="26"/>
        </w:rPr>
        <w:t>đầu</w:t>
      </w:r>
      <w:r w:rsidRPr="00462319">
        <w:rPr>
          <w:i/>
          <w:spacing w:val="-3"/>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4"/>
          <w:sz w:val="26"/>
        </w:rPr>
        <w:t xml:space="preserve"> </w:t>
      </w:r>
      <w:r w:rsidRPr="00462319">
        <w:rPr>
          <w:i/>
          <w:sz w:val="26"/>
        </w:rPr>
        <w:t>“Xóa</w:t>
      </w:r>
      <w:r w:rsidRPr="00462319">
        <w:rPr>
          <w:i/>
          <w:spacing w:val="-1"/>
          <w:sz w:val="26"/>
        </w:rPr>
        <w:t xml:space="preserve"> </w:t>
      </w:r>
      <w:r w:rsidRPr="00462319">
        <w:rPr>
          <w:i/>
          <w:sz w:val="26"/>
        </w:rPr>
        <w:t>n</w:t>
      </w:r>
      <w:proofErr w:type="spellStart"/>
      <w:r w:rsidR="00993B12" w:rsidRPr="00462319">
        <w:rPr>
          <w:i/>
          <w:sz w:val="26"/>
          <w:lang w:val="en-US"/>
        </w:rPr>
        <w:t>gười</w:t>
      </w:r>
      <w:proofErr w:type="spellEnd"/>
      <w:r w:rsidR="00993B12" w:rsidRPr="00462319">
        <w:rPr>
          <w:i/>
          <w:sz w:val="26"/>
          <w:lang w:val="en-US"/>
        </w:rPr>
        <w:t xml:space="preserve"> </w:t>
      </w:r>
      <w:proofErr w:type="spellStart"/>
      <w:r w:rsidR="00993B12" w:rsidRPr="00462319">
        <w:rPr>
          <w:i/>
          <w:sz w:val="26"/>
          <w:lang w:val="en-US"/>
        </w:rPr>
        <w:t>dùng</w:t>
      </w:r>
      <w:proofErr w:type="spellEnd"/>
      <w:r w:rsidRPr="00462319">
        <w:rPr>
          <w:i/>
          <w:sz w:val="26"/>
        </w:rPr>
        <w:t>”</w:t>
      </w:r>
      <w:r w:rsidRPr="00462319">
        <w:rPr>
          <w:i/>
          <w:spacing w:val="-1"/>
          <w:sz w:val="26"/>
        </w:rPr>
        <w:t xml:space="preserve"> </w:t>
      </w:r>
      <w:r w:rsidRPr="00462319">
        <w:rPr>
          <w:i/>
          <w:sz w:val="26"/>
        </w:rPr>
        <w:t>:</w:t>
      </w:r>
    </w:p>
    <w:p w14:paraId="37F8C80E" w14:textId="0E9D032D" w:rsidR="007A6809" w:rsidRPr="00462319" w:rsidRDefault="007A6809" w:rsidP="007A11B6">
      <w:pPr>
        <w:rPr>
          <w:sz w:val="26"/>
          <w:lang w:val="en-US"/>
        </w:rPr>
      </w:pPr>
    </w:p>
    <w:p w14:paraId="47DA0008" w14:textId="0E1912EF" w:rsidR="0022243A" w:rsidRPr="00462319" w:rsidRDefault="00F576B8" w:rsidP="007A11B6">
      <w:pPr>
        <w:ind w:left="424"/>
        <w:rPr>
          <w:i/>
          <w:sz w:val="26"/>
          <w:lang w:val="en-US"/>
        </w:rPr>
      </w:pPr>
      <w:r w:rsidRPr="00462319">
        <w:rPr>
          <w:noProof/>
        </w:rPr>
        <w:t xml:space="preserve"> </w:t>
      </w:r>
      <w:r w:rsidR="0066153A" w:rsidRPr="00462319">
        <w:rPr>
          <w:noProof/>
        </w:rPr>
        <w:drawing>
          <wp:inline distT="0" distB="0" distL="0" distR="0" wp14:anchorId="72F80D40" wp14:editId="2B0719A8">
            <wp:extent cx="5286375" cy="2241741"/>
            <wp:effectExtent l="0" t="0" r="0" b="0"/>
            <wp:docPr id="601362179" name="Picture 60136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2179" name=""/>
                    <pic:cNvPicPr/>
                  </pic:nvPicPr>
                  <pic:blipFill>
                    <a:blip r:embed="rId35"/>
                    <a:stretch>
                      <a:fillRect/>
                    </a:stretch>
                  </pic:blipFill>
                  <pic:spPr>
                    <a:xfrm>
                      <a:off x="0" y="0"/>
                      <a:ext cx="5304230" cy="2249313"/>
                    </a:xfrm>
                    <a:prstGeom prst="rect">
                      <a:avLst/>
                    </a:prstGeom>
                  </pic:spPr>
                </pic:pic>
              </a:graphicData>
            </a:graphic>
          </wp:inline>
        </w:drawing>
      </w:r>
    </w:p>
    <w:p w14:paraId="43000EC4" w14:textId="5A7B50DC" w:rsidR="007A6809" w:rsidRPr="00462319" w:rsidRDefault="009F0AD0" w:rsidP="007A11B6">
      <w:pPr>
        <w:ind w:firstLine="424"/>
        <w:rPr>
          <w:i/>
          <w:sz w:val="26"/>
          <w:lang w:val="en-US"/>
        </w:rPr>
      </w:pPr>
      <w:r w:rsidRPr="00462319">
        <w:rPr>
          <w:i/>
          <w:sz w:val="26"/>
        </w:rPr>
        <w:t>Kết</w:t>
      </w:r>
      <w:r w:rsidRPr="00462319">
        <w:rPr>
          <w:i/>
          <w:spacing w:val="-3"/>
          <w:sz w:val="26"/>
        </w:rPr>
        <w:t xml:space="preserve"> </w:t>
      </w:r>
      <w:r w:rsidRPr="00462319">
        <w:rPr>
          <w:i/>
          <w:sz w:val="26"/>
        </w:rPr>
        <w:t>q</w:t>
      </w:r>
      <w:r w:rsidR="00993B12" w:rsidRPr="00462319">
        <w:rPr>
          <w:i/>
          <w:sz w:val="26"/>
          <w:lang w:val="en-US"/>
        </w:rPr>
        <w:t>u</w:t>
      </w:r>
      <w:r w:rsidRPr="00462319">
        <w:rPr>
          <w:i/>
          <w:sz w:val="26"/>
        </w:rPr>
        <w:t>ả</w:t>
      </w:r>
      <w:r w:rsidRPr="00462319">
        <w:rPr>
          <w:i/>
          <w:spacing w:val="-1"/>
          <w:sz w:val="26"/>
        </w:rPr>
        <w:t xml:space="preserve"> </w:t>
      </w:r>
      <w:r w:rsidRPr="00462319">
        <w:rPr>
          <w:i/>
          <w:sz w:val="26"/>
        </w:rPr>
        <w:t>quá</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2"/>
          <w:sz w:val="26"/>
        </w:rPr>
        <w:t xml:space="preserve"> </w:t>
      </w:r>
      <w:r w:rsidRPr="00462319">
        <w:rPr>
          <w:i/>
          <w:sz w:val="26"/>
        </w:rPr>
        <w:t>rã</w:t>
      </w:r>
      <w:r w:rsidRPr="00462319">
        <w:rPr>
          <w:i/>
          <w:spacing w:val="-3"/>
          <w:sz w:val="26"/>
        </w:rPr>
        <w:t xml:space="preserve"> </w:t>
      </w:r>
      <w:r w:rsidRPr="00462319">
        <w:rPr>
          <w:i/>
          <w:sz w:val="26"/>
        </w:rPr>
        <w:t>bước đầu</w:t>
      </w:r>
      <w:r w:rsidRPr="00462319">
        <w:rPr>
          <w:i/>
          <w:spacing w:val="-3"/>
          <w:sz w:val="26"/>
        </w:rPr>
        <w:t xml:space="preserve"> </w:t>
      </w:r>
      <w:r w:rsidRPr="00462319">
        <w:rPr>
          <w:i/>
          <w:sz w:val="26"/>
        </w:rPr>
        <w:t>của</w:t>
      </w:r>
      <w:r w:rsidRPr="00462319">
        <w:rPr>
          <w:i/>
          <w:spacing w:val="-2"/>
          <w:sz w:val="26"/>
        </w:rPr>
        <w:t xml:space="preserve"> </w:t>
      </w:r>
      <w:r w:rsidRPr="00462319">
        <w:rPr>
          <w:i/>
          <w:sz w:val="26"/>
        </w:rPr>
        <w:t>usecase</w:t>
      </w:r>
      <w:r w:rsidRPr="00462319">
        <w:rPr>
          <w:i/>
          <w:spacing w:val="3"/>
          <w:sz w:val="26"/>
        </w:rPr>
        <w:t xml:space="preserve"> </w:t>
      </w:r>
      <w:r w:rsidRPr="00462319">
        <w:rPr>
          <w:i/>
          <w:sz w:val="26"/>
        </w:rPr>
        <w:t>“T</w:t>
      </w:r>
      <w:proofErr w:type="spellStart"/>
      <w:r w:rsidR="00544348" w:rsidRPr="00462319">
        <w:rPr>
          <w:i/>
          <w:sz w:val="26"/>
          <w:lang w:val="en-US"/>
        </w:rPr>
        <w:t>hêm</w:t>
      </w:r>
      <w:proofErr w:type="spellEnd"/>
      <w:r w:rsidR="00544348" w:rsidRPr="00462319">
        <w:rPr>
          <w:i/>
          <w:sz w:val="26"/>
          <w:lang w:val="en-US"/>
        </w:rPr>
        <w:t xml:space="preserve"> </w:t>
      </w:r>
      <w:proofErr w:type="spellStart"/>
      <w:r w:rsidR="00544348" w:rsidRPr="00462319">
        <w:rPr>
          <w:i/>
          <w:sz w:val="26"/>
          <w:lang w:val="en-US"/>
        </w:rPr>
        <w:t>người</w:t>
      </w:r>
      <w:proofErr w:type="spellEnd"/>
      <w:r w:rsidR="00544348" w:rsidRPr="00462319">
        <w:rPr>
          <w:i/>
          <w:sz w:val="26"/>
          <w:lang w:val="en-US"/>
        </w:rPr>
        <w:t xml:space="preserve"> </w:t>
      </w:r>
      <w:proofErr w:type="spellStart"/>
      <w:r w:rsidR="00544348" w:rsidRPr="00462319">
        <w:rPr>
          <w:i/>
          <w:sz w:val="26"/>
          <w:lang w:val="en-US"/>
        </w:rPr>
        <w:t>dùng</w:t>
      </w:r>
      <w:proofErr w:type="spellEnd"/>
      <w:r w:rsidRPr="00462319">
        <w:rPr>
          <w:i/>
          <w:sz w:val="26"/>
        </w:rPr>
        <w:t>” :</w:t>
      </w:r>
    </w:p>
    <w:p w14:paraId="482AB22A" w14:textId="388F8DFF" w:rsidR="00544348" w:rsidRPr="00462319" w:rsidRDefault="00544348" w:rsidP="007A11B6">
      <w:pPr>
        <w:spacing w:before="89"/>
        <w:ind w:left="424"/>
        <w:rPr>
          <w:i/>
          <w:sz w:val="26"/>
          <w:lang w:val="en-US"/>
        </w:rPr>
      </w:pPr>
    </w:p>
    <w:p w14:paraId="744344B3" w14:textId="5FC0F182" w:rsidR="007A6809" w:rsidRPr="00462319" w:rsidRDefault="00704D6A" w:rsidP="007A11B6">
      <w:pPr>
        <w:pStyle w:val="BodyText"/>
        <w:spacing w:before="3"/>
        <w:ind w:firstLine="424"/>
        <w:rPr>
          <w:i/>
          <w:sz w:val="13"/>
        </w:rPr>
      </w:pPr>
      <w:r w:rsidRPr="00462319">
        <w:rPr>
          <w:noProof/>
        </w:rPr>
        <w:t xml:space="preserve"> </w:t>
      </w:r>
      <w:r w:rsidR="00871476" w:rsidRPr="00462319">
        <w:rPr>
          <w:noProof/>
        </w:rPr>
        <w:drawing>
          <wp:inline distT="0" distB="0" distL="0" distR="0" wp14:anchorId="07FE03C9" wp14:editId="2144B818">
            <wp:extent cx="5267325" cy="2426063"/>
            <wp:effectExtent l="0" t="0" r="0" b="0"/>
            <wp:docPr id="667993720" name="Picture 66799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3720" name=""/>
                    <pic:cNvPicPr/>
                  </pic:nvPicPr>
                  <pic:blipFill>
                    <a:blip r:embed="rId36"/>
                    <a:stretch>
                      <a:fillRect/>
                    </a:stretch>
                  </pic:blipFill>
                  <pic:spPr>
                    <a:xfrm>
                      <a:off x="0" y="0"/>
                      <a:ext cx="5282738" cy="2433162"/>
                    </a:xfrm>
                    <a:prstGeom prst="rect">
                      <a:avLst/>
                    </a:prstGeom>
                  </pic:spPr>
                </pic:pic>
              </a:graphicData>
            </a:graphic>
          </wp:inline>
        </w:drawing>
      </w:r>
    </w:p>
    <w:p w14:paraId="142C22D6" w14:textId="1BC7C65E" w:rsidR="007A6809" w:rsidRPr="00462319" w:rsidRDefault="009F0AD0"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2"/>
          <w:sz w:val="26"/>
        </w:rPr>
        <w:t xml:space="preserve"> </w:t>
      </w:r>
      <w:r w:rsidRPr="00462319">
        <w:rPr>
          <w:i/>
          <w:sz w:val="26"/>
        </w:rPr>
        <w:t>rã</w:t>
      </w:r>
      <w:r w:rsidRPr="00462319">
        <w:rPr>
          <w:i/>
          <w:spacing w:val="-3"/>
          <w:sz w:val="26"/>
        </w:rPr>
        <w:t xml:space="preserve"> </w:t>
      </w:r>
      <w:r w:rsidRPr="00462319">
        <w:rPr>
          <w:i/>
          <w:sz w:val="26"/>
        </w:rPr>
        <w:t>bước</w:t>
      </w:r>
      <w:r w:rsidRPr="00462319">
        <w:rPr>
          <w:i/>
          <w:spacing w:val="1"/>
          <w:sz w:val="26"/>
        </w:rPr>
        <w:t xml:space="preserve"> </w:t>
      </w:r>
      <w:r w:rsidRPr="00462319">
        <w:rPr>
          <w:i/>
          <w:sz w:val="26"/>
        </w:rPr>
        <w:t>đầu</w:t>
      </w:r>
      <w:r w:rsidRPr="00462319">
        <w:rPr>
          <w:i/>
          <w:spacing w:val="-3"/>
          <w:sz w:val="26"/>
        </w:rPr>
        <w:t xml:space="preserve"> </w:t>
      </w:r>
      <w:r w:rsidRPr="00462319">
        <w:rPr>
          <w:i/>
          <w:sz w:val="26"/>
        </w:rPr>
        <w:t>của</w:t>
      </w:r>
      <w:r w:rsidRPr="00462319">
        <w:rPr>
          <w:i/>
          <w:spacing w:val="-2"/>
          <w:sz w:val="26"/>
        </w:rPr>
        <w:t xml:space="preserve"> </w:t>
      </w:r>
      <w:r w:rsidRPr="00462319">
        <w:rPr>
          <w:i/>
          <w:sz w:val="26"/>
        </w:rPr>
        <w:t>usecase</w:t>
      </w:r>
      <w:r w:rsidRPr="00462319">
        <w:rPr>
          <w:i/>
          <w:spacing w:val="3"/>
          <w:sz w:val="26"/>
        </w:rPr>
        <w:t xml:space="preserve"> </w:t>
      </w:r>
      <w:r w:rsidRPr="00462319">
        <w:rPr>
          <w:i/>
          <w:sz w:val="26"/>
        </w:rPr>
        <w:t>“</w:t>
      </w:r>
      <w:proofErr w:type="spellStart"/>
      <w:r w:rsidR="00544348" w:rsidRPr="00462319">
        <w:rPr>
          <w:i/>
          <w:sz w:val="26"/>
          <w:lang w:val="en-US"/>
        </w:rPr>
        <w:t>Sửa</w:t>
      </w:r>
      <w:proofErr w:type="spellEnd"/>
      <w:r w:rsidR="00544348" w:rsidRPr="00462319">
        <w:rPr>
          <w:i/>
          <w:sz w:val="26"/>
          <w:lang w:val="en-US"/>
        </w:rPr>
        <w:t xml:space="preserve"> </w:t>
      </w:r>
      <w:proofErr w:type="spellStart"/>
      <w:r w:rsidR="00544348" w:rsidRPr="00462319">
        <w:rPr>
          <w:i/>
          <w:spacing w:val="-1"/>
          <w:sz w:val="26"/>
          <w:lang w:val="en-US"/>
        </w:rPr>
        <w:t>người</w:t>
      </w:r>
      <w:proofErr w:type="spellEnd"/>
      <w:r w:rsidR="00544348" w:rsidRPr="00462319">
        <w:rPr>
          <w:i/>
          <w:spacing w:val="-1"/>
          <w:sz w:val="26"/>
          <w:lang w:val="en-US"/>
        </w:rPr>
        <w:t xml:space="preserve"> </w:t>
      </w:r>
      <w:proofErr w:type="spellStart"/>
      <w:r w:rsidR="00544348" w:rsidRPr="00462319">
        <w:rPr>
          <w:i/>
          <w:spacing w:val="-1"/>
          <w:sz w:val="26"/>
          <w:lang w:val="en-US"/>
        </w:rPr>
        <w:t>dùng</w:t>
      </w:r>
      <w:proofErr w:type="spellEnd"/>
      <w:r w:rsidRPr="00462319">
        <w:rPr>
          <w:i/>
          <w:sz w:val="26"/>
        </w:rPr>
        <w:t>”</w:t>
      </w:r>
      <w:r w:rsidRPr="00462319">
        <w:rPr>
          <w:i/>
          <w:spacing w:val="-1"/>
          <w:sz w:val="26"/>
        </w:rPr>
        <w:t xml:space="preserve"> </w:t>
      </w:r>
      <w:r w:rsidRPr="00462319">
        <w:rPr>
          <w:i/>
          <w:sz w:val="26"/>
        </w:rPr>
        <w:t>:</w:t>
      </w:r>
    </w:p>
    <w:p w14:paraId="446D1F1A" w14:textId="22CFB42A" w:rsidR="00544348" w:rsidRPr="00462319" w:rsidRDefault="00544348" w:rsidP="007A11B6">
      <w:pPr>
        <w:ind w:left="424"/>
        <w:rPr>
          <w:i/>
          <w:sz w:val="26"/>
          <w:lang w:val="en-US"/>
        </w:rPr>
      </w:pPr>
    </w:p>
    <w:p w14:paraId="357E5FAB" w14:textId="04000A8C" w:rsidR="00392BC2" w:rsidRPr="00462319" w:rsidRDefault="00704D6A" w:rsidP="007A11B6">
      <w:pPr>
        <w:pStyle w:val="BodyText"/>
        <w:spacing w:before="7"/>
        <w:ind w:firstLine="424"/>
        <w:rPr>
          <w:i/>
          <w:sz w:val="10"/>
          <w:lang w:val="en-US"/>
        </w:rPr>
      </w:pPr>
      <w:r w:rsidRPr="00462319">
        <w:rPr>
          <w:noProof/>
        </w:rPr>
        <w:t xml:space="preserve"> </w:t>
      </w:r>
      <w:r w:rsidR="00924587" w:rsidRPr="00462319">
        <w:rPr>
          <w:noProof/>
        </w:rPr>
        <w:drawing>
          <wp:inline distT="0" distB="0" distL="0" distR="0" wp14:anchorId="10A14121" wp14:editId="2B088926">
            <wp:extent cx="5305425" cy="2465558"/>
            <wp:effectExtent l="0" t="0" r="0" b="0"/>
            <wp:docPr id="400861931" name="Picture 40086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1931" name=""/>
                    <pic:cNvPicPr/>
                  </pic:nvPicPr>
                  <pic:blipFill>
                    <a:blip r:embed="rId37"/>
                    <a:stretch>
                      <a:fillRect/>
                    </a:stretch>
                  </pic:blipFill>
                  <pic:spPr>
                    <a:xfrm>
                      <a:off x="0" y="0"/>
                      <a:ext cx="5317051" cy="2470961"/>
                    </a:xfrm>
                    <a:prstGeom prst="rect">
                      <a:avLst/>
                    </a:prstGeom>
                  </pic:spPr>
                </pic:pic>
              </a:graphicData>
            </a:graphic>
          </wp:inline>
        </w:drawing>
      </w:r>
    </w:p>
    <w:p w14:paraId="14140ABF" w14:textId="16E3A003" w:rsidR="00392BC2" w:rsidRPr="00462319" w:rsidRDefault="00392BC2" w:rsidP="007A11B6">
      <w:pPr>
        <w:pStyle w:val="Heading5"/>
        <w:rPr>
          <w:rFonts w:ascii="Times New Roman" w:hAnsi="Times New Roman" w:cs="Times New Roman"/>
          <w:lang w:val="en-US"/>
        </w:rPr>
      </w:pPr>
      <w:r w:rsidRPr="00462319">
        <w:rPr>
          <w:rFonts w:ascii="Times New Roman" w:hAnsi="Times New Roman" w:cs="Times New Roman"/>
        </w:rPr>
        <w:lastRenderedPageBreak/>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Pr="00462319">
        <w:rPr>
          <w:rFonts w:ascii="Times New Roman" w:hAnsi="Times New Roman" w:cs="Times New Roman"/>
          <w:spacing w:val="-3"/>
        </w:rPr>
        <w:t xml:space="preserve"> </w:t>
      </w:r>
      <w:r w:rsidRPr="00462319">
        <w:rPr>
          <w:rFonts w:ascii="Times New Roman" w:hAnsi="Times New Roman" w:cs="Times New Roman"/>
        </w:rPr>
        <w:t xml:space="preserve">quản </w:t>
      </w:r>
      <w:proofErr w:type="spellStart"/>
      <w:r w:rsidRPr="00462319">
        <w:rPr>
          <w:rFonts w:ascii="Times New Roman" w:hAnsi="Times New Roman" w:cs="Times New Roman"/>
          <w:lang w:val="en-US"/>
        </w:rPr>
        <w:t>lý</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nhóm</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người</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dùng</w:t>
      </w:r>
      <w:proofErr w:type="spellEnd"/>
      <w:r w:rsidRPr="00462319">
        <w:rPr>
          <w:rFonts w:ascii="Times New Roman" w:hAnsi="Times New Roman" w:cs="Times New Roman"/>
          <w:lang w:val="en-US"/>
        </w:rPr>
        <w:t>:</w:t>
      </w:r>
    </w:p>
    <w:p w14:paraId="1411937A" w14:textId="77D8D36D" w:rsidR="007A6809" w:rsidRPr="00462319" w:rsidRDefault="009F0AD0" w:rsidP="007A11B6">
      <w:pPr>
        <w:spacing w:before="238"/>
        <w:ind w:left="424"/>
        <w:rPr>
          <w:i/>
          <w:sz w:val="26"/>
          <w:lang w:val="en-US"/>
        </w:rPr>
      </w:pPr>
      <w:r w:rsidRPr="00462319">
        <w:rPr>
          <w:i/>
          <w:sz w:val="26"/>
        </w:rPr>
        <w:t>Kết</w:t>
      </w:r>
      <w:r w:rsidRPr="00462319">
        <w:rPr>
          <w:i/>
          <w:spacing w:val="-3"/>
          <w:sz w:val="26"/>
        </w:rPr>
        <w:t xml:space="preserve"> </w:t>
      </w:r>
      <w:r w:rsidRPr="00462319">
        <w:rPr>
          <w:i/>
          <w:sz w:val="26"/>
        </w:rPr>
        <w:t>quả quá</w:t>
      </w:r>
      <w:r w:rsidRPr="00462319">
        <w:rPr>
          <w:i/>
          <w:spacing w:val="-3"/>
          <w:sz w:val="26"/>
        </w:rPr>
        <w:t xml:space="preserve"> </w:t>
      </w:r>
      <w:r w:rsidRPr="00462319">
        <w:rPr>
          <w:i/>
          <w:sz w:val="26"/>
        </w:rPr>
        <w:t>trình 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4"/>
          <w:sz w:val="26"/>
        </w:rPr>
        <w:t xml:space="preserve"> </w:t>
      </w:r>
      <w:r w:rsidRPr="00462319">
        <w:rPr>
          <w:i/>
          <w:sz w:val="26"/>
        </w:rPr>
        <w:t>“</w:t>
      </w:r>
      <w:r w:rsidR="00544348" w:rsidRPr="00462319">
        <w:rPr>
          <w:i/>
          <w:sz w:val="26"/>
          <w:lang w:val="en-US"/>
        </w:rPr>
        <w:t xml:space="preserve">Xem </w:t>
      </w:r>
      <w:proofErr w:type="spellStart"/>
      <w:r w:rsidR="00544348" w:rsidRPr="00462319">
        <w:rPr>
          <w:i/>
          <w:sz w:val="26"/>
          <w:lang w:val="en-US"/>
        </w:rPr>
        <w:t>danh</w:t>
      </w:r>
      <w:proofErr w:type="spellEnd"/>
      <w:r w:rsidR="00544348" w:rsidRPr="00462319">
        <w:rPr>
          <w:i/>
          <w:sz w:val="26"/>
          <w:lang w:val="en-US"/>
        </w:rPr>
        <w:t xml:space="preserve"> </w:t>
      </w:r>
      <w:proofErr w:type="spellStart"/>
      <w:r w:rsidR="00544348" w:rsidRPr="00462319">
        <w:rPr>
          <w:i/>
          <w:sz w:val="26"/>
          <w:lang w:val="en-US"/>
        </w:rPr>
        <w:t>sách</w:t>
      </w:r>
      <w:proofErr w:type="spellEnd"/>
      <w:r w:rsidR="00544348" w:rsidRPr="00462319">
        <w:rPr>
          <w:i/>
          <w:sz w:val="26"/>
          <w:lang w:val="en-US"/>
        </w:rPr>
        <w:t xml:space="preserve"> </w:t>
      </w:r>
      <w:proofErr w:type="spellStart"/>
      <w:r w:rsidR="00544348" w:rsidRPr="00462319">
        <w:rPr>
          <w:i/>
          <w:sz w:val="26"/>
          <w:lang w:val="en-US"/>
        </w:rPr>
        <w:t>nhóm</w:t>
      </w:r>
      <w:proofErr w:type="spellEnd"/>
      <w:r w:rsidR="00544348" w:rsidRPr="00462319">
        <w:rPr>
          <w:i/>
          <w:sz w:val="26"/>
          <w:lang w:val="en-US"/>
        </w:rPr>
        <w:t xml:space="preserve"> </w:t>
      </w:r>
      <w:proofErr w:type="spellStart"/>
      <w:r w:rsidR="00544348" w:rsidRPr="00462319">
        <w:rPr>
          <w:i/>
          <w:sz w:val="26"/>
          <w:lang w:val="en-US"/>
        </w:rPr>
        <w:t>người</w:t>
      </w:r>
      <w:proofErr w:type="spellEnd"/>
      <w:r w:rsidR="00544348" w:rsidRPr="00462319">
        <w:rPr>
          <w:i/>
          <w:sz w:val="26"/>
          <w:lang w:val="en-US"/>
        </w:rPr>
        <w:t xml:space="preserve"> </w:t>
      </w:r>
      <w:proofErr w:type="spellStart"/>
      <w:r w:rsidR="00544348" w:rsidRPr="00462319">
        <w:rPr>
          <w:i/>
          <w:sz w:val="26"/>
          <w:lang w:val="en-US"/>
        </w:rPr>
        <w:t>dùng</w:t>
      </w:r>
      <w:proofErr w:type="spellEnd"/>
      <w:r w:rsidRPr="00462319">
        <w:rPr>
          <w:i/>
          <w:sz w:val="26"/>
        </w:rPr>
        <w:t>”</w:t>
      </w:r>
      <w:r w:rsidRPr="00462319">
        <w:rPr>
          <w:i/>
          <w:spacing w:val="-1"/>
          <w:sz w:val="26"/>
        </w:rPr>
        <w:t xml:space="preserve"> </w:t>
      </w:r>
      <w:r w:rsidRPr="00462319">
        <w:rPr>
          <w:i/>
          <w:sz w:val="26"/>
        </w:rPr>
        <w:t>:</w:t>
      </w:r>
    </w:p>
    <w:p w14:paraId="2F2A2A5D" w14:textId="7EAD4FE2" w:rsidR="00E9054E" w:rsidRPr="00462319" w:rsidRDefault="00E9054E" w:rsidP="007A11B6">
      <w:pPr>
        <w:spacing w:before="238"/>
        <w:ind w:left="424"/>
        <w:rPr>
          <w:i/>
          <w:sz w:val="21"/>
          <w:lang w:val="en-US"/>
        </w:rPr>
      </w:pPr>
    </w:p>
    <w:p w14:paraId="713B2BDE" w14:textId="77777777" w:rsidR="00212001" w:rsidRDefault="007F58DE" w:rsidP="00212001">
      <w:pPr>
        <w:pStyle w:val="BodyText"/>
        <w:ind w:firstLine="424"/>
        <w:rPr>
          <w:noProof/>
          <w:lang w:val="en-US"/>
        </w:rPr>
      </w:pPr>
      <w:r w:rsidRPr="00462319">
        <w:rPr>
          <w:noProof/>
        </w:rPr>
        <w:t xml:space="preserve"> </w:t>
      </w:r>
      <w:r w:rsidRPr="00462319">
        <w:rPr>
          <w:noProof/>
          <w:sz w:val="20"/>
        </w:rPr>
        <w:drawing>
          <wp:inline distT="0" distB="0" distL="0" distR="0" wp14:anchorId="44508853" wp14:editId="3EE1EFDF">
            <wp:extent cx="5286375" cy="2701007"/>
            <wp:effectExtent l="0" t="0" r="0" b="0"/>
            <wp:docPr id="1308748354" name="Picture 130874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8354" name=""/>
                    <pic:cNvPicPr/>
                  </pic:nvPicPr>
                  <pic:blipFill>
                    <a:blip r:embed="rId38"/>
                    <a:stretch>
                      <a:fillRect/>
                    </a:stretch>
                  </pic:blipFill>
                  <pic:spPr>
                    <a:xfrm>
                      <a:off x="0" y="0"/>
                      <a:ext cx="5295843" cy="2705845"/>
                    </a:xfrm>
                    <a:prstGeom prst="rect">
                      <a:avLst/>
                    </a:prstGeom>
                  </pic:spPr>
                </pic:pic>
              </a:graphicData>
            </a:graphic>
          </wp:inline>
        </w:drawing>
      </w:r>
    </w:p>
    <w:p w14:paraId="676D4798" w14:textId="45BCA60D" w:rsidR="007A6809" w:rsidRPr="00462319" w:rsidRDefault="009F0AD0" w:rsidP="00212001">
      <w:pPr>
        <w:pStyle w:val="BodyText"/>
        <w:ind w:firstLine="424"/>
        <w:rPr>
          <w:i/>
        </w:rPr>
      </w:pPr>
      <w:r w:rsidRPr="00462319">
        <w:rPr>
          <w:i/>
        </w:rPr>
        <w:t>Kết</w:t>
      </w:r>
      <w:r w:rsidRPr="00462319">
        <w:rPr>
          <w:i/>
          <w:spacing w:val="-3"/>
        </w:rPr>
        <w:t xml:space="preserve"> </w:t>
      </w:r>
      <w:r w:rsidRPr="00462319">
        <w:rPr>
          <w:i/>
        </w:rPr>
        <w:t>quả</w:t>
      </w:r>
      <w:r w:rsidRPr="00462319">
        <w:rPr>
          <w:i/>
          <w:spacing w:val="-1"/>
        </w:rPr>
        <w:t xml:space="preserve"> </w:t>
      </w:r>
      <w:r w:rsidRPr="00462319">
        <w:rPr>
          <w:i/>
        </w:rPr>
        <w:t>quá</w:t>
      </w:r>
      <w:r w:rsidRPr="00462319">
        <w:rPr>
          <w:i/>
          <w:spacing w:val="-3"/>
        </w:rPr>
        <w:t xml:space="preserve"> </w:t>
      </w:r>
      <w:r w:rsidRPr="00462319">
        <w:rPr>
          <w:i/>
        </w:rPr>
        <w:t>trình</w:t>
      </w:r>
      <w:r w:rsidRPr="00462319">
        <w:rPr>
          <w:i/>
          <w:spacing w:val="-1"/>
        </w:rPr>
        <w:t xml:space="preserve"> </w:t>
      </w:r>
      <w:r w:rsidRPr="00462319">
        <w:rPr>
          <w:i/>
        </w:rPr>
        <w:t>phân</w:t>
      </w:r>
      <w:r w:rsidRPr="00462319">
        <w:rPr>
          <w:i/>
          <w:spacing w:val="-3"/>
        </w:rPr>
        <w:t xml:space="preserve"> </w:t>
      </w:r>
      <w:r w:rsidRPr="00462319">
        <w:rPr>
          <w:i/>
        </w:rPr>
        <w:t>rã</w:t>
      </w:r>
      <w:r w:rsidRPr="00462319">
        <w:rPr>
          <w:i/>
          <w:spacing w:val="-3"/>
        </w:rPr>
        <w:t xml:space="preserve"> </w:t>
      </w:r>
      <w:r w:rsidRPr="00462319">
        <w:rPr>
          <w:i/>
        </w:rPr>
        <w:t>bước đầu</w:t>
      </w:r>
      <w:r w:rsidRPr="00462319">
        <w:rPr>
          <w:i/>
          <w:spacing w:val="-3"/>
        </w:rPr>
        <w:t xml:space="preserve"> </w:t>
      </w:r>
      <w:r w:rsidRPr="00462319">
        <w:rPr>
          <w:i/>
        </w:rPr>
        <w:t>của</w:t>
      </w:r>
      <w:r w:rsidRPr="00462319">
        <w:rPr>
          <w:i/>
          <w:spacing w:val="-3"/>
        </w:rPr>
        <w:t xml:space="preserve"> </w:t>
      </w:r>
      <w:r w:rsidRPr="00462319">
        <w:rPr>
          <w:i/>
        </w:rPr>
        <w:t>usecase</w:t>
      </w:r>
      <w:r w:rsidRPr="00462319">
        <w:rPr>
          <w:i/>
          <w:spacing w:val="3"/>
        </w:rPr>
        <w:t xml:space="preserve"> </w:t>
      </w:r>
      <w:r w:rsidRPr="00462319">
        <w:rPr>
          <w:i/>
        </w:rPr>
        <w:t xml:space="preserve">“Thêm </w:t>
      </w:r>
      <w:proofErr w:type="spellStart"/>
      <w:r w:rsidR="00544348" w:rsidRPr="00462319">
        <w:rPr>
          <w:i/>
          <w:lang w:val="en-US"/>
        </w:rPr>
        <w:t>nhóm</w:t>
      </w:r>
      <w:proofErr w:type="spellEnd"/>
      <w:r w:rsidR="00544348" w:rsidRPr="00462319">
        <w:rPr>
          <w:i/>
          <w:lang w:val="en-US"/>
        </w:rPr>
        <w:t xml:space="preserve"> </w:t>
      </w:r>
      <w:proofErr w:type="spellStart"/>
      <w:r w:rsidR="00544348" w:rsidRPr="00462319">
        <w:rPr>
          <w:i/>
          <w:lang w:val="en-US"/>
        </w:rPr>
        <w:t>người</w:t>
      </w:r>
      <w:proofErr w:type="spellEnd"/>
      <w:r w:rsidR="00544348" w:rsidRPr="00462319">
        <w:rPr>
          <w:i/>
          <w:lang w:val="en-US"/>
        </w:rPr>
        <w:t xml:space="preserve"> </w:t>
      </w:r>
      <w:proofErr w:type="spellStart"/>
      <w:r w:rsidR="00544348" w:rsidRPr="00462319">
        <w:rPr>
          <w:i/>
          <w:lang w:val="en-US"/>
        </w:rPr>
        <w:t>dùng</w:t>
      </w:r>
      <w:proofErr w:type="spellEnd"/>
      <w:r w:rsidRPr="00462319">
        <w:rPr>
          <w:i/>
        </w:rPr>
        <w:t>”</w:t>
      </w:r>
      <w:r w:rsidRPr="00462319">
        <w:rPr>
          <w:i/>
          <w:spacing w:val="-1"/>
        </w:rPr>
        <w:t xml:space="preserve"> </w:t>
      </w:r>
      <w:r w:rsidRPr="00462319">
        <w:rPr>
          <w:i/>
        </w:rPr>
        <w:t>:</w:t>
      </w:r>
    </w:p>
    <w:p w14:paraId="666075DF" w14:textId="202A08D1" w:rsidR="007A6809" w:rsidRPr="00462319" w:rsidRDefault="007A6809" w:rsidP="007A11B6">
      <w:pPr>
        <w:pStyle w:val="BodyText"/>
        <w:rPr>
          <w:i/>
          <w:sz w:val="28"/>
        </w:rPr>
      </w:pPr>
    </w:p>
    <w:p w14:paraId="1D96DC2F" w14:textId="75FE8537" w:rsidR="007A6809" w:rsidRPr="00462319" w:rsidRDefault="00D878F4" w:rsidP="007A11B6">
      <w:pPr>
        <w:pStyle w:val="BodyText"/>
        <w:ind w:firstLine="424"/>
        <w:rPr>
          <w:i/>
          <w:sz w:val="28"/>
        </w:rPr>
      </w:pPr>
      <w:r w:rsidRPr="00462319">
        <w:rPr>
          <w:i/>
          <w:noProof/>
          <w:sz w:val="28"/>
        </w:rPr>
        <w:drawing>
          <wp:inline distT="0" distB="0" distL="0" distR="0" wp14:anchorId="4049904F" wp14:editId="58B7063D">
            <wp:extent cx="5390377" cy="2548482"/>
            <wp:effectExtent l="0" t="0" r="0" b="0"/>
            <wp:docPr id="397836823" name="Picture 3978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6823" name=""/>
                    <pic:cNvPicPr/>
                  </pic:nvPicPr>
                  <pic:blipFill>
                    <a:blip r:embed="rId39"/>
                    <a:stretch>
                      <a:fillRect/>
                    </a:stretch>
                  </pic:blipFill>
                  <pic:spPr>
                    <a:xfrm>
                      <a:off x="0" y="0"/>
                      <a:ext cx="5398598" cy="2552369"/>
                    </a:xfrm>
                    <a:prstGeom prst="rect">
                      <a:avLst/>
                    </a:prstGeom>
                  </pic:spPr>
                </pic:pic>
              </a:graphicData>
            </a:graphic>
          </wp:inline>
        </w:drawing>
      </w:r>
    </w:p>
    <w:p w14:paraId="3F89A754" w14:textId="07A109A7" w:rsidR="007A6809" w:rsidRPr="00462319" w:rsidRDefault="007A6809" w:rsidP="007A11B6">
      <w:pPr>
        <w:pStyle w:val="BodyText"/>
        <w:rPr>
          <w:i/>
          <w:sz w:val="28"/>
        </w:rPr>
      </w:pPr>
    </w:p>
    <w:p w14:paraId="68F236C0" w14:textId="77777777" w:rsidR="00212001" w:rsidRDefault="00212001">
      <w:pPr>
        <w:rPr>
          <w:i/>
          <w:sz w:val="26"/>
        </w:rPr>
      </w:pPr>
      <w:r>
        <w:rPr>
          <w:i/>
          <w:sz w:val="26"/>
        </w:rPr>
        <w:br w:type="page"/>
      </w:r>
    </w:p>
    <w:p w14:paraId="58B72890" w14:textId="6FA97394" w:rsidR="007A6809" w:rsidRPr="00462319" w:rsidRDefault="009F0AD0" w:rsidP="00212001">
      <w:pPr>
        <w:rPr>
          <w:i/>
          <w:sz w:val="26"/>
        </w:rPr>
      </w:pPr>
      <w:r w:rsidRPr="00462319">
        <w:rPr>
          <w:i/>
          <w:sz w:val="26"/>
        </w:rPr>
        <w:lastRenderedPageBreak/>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3"/>
          <w:sz w:val="26"/>
        </w:rPr>
        <w:t xml:space="preserve"> </w:t>
      </w:r>
      <w:r w:rsidRPr="00462319">
        <w:rPr>
          <w:i/>
          <w:sz w:val="26"/>
        </w:rPr>
        <w:t>bước đầu</w:t>
      </w:r>
      <w:r w:rsidRPr="00462319">
        <w:rPr>
          <w:i/>
          <w:spacing w:val="-3"/>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00E9054E" w:rsidRPr="00462319">
        <w:rPr>
          <w:i/>
          <w:sz w:val="26"/>
          <w:lang w:val="en-US"/>
        </w:rPr>
        <w:t>Xóa</w:t>
      </w:r>
      <w:proofErr w:type="spellEnd"/>
      <w:r w:rsidR="00E9054E" w:rsidRPr="00462319">
        <w:rPr>
          <w:i/>
          <w:sz w:val="26"/>
          <w:lang w:val="en-US"/>
        </w:rPr>
        <w:t xml:space="preserve"> </w:t>
      </w:r>
      <w:proofErr w:type="spellStart"/>
      <w:r w:rsidR="00E9054E" w:rsidRPr="00462319">
        <w:rPr>
          <w:i/>
          <w:sz w:val="26"/>
          <w:lang w:val="en-US"/>
        </w:rPr>
        <w:t>nhóm</w:t>
      </w:r>
      <w:proofErr w:type="spellEnd"/>
      <w:r w:rsidR="00E9054E" w:rsidRPr="00462319">
        <w:rPr>
          <w:i/>
          <w:sz w:val="26"/>
          <w:lang w:val="en-US"/>
        </w:rPr>
        <w:t xml:space="preserve"> </w:t>
      </w:r>
      <w:proofErr w:type="spellStart"/>
      <w:r w:rsidR="00E9054E" w:rsidRPr="00462319">
        <w:rPr>
          <w:i/>
          <w:sz w:val="26"/>
          <w:lang w:val="en-US"/>
        </w:rPr>
        <w:t>người</w:t>
      </w:r>
      <w:proofErr w:type="spellEnd"/>
      <w:r w:rsidR="00E9054E" w:rsidRPr="00462319">
        <w:rPr>
          <w:i/>
          <w:sz w:val="26"/>
          <w:lang w:val="en-US"/>
        </w:rPr>
        <w:t xml:space="preserve"> </w:t>
      </w:r>
      <w:proofErr w:type="spellStart"/>
      <w:r w:rsidR="00E9054E" w:rsidRPr="00462319">
        <w:rPr>
          <w:i/>
          <w:sz w:val="26"/>
          <w:lang w:val="en-US"/>
        </w:rPr>
        <w:t>dùng</w:t>
      </w:r>
      <w:proofErr w:type="spellEnd"/>
      <w:r w:rsidRPr="00462319">
        <w:rPr>
          <w:i/>
          <w:sz w:val="26"/>
        </w:rPr>
        <w:t>”</w:t>
      </w:r>
      <w:r w:rsidRPr="00462319">
        <w:rPr>
          <w:i/>
          <w:spacing w:val="-1"/>
          <w:sz w:val="26"/>
        </w:rPr>
        <w:t xml:space="preserve"> </w:t>
      </w:r>
      <w:r w:rsidRPr="00462319">
        <w:rPr>
          <w:i/>
          <w:sz w:val="26"/>
        </w:rPr>
        <w:t>:</w:t>
      </w:r>
      <w:r w:rsidR="00D878F4" w:rsidRPr="00462319">
        <w:rPr>
          <w:i/>
          <w:noProof/>
          <w:sz w:val="17"/>
        </w:rPr>
        <w:drawing>
          <wp:inline distT="0" distB="0" distL="0" distR="0" wp14:anchorId="4999719F" wp14:editId="7E3483C6">
            <wp:extent cx="4087258" cy="1903655"/>
            <wp:effectExtent l="0" t="0" r="0" b="1905"/>
            <wp:docPr id="1629678959" name="Picture 162967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8959" name=""/>
                    <pic:cNvPicPr/>
                  </pic:nvPicPr>
                  <pic:blipFill>
                    <a:blip r:embed="rId40"/>
                    <a:stretch>
                      <a:fillRect/>
                    </a:stretch>
                  </pic:blipFill>
                  <pic:spPr>
                    <a:xfrm>
                      <a:off x="0" y="0"/>
                      <a:ext cx="4087258" cy="1903655"/>
                    </a:xfrm>
                    <a:prstGeom prst="rect">
                      <a:avLst/>
                    </a:prstGeom>
                  </pic:spPr>
                </pic:pic>
              </a:graphicData>
            </a:graphic>
          </wp:inline>
        </w:drawing>
      </w:r>
      <w:r w:rsidR="00212001">
        <w:rPr>
          <w:i/>
          <w:sz w:val="26"/>
          <w:lang w:val="en-US"/>
        </w:rPr>
        <w:br/>
      </w: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2"/>
          <w:sz w:val="26"/>
        </w:rPr>
        <w:t xml:space="preserve"> </w:t>
      </w:r>
      <w:r w:rsidRPr="00462319">
        <w:rPr>
          <w:i/>
          <w:sz w:val="26"/>
        </w:rPr>
        <w:t>rã</w:t>
      </w:r>
      <w:r w:rsidRPr="00462319">
        <w:rPr>
          <w:i/>
          <w:spacing w:val="-3"/>
          <w:sz w:val="26"/>
        </w:rPr>
        <w:t xml:space="preserve"> </w:t>
      </w:r>
      <w:r w:rsidRPr="00462319">
        <w:rPr>
          <w:i/>
          <w:sz w:val="26"/>
        </w:rPr>
        <w:t>bước đầu</w:t>
      </w:r>
      <w:r w:rsidRPr="00462319">
        <w:rPr>
          <w:i/>
          <w:spacing w:val="-3"/>
          <w:sz w:val="26"/>
        </w:rPr>
        <w:t xml:space="preserve"> </w:t>
      </w:r>
      <w:r w:rsidRPr="00462319">
        <w:rPr>
          <w:i/>
          <w:sz w:val="26"/>
        </w:rPr>
        <w:t>của</w:t>
      </w:r>
      <w:r w:rsidRPr="00462319">
        <w:rPr>
          <w:i/>
          <w:spacing w:val="-2"/>
          <w:sz w:val="26"/>
        </w:rPr>
        <w:t xml:space="preserve"> </w:t>
      </w:r>
      <w:r w:rsidRPr="00462319">
        <w:rPr>
          <w:i/>
          <w:sz w:val="26"/>
        </w:rPr>
        <w:t>usecase</w:t>
      </w:r>
      <w:r w:rsidRPr="00462319">
        <w:rPr>
          <w:i/>
          <w:spacing w:val="3"/>
          <w:sz w:val="26"/>
        </w:rPr>
        <w:t xml:space="preserve"> </w:t>
      </w:r>
      <w:r w:rsidRPr="00462319">
        <w:rPr>
          <w:i/>
          <w:sz w:val="26"/>
        </w:rPr>
        <w:t>“</w:t>
      </w:r>
      <w:proofErr w:type="spellStart"/>
      <w:r w:rsidR="00217D13" w:rsidRPr="00462319">
        <w:rPr>
          <w:i/>
          <w:sz w:val="26"/>
          <w:lang w:val="en-US"/>
        </w:rPr>
        <w:t>Sửa</w:t>
      </w:r>
      <w:proofErr w:type="spellEnd"/>
      <w:r w:rsidR="00217D13" w:rsidRPr="00462319">
        <w:rPr>
          <w:i/>
          <w:sz w:val="26"/>
          <w:lang w:val="en-US"/>
        </w:rPr>
        <w:t xml:space="preserve"> </w:t>
      </w:r>
      <w:proofErr w:type="spellStart"/>
      <w:r w:rsidR="00217D13" w:rsidRPr="00462319">
        <w:rPr>
          <w:i/>
          <w:sz w:val="26"/>
          <w:lang w:val="en-US"/>
        </w:rPr>
        <w:t>nhóm</w:t>
      </w:r>
      <w:proofErr w:type="spellEnd"/>
      <w:r w:rsidR="00217D13" w:rsidRPr="00462319">
        <w:rPr>
          <w:i/>
          <w:sz w:val="26"/>
          <w:lang w:val="en-US"/>
        </w:rPr>
        <w:t xml:space="preserve"> </w:t>
      </w:r>
      <w:proofErr w:type="spellStart"/>
      <w:r w:rsidR="00217D13" w:rsidRPr="00462319">
        <w:rPr>
          <w:i/>
          <w:sz w:val="26"/>
          <w:lang w:val="en-US"/>
        </w:rPr>
        <w:t>người</w:t>
      </w:r>
      <w:proofErr w:type="spellEnd"/>
      <w:r w:rsidR="00217D13" w:rsidRPr="00462319">
        <w:rPr>
          <w:i/>
          <w:sz w:val="26"/>
          <w:lang w:val="en-US"/>
        </w:rPr>
        <w:t xml:space="preserve"> </w:t>
      </w:r>
      <w:proofErr w:type="spellStart"/>
      <w:r w:rsidR="00217D13" w:rsidRPr="00462319">
        <w:rPr>
          <w:i/>
          <w:sz w:val="26"/>
          <w:lang w:val="en-US"/>
        </w:rPr>
        <w:t>dùng</w:t>
      </w:r>
      <w:proofErr w:type="spellEnd"/>
      <w:r w:rsidRPr="00462319">
        <w:rPr>
          <w:i/>
          <w:sz w:val="26"/>
        </w:rPr>
        <w:t>” :</w:t>
      </w:r>
    </w:p>
    <w:p w14:paraId="61B178F3" w14:textId="6577BAE6" w:rsidR="007A6809" w:rsidRPr="00462319" w:rsidRDefault="007A6809" w:rsidP="007A11B6">
      <w:pPr>
        <w:rPr>
          <w:sz w:val="26"/>
          <w:lang w:val="en-US"/>
        </w:rPr>
      </w:pPr>
    </w:p>
    <w:p w14:paraId="551B23F3" w14:textId="77777777" w:rsidR="00217D13" w:rsidRPr="00462319" w:rsidRDefault="00F116CD" w:rsidP="007A11B6">
      <w:pPr>
        <w:ind w:firstLine="424"/>
        <w:rPr>
          <w:sz w:val="26"/>
          <w:lang w:val="en-US"/>
        </w:rPr>
      </w:pPr>
      <w:r w:rsidRPr="00462319">
        <w:rPr>
          <w:noProof/>
          <w:sz w:val="26"/>
          <w:lang w:val="en-US"/>
        </w:rPr>
        <w:drawing>
          <wp:inline distT="0" distB="0" distL="0" distR="0" wp14:anchorId="01187439" wp14:editId="4B741F63">
            <wp:extent cx="5351820" cy="2258051"/>
            <wp:effectExtent l="0" t="0" r="0" b="0"/>
            <wp:docPr id="201547969" name="Picture 20154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969" name=""/>
                    <pic:cNvPicPr/>
                  </pic:nvPicPr>
                  <pic:blipFill>
                    <a:blip r:embed="rId41"/>
                    <a:stretch>
                      <a:fillRect/>
                    </a:stretch>
                  </pic:blipFill>
                  <pic:spPr>
                    <a:xfrm>
                      <a:off x="0" y="0"/>
                      <a:ext cx="5366227" cy="2264130"/>
                    </a:xfrm>
                    <a:prstGeom prst="rect">
                      <a:avLst/>
                    </a:prstGeom>
                  </pic:spPr>
                </pic:pic>
              </a:graphicData>
            </a:graphic>
          </wp:inline>
        </w:drawing>
      </w:r>
    </w:p>
    <w:p w14:paraId="45093600" w14:textId="3D49E917" w:rsidR="00F116CD" w:rsidRPr="00462319" w:rsidRDefault="00F116CD" w:rsidP="007A11B6">
      <w:pPr>
        <w:ind w:firstLine="424"/>
        <w:rPr>
          <w:sz w:val="26"/>
          <w:lang w:val="en-US"/>
        </w:rPr>
      </w:pPr>
    </w:p>
    <w:p w14:paraId="6659A8E3" w14:textId="577FE189" w:rsidR="007A6809" w:rsidRPr="00462319" w:rsidRDefault="007A6809" w:rsidP="007A11B6">
      <w:pPr>
        <w:pStyle w:val="BodyText"/>
        <w:rPr>
          <w:i/>
          <w:sz w:val="28"/>
          <w:lang w:val="en-US"/>
        </w:rPr>
      </w:pPr>
    </w:p>
    <w:p w14:paraId="4A59B561" w14:textId="67E7E33A" w:rsidR="00D672EA" w:rsidRPr="00462319" w:rsidRDefault="00D672EA" w:rsidP="007A11B6">
      <w:pPr>
        <w:pStyle w:val="Heading5"/>
        <w:rPr>
          <w:rFonts w:ascii="Times New Roman" w:hAnsi="Times New Roman" w:cs="Times New Roman"/>
          <w:lang w:val="en-US"/>
        </w:rPr>
      </w:pPr>
      <w:r w:rsidRPr="00462319">
        <w:rPr>
          <w:rFonts w:ascii="Times New Roman" w:hAnsi="Times New Roman" w:cs="Times New Roman"/>
        </w:rPr>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0022243A" w:rsidRPr="00462319">
        <w:rPr>
          <w:rFonts w:ascii="Times New Roman" w:hAnsi="Times New Roman" w:cs="Times New Roman"/>
          <w:lang w:val="en-US"/>
        </w:rPr>
        <w:t xml:space="preserve"> </w:t>
      </w:r>
      <w:proofErr w:type="spellStart"/>
      <w:r w:rsidR="0022243A" w:rsidRPr="00462319">
        <w:rPr>
          <w:rFonts w:ascii="Times New Roman" w:hAnsi="Times New Roman" w:cs="Times New Roman"/>
          <w:lang w:val="en-US"/>
        </w:rPr>
        <w:t>quản</w:t>
      </w:r>
      <w:proofErr w:type="spellEnd"/>
      <w:r w:rsidR="0022243A" w:rsidRPr="00462319">
        <w:rPr>
          <w:rFonts w:ascii="Times New Roman" w:hAnsi="Times New Roman" w:cs="Times New Roman"/>
          <w:lang w:val="en-US"/>
        </w:rPr>
        <w:t xml:space="preserve"> </w:t>
      </w:r>
      <w:proofErr w:type="spellStart"/>
      <w:r w:rsidR="0022243A" w:rsidRPr="00462319">
        <w:rPr>
          <w:rFonts w:ascii="Times New Roman" w:hAnsi="Times New Roman" w:cs="Times New Roman"/>
          <w:lang w:val="en-US"/>
        </w:rPr>
        <w:t>lí</w:t>
      </w:r>
      <w:proofErr w:type="spellEnd"/>
      <w:r w:rsidR="0022243A" w:rsidRPr="00462319">
        <w:rPr>
          <w:rFonts w:ascii="Times New Roman" w:hAnsi="Times New Roman" w:cs="Times New Roman"/>
          <w:lang w:val="en-US"/>
        </w:rPr>
        <w:t xml:space="preserve"> </w:t>
      </w:r>
      <w:proofErr w:type="spellStart"/>
      <w:r w:rsidR="0022243A" w:rsidRPr="00462319">
        <w:rPr>
          <w:rFonts w:ascii="Times New Roman" w:hAnsi="Times New Roman" w:cs="Times New Roman"/>
          <w:lang w:val="en-US"/>
        </w:rPr>
        <w:t>phiếu</w:t>
      </w:r>
      <w:proofErr w:type="spellEnd"/>
      <w:r w:rsidR="0022243A" w:rsidRPr="00462319">
        <w:rPr>
          <w:rFonts w:ascii="Times New Roman" w:hAnsi="Times New Roman" w:cs="Times New Roman"/>
          <w:lang w:val="en-US"/>
        </w:rPr>
        <w:t xml:space="preserve"> </w:t>
      </w:r>
      <w:proofErr w:type="spellStart"/>
      <w:r w:rsidR="0022243A" w:rsidRPr="00462319">
        <w:rPr>
          <w:rFonts w:ascii="Times New Roman" w:hAnsi="Times New Roman" w:cs="Times New Roman"/>
          <w:lang w:val="en-US"/>
        </w:rPr>
        <w:t>nhập</w:t>
      </w:r>
      <w:proofErr w:type="spellEnd"/>
      <w:r w:rsidR="00392BC2" w:rsidRPr="00462319">
        <w:rPr>
          <w:rFonts w:ascii="Times New Roman" w:hAnsi="Times New Roman" w:cs="Times New Roman"/>
          <w:lang w:val="en-US"/>
        </w:rPr>
        <w:t xml:space="preserve"> </w:t>
      </w:r>
      <w:r w:rsidRPr="00462319">
        <w:rPr>
          <w:rFonts w:ascii="Times New Roman" w:hAnsi="Times New Roman" w:cs="Times New Roman"/>
          <w:spacing w:val="-3"/>
        </w:rPr>
        <w:t xml:space="preserve"> </w:t>
      </w:r>
      <w:r w:rsidR="00392BC2" w:rsidRPr="00462319">
        <w:rPr>
          <w:rFonts w:ascii="Times New Roman" w:hAnsi="Times New Roman" w:cs="Times New Roman"/>
          <w:lang w:val="en-US"/>
        </w:rPr>
        <w:t>:</w:t>
      </w:r>
    </w:p>
    <w:p w14:paraId="2E0D9B71" w14:textId="04046A1F" w:rsidR="007A6809" w:rsidRPr="00462319" w:rsidRDefault="009F0AD0"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3"/>
          <w:sz w:val="26"/>
        </w:rPr>
        <w:t xml:space="preserve"> </w:t>
      </w:r>
      <w:r w:rsidRPr="00462319">
        <w:rPr>
          <w:i/>
          <w:sz w:val="26"/>
        </w:rPr>
        <w:t>trình phân</w:t>
      </w:r>
      <w:r w:rsidRPr="00462319">
        <w:rPr>
          <w:i/>
          <w:spacing w:val="-3"/>
          <w:sz w:val="26"/>
        </w:rPr>
        <w:t xml:space="preserve"> </w:t>
      </w:r>
      <w:r w:rsidRPr="00462319">
        <w:rPr>
          <w:i/>
          <w:sz w:val="26"/>
        </w:rPr>
        <w:t>rã</w:t>
      </w:r>
      <w:r w:rsidRPr="00462319">
        <w:rPr>
          <w:i/>
          <w:spacing w:val="-3"/>
          <w:sz w:val="26"/>
        </w:rPr>
        <w:t xml:space="preserve"> </w:t>
      </w:r>
      <w:r w:rsidRPr="00462319">
        <w:rPr>
          <w:i/>
          <w:sz w:val="26"/>
        </w:rPr>
        <w:t>bước</w:t>
      </w:r>
      <w:r w:rsidRPr="00462319">
        <w:rPr>
          <w:i/>
          <w:spacing w:val="1"/>
          <w:sz w:val="26"/>
        </w:rPr>
        <w:t xml:space="preserve"> </w:t>
      </w:r>
      <w:r w:rsidRPr="00462319">
        <w:rPr>
          <w:i/>
          <w:sz w:val="26"/>
        </w:rPr>
        <w:t>đầu</w:t>
      </w:r>
      <w:r w:rsidRPr="00462319">
        <w:rPr>
          <w:i/>
          <w:spacing w:val="-3"/>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4"/>
          <w:sz w:val="26"/>
        </w:rPr>
        <w:t xml:space="preserve"> </w:t>
      </w:r>
      <w:r w:rsidRPr="00462319">
        <w:rPr>
          <w:i/>
          <w:sz w:val="26"/>
        </w:rPr>
        <w:t>“</w:t>
      </w:r>
      <w:proofErr w:type="spellStart"/>
      <w:r w:rsidR="00BF3E6B" w:rsidRPr="00462319">
        <w:rPr>
          <w:i/>
          <w:sz w:val="26"/>
          <w:lang w:val="en-US"/>
        </w:rPr>
        <w:t>Thêm</w:t>
      </w:r>
      <w:proofErr w:type="spellEnd"/>
      <w:r w:rsidR="00BF3E6B" w:rsidRPr="00462319">
        <w:rPr>
          <w:i/>
          <w:sz w:val="26"/>
          <w:lang w:val="en-US"/>
        </w:rPr>
        <w:t xml:space="preserve"> </w:t>
      </w:r>
      <w:proofErr w:type="spellStart"/>
      <w:r w:rsidR="00BF3E6B" w:rsidRPr="00462319">
        <w:rPr>
          <w:i/>
          <w:sz w:val="26"/>
          <w:lang w:val="en-US"/>
        </w:rPr>
        <w:t>phiếu</w:t>
      </w:r>
      <w:proofErr w:type="spellEnd"/>
      <w:r w:rsidR="00BF3E6B" w:rsidRPr="00462319">
        <w:rPr>
          <w:i/>
          <w:sz w:val="26"/>
          <w:lang w:val="en-US"/>
        </w:rPr>
        <w:t xml:space="preserve"> </w:t>
      </w:r>
      <w:proofErr w:type="spellStart"/>
      <w:r w:rsidR="00BF3E6B" w:rsidRPr="00462319">
        <w:rPr>
          <w:i/>
          <w:sz w:val="26"/>
          <w:lang w:val="en-US"/>
        </w:rPr>
        <w:t>nhập</w:t>
      </w:r>
      <w:proofErr w:type="spellEnd"/>
      <w:r w:rsidRPr="00462319">
        <w:rPr>
          <w:i/>
          <w:sz w:val="26"/>
        </w:rPr>
        <w:t>”</w:t>
      </w:r>
      <w:r w:rsidRPr="00462319">
        <w:rPr>
          <w:i/>
          <w:spacing w:val="-3"/>
          <w:sz w:val="26"/>
        </w:rPr>
        <w:t xml:space="preserve"> </w:t>
      </w:r>
      <w:r w:rsidRPr="00462319">
        <w:rPr>
          <w:i/>
          <w:sz w:val="26"/>
        </w:rPr>
        <w:t>:</w:t>
      </w:r>
    </w:p>
    <w:p w14:paraId="7FF577F9" w14:textId="5FFC17DD" w:rsidR="00134F00" w:rsidRPr="00462319" w:rsidRDefault="00134F00" w:rsidP="007A11B6">
      <w:pPr>
        <w:ind w:left="424"/>
        <w:rPr>
          <w:i/>
          <w:sz w:val="26"/>
          <w:lang w:val="en-US"/>
        </w:rPr>
      </w:pPr>
    </w:p>
    <w:p w14:paraId="6F21052D" w14:textId="5D788776" w:rsidR="00F116CD" w:rsidRPr="00462319" w:rsidRDefault="00134F00" w:rsidP="00212001">
      <w:pPr>
        <w:ind w:left="424"/>
        <w:rPr>
          <w:sz w:val="26"/>
          <w:lang w:val="en-US"/>
        </w:rPr>
      </w:pPr>
      <w:r w:rsidRPr="00462319">
        <w:rPr>
          <w:i/>
          <w:noProof/>
          <w:sz w:val="26"/>
          <w:lang w:val="en-US"/>
        </w:rPr>
        <w:drawing>
          <wp:inline distT="0" distB="0" distL="0" distR="0" wp14:anchorId="2AC26FC2" wp14:editId="3B27B7EF">
            <wp:extent cx="5448299" cy="2418715"/>
            <wp:effectExtent l="0" t="0" r="0" b="0"/>
            <wp:docPr id="1011294579" name="Picture 101129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94579" name=""/>
                    <pic:cNvPicPr/>
                  </pic:nvPicPr>
                  <pic:blipFill>
                    <a:blip r:embed="rId42"/>
                    <a:stretch>
                      <a:fillRect/>
                    </a:stretch>
                  </pic:blipFill>
                  <pic:spPr>
                    <a:xfrm>
                      <a:off x="0" y="0"/>
                      <a:ext cx="5464282" cy="2425810"/>
                    </a:xfrm>
                    <a:prstGeom prst="rect">
                      <a:avLst/>
                    </a:prstGeom>
                  </pic:spPr>
                </pic:pic>
              </a:graphicData>
            </a:graphic>
          </wp:inline>
        </w:drawing>
      </w:r>
    </w:p>
    <w:p w14:paraId="1B07CEDB" w14:textId="73048732" w:rsidR="00BF3E6B" w:rsidRPr="00462319" w:rsidRDefault="00BF3E6B" w:rsidP="007A11B6">
      <w:pPr>
        <w:ind w:firstLine="424"/>
        <w:rPr>
          <w:sz w:val="26"/>
          <w:lang w:val="en-US"/>
        </w:rPr>
      </w:pPr>
    </w:p>
    <w:p w14:paraId="633A06C6" w14:textId="77777777" w:rsidR="00F63C13" w:rsidRPr="00462319" w:rsidRDefault="00F63C13" w:rsidP="007A11B6">
      <w:pPr>
        <w:rPr>
          <w:i/>
          <w:sz w:val="26"/>
        </w:rPr>
      </w:pPr>
      <w:r w:rsidRPr="00462319">
        <w:rPr>
          <w:i/>
          <w:sz w:val="26"/>
        </w:rPr>
        <w:br w:type="page"/>
      </w:r>
    </w:p>
    <w:p w14:paraId="1BD06710" w14:textId="77070439" w:rsidR="00BF3E6B" w:rsidRPr="00462319" w:rsidRDefault="00BF3E6B" w:rsidP="007A11B6">
      <w:pPr>
        <w:ind w:left="424"/>
        <w:rPr>
          <w:i/>
          <w:sz w:val="26"/>
        </w:rPr>
      </w:pPr>
      <w:r w:rsidRPr="00462319">
        <w:rPr>
          <w:i/>
          <w:sz w:val="26"/>
        </w:rPr>
        <w:lastRenderedPageBreak/>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3"/>
          <w:sz w:val="26"/>
        </w:rPr>
        <w:t xml:space="preserve"> </w:t>
      </w:r>
      <w:r w:rsidRPr="00462319">
        <w:rPr>
          <w:i/>
          <w:sz w:val="26"/>
        </w:rPr>
        <w:t>trình phân</w:t>
      </w:r>
      <w:r w:rsidRPr="00462319">
        <w:rPr>
          <w:i/>
          <w:spacing w:val="-3"/>
          <w:sz w:val="26"/>
        </w:rPr>
        <w:t xml:space="preserve"> </w:t>
      </w:r>
      <w:r w:rsidRPr="00462319">
        <w:rPr>
          <w:i/>
          <w:sz w:val="26"/>
        </w:rPr>
        <w:t>rã</w:t>
      </w:r>
      <w:r w:rsidRPr="00462319">
        <w:rPr>
          <w:i/>
          <w:spacing w:val="-3"/>
          <w:sz w:val="26"/>
        </w:rPr>
        <w:t xml:space="preserve"> </w:t>
      </w:r>
      <w:r w:rsidRPr="00462319">
        <w:rPr>
          <w:i/>
          <w:sz w:val="26"/>
        </w:rPr>
        <w:t>bước</w:t>
      </w:r>
      <w:r w:rsidRPr="00462319">
        <w:rPr>
          <w:i/>
          <w:spacing w:val="1"/>
          <w:sz w:val="26"/>
        </w:rPr>
        <w:t xml:space="preserve"> </w:t>
      </w:r>
      <w:r w:rsidRPr="00462319">
        <w:rPr>
          <w:i/>
          <w:sz w:val="26"/>
        </w:rPr>
        <w:t>đầu</w:t>
      </w:r>
      <w:r w:rsidRPr="00462319">
        <w:rPr>
          <w:i/>
          <w:spacing w:val="-3"/>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4"/>
          <w:sz w:val="26"/>
        </w:rPr>
        <w:t xml:space="preserve"> </w:t>
      </w:r>
      <w:r w:rsidRPr="00462319">
        <w:rPr>
          <w:i/>
          <w:sz w:val="26"/>
        </w:rPr>
        <w:t>“</w:t>
      </w:r>
      <w:r w:rsidRPr="00462319">
        <w:rPr>
          <w:i/>
          <w:sz w:val="26"/>
          <w:lang w:val="en-US"/>
        </w:rPr>
        <w:t xml:space="preserve">Xem </w:t>
      </w:r>
      <w:proofErr w:type="spellStart"/>
      <w:r w:rsidRPr="00462319">
        <w:rPr>
          <w:i/>
          <w:sz w:val="26"/>
          <w:lang w:val="en-US"/>
        </w:rPr>
        <w:t>danh</w:t>
      </w:r>
      <w:proofErr w:type="spellEnd"/>
      <w:r w:rsidRPr="00462319">
        <w:rPr>
          <w:i/>
          <w:sz w:val="26"/>
          <w:lang w:val="en-US"/>
        </w:rPr>
        <w:t xml:space="preserve"> </w:t>
      </w:r>
      <w:proofErr w:type="spellStart"/>
      <w:r w:rsidRPr="00462319">
        <w:rPr>
          <w:i/>
          <w:sz w:val="26"/>
          <w:lang w:val="en-US"/>
        </w:rPr>
        <w:t>sách</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nhập</w:t>
      </w:r>
      <w:proofErr w:type="spellEnd"/>
      <w:r w:rsidRPr="00462319">
        <w:rPr>
          <w:i/>
          <w:sz w:val="26"/>
        </w:rPr>
        <w:t>”</w:t>
      </w:r>
      <w:r w:rsidRPr="00462319">
        <w:rPr>
          <w:i/>
          <w:spacing w:val="-3"/>
          <w:sz w:val="26"/>
        </w:rPr>
        <w:t xml:space="preserve"> </w:t>
      </w:r>
      <w:r w:rsidRPr="00462319">
        <w:rPr>
          <w:i/>
          <w:sz w:val="26"/>
        </w:rPr>
        <w:t>:</w:t>
      </w:r>
    </w:p>
    <w:p w14:paraId="4230EC38" w14:textId="5A6E58FF" w:rsidR="00BF3E6B" w:rsidRPr="00462319" w:rsidRDefault="00BF3E6B" w:rsidP="007A11B6">
      <w:pPr>
        <w:ind w:firstLine="424"/>
        <w:rPr>
          <w:sz w:val="26"/>
          <w:lang w:val="en-US"/>
        </w:rPr>
      </w:pPr>
    </w:p>
    <w:p w14:paraId="746170A1" w14:textId="3470BB66" w:rsidR="00D27DFB" w:rsidRPr="00462319" w:rsidRDefault="00F63C13" w:rsidP="007A11B6">
      <w:pPr>
        <w:ind w:firstLine="424"/>
        <w:rPr>
          <w:i/>
          <w:sz w:val="26"/>
        </w:rPr>
      </w:pPr>
      <w:r w:rsidRPr="00462319">
        <w:rPr>
          <w:noProof/>
          <w:sz w:val="26"/>
          <w:lang w:val="en-US"/>
        </w:rPr>
        <w:drawing>
          <wp:inline distT="0" distB="0" distL="0" distR="0" wp14:anchorId="198A82DD" wp14:editId="67919018">
            <wp:extent cx="5286374" cy="2581718"/>
            <wp:effectExtent l="0" t="0" r="0" b="0"/>
            <wp:docPr id="330879940" name="Picture 33087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9940" name=""/>
                    <pic:cNvPicPr/>
                  </pic:nvPicPr>
                  <pic:blipFill>
                    <a:blip r:embed="rId43"/>
                    <a:stretch>
                      <a:fillRect/>
                    </a:stretch>
                  </pic:blipFill>
                  <pic:spPr>
                    <a:xfrm>
                      <a:off x="0" y="0"/>
                      <a:ext cx="5292966" cy="2584938"/>
                    </a:xfrm>
                    <a:prstGeom prst="rect">
                      <a:avLst/>
                    </a:prstGeom>
                  </pic:spPr>
                </pic:pic>
              </a:graphicData>
            </a:graphic>
          </wp:inline>
        </w:drawing>
      </w:r>
    </w:p>
    <w:p w14:paraId="243B6F73" w14:textId="0DA4551A" w:rsidR="00242F5F" w:rsidRPr="00462319" w:rsidRDefault="00242F5F" w:rsidP="007A11B6">
      <w:pPr>
        <w:ind w:left="424"/>
        <w:rPr>
          <w:i/>
          <w:sz w:val="26"/>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3"/>
          <w:sz w:val="26"/>
        </w:rPr>
        <w:t xml:space="preserve"> </w:t>
      </w:r>
      <w:r w:rsidRPr="00462319">
        <w:rPr>
          <w:i/>
          <w:sz w:val="26"/>
        </w:rPr>
        <w:t>trình phân</w:t>
      </w:r>
      <w:r w:rsidRPr="00462319">
        <w:rPr>
          <w:i/>
          <w:spacing w:val="-3"/>
          <w:sz w:val="26"/>
        </w:rPr>
        <w:t xml:space="preserve"> </w:t>
      </w:r>
      <w:r w:rsidRPr="00462319">
        <w:rPr>
          <w:i/>
          <w:sz w:val="26"/>
        </w:rPr>
        <w:t>rã</w:t>
      </w:r>
      <w:r w:rsidRPr="00462319">
        <w:rPr>
          <w:i/>
          <w:spacing w:val="-3"/>
          <w:sz w:val="26"/>
        </w:rPr>
        <w:t xml:space="preserve"> </w:t>
      </w:r>
      <w:r w:rsidRPr="00462319">
        <w:rPr>
          <w:i/>
          <w:sz w:val="26"/>
        </w:rPr>
        <w:t>bước</w:t>
      </w:r>
      <w:r w:rsidRPr="00462319">
        <w:rPr>
          <w:i/>
          <w:spacing w:val="1"/>
          <w:sz w:val="26"/>
        </w:rPr>
        <w:t xml:space="preserve"> </w:t>
      </w:r>
      <w:r w:rsidRPr="00462319">
        <w:rPr>
          <w:i/>
          <w:sz w:val="26"/>
        </w:rPr>
        <w:t>đầu</w:t>
      </w:r>
      <w:r w:rsidRPr="00462319">
        <w:rPr>
          <w:i/>
          <w:spacing w:val="-3"/>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4"/>
          <w:sz w:val="26"/>
        </w:rPr>
        <w:t xml:space="preserve"> </w:t>
      </w:r>
      <w:r w:rsidRPr="00462319">
        <w:rPr>
          <w:i/>
          <w:sz w:val="26"/>
        </w:rPr>
        <w:t>“</w:t>
      </w:r>
      <w:proofErr w:type="spellStart"/>
      <w:r w:rsidRPr="00462319">
        <w:rPr>
          <w:i/>
          <w:sz w:val="26"/>
          <w:lang w:val="en-US"/>
        </w:rPr>
        <w:t>Xóa</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nhập</w:t>
      </w:r>
      <w:proofErr w:type="spellEnd"/>
      <w:r w:rsidRPr="00462319">
        <w:rPr>
          <w:i/>
          <w:sz w:val="26"/>
        </w:rPr>
        <w:t>”</w:t>
      </w:r>
      <w:r w:rsidRPr="00462319">
        <w:rPr>
          <w:i/>
          <w:spacing w:val="-3"/>
          <w:sz w:val="26"/>
        </w:rPr>
        <w:t xml:space="preserve"> </w:t>
      </w:r>
      <w:r w:rsidRPr="00462319">
        <w:rPr>
          <w:i/>
          <w:sz w:val="26"/>
        </w:rPr>
        <w:t>:</w:t>
      </w:r>
    </w:p>
    <w:p w14:paraId="524335D4" w14:textId="56591596" w:rsidR="00242F5F" w:rsidRPr="00462319" w:rsidRDefault="00242F5F" w:rsidP="007A11B6">
      <w:pPr>
        <w:ind w:firstLine="424"/>
        <w:rPr>
          <w:sz w:val="26"/>
          <w:lang w:val="en-US"/>
        </w:rPr>
      </w:pPr>
    </w:p>
    <w:p w14:paraId="0BE08915" w14:textId="2AA7B833" w:rsidR="00D27DFB" w:rsidRPr="00462319" w:rsidRDefault="00251434" w:rsidP="007A11B6">
      <w:pPr>
        <w:ind w:firstLine="424"/>
        <w:rPr>
          <w:sz w:val="26"/>
          <w:lang w:val="en-US"/>
        </w:rPr>
      </w:pPr>
      <w:r w:rsidRPr="00462319">
        <w:rPr>
          <w:noProof/>
          <w:sz w:val="26"/>
          <w:lang w:val="en-US"/>
        </w:rPr>
        <w:drawing>
          <wp:inline distT="0" distB="0" distL="0" distR="0" wp14:anchorId="7F524787" wp14:editId="4540C146">
            <wp:extent cx="5299623" cy="2381250"/>
            <wp:effectExtent l="0" t="0" r="0" b="0"/>
            <wp:docPr id="1962848903" name="Picture 196284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903" name=""/>
                    <pic:cNvPicPr/>
                  </pic:nvPicPr>
                  <pic:blipFill>
                    <a:blip r:embed="rId44"/>
                    <a:stretch>
                      <a:fillRect/>
                    </a:stretch>
                  </pic:blipFill>
                  <pic:spPr>
                    <a:xfrm>
                      <a:off x="0" y="0"/>
                      <a:ext cx="5305654" cy="2383960"/>
                    </a:xfrm>
                    <a:prstGeom prst="rect">
                      <a:avLst/>
                    </a:prstGeom>
                  </pic:spPr>
                </pic:pic>
              </a:graphicData>
            </a:graphic>
          </wp:inline>
        </w:drawing>
      </w:r>
    </w:p>
    <w:p w14:paraId="195C84C7" w14:textId="329E0B5C" w:rsidR="00D27DFB" w:rsidRPr="00462319" w:rsidRDefault="00D27DFB" w:rsidP="007A11B6">
      <w:pPr>
        <w:ind w:firstLine="424"/>
        <w:rPr>
          <w:sz w:val="26"/>
          <w:lang w:val="en-US"/>
        </w:rPr>
      </w:pPr>
    </w:p>
    <w:p w14:paraId="10B0D60E" w14:textId="1EE2E31E" w:rsidR="00D27DFB" w:rsidRPr="00462319" w:rsidRDefault="00D27DFB" w:rsidP="007A11B6">
      <w:pPr>
        <w:ind w:left="424"/>
        <w:rPr>
          <w:i/>
          <w:sz w:val="26"/>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3"/>
          <w:sz w:val="26"/>
        </w:rPr>
        <w:t xml:space="preserve"> </w:t>
      </w:r>
      <w:r w:rsidRPr="00462319">
        <w:rPr>
          <w:i/>
          <w:sz w:val="26"/>
        </w:rPr>
        <w:t>trình phân</w:t>
      </w:r>
      <w:r w:rsidRPr="00462319">
        <w:rPr>
          <w:i/>
          <w:spacing w:val="-3"/>
          <w:sz w:val="26"/>
        </w:rPr>
        <w:t xml:space="preserve"> </w:t>
      </w:r>
      <w:r w:rsidRPr="00462319">
        <w:rPr>
          <w:i/>
          <w:sz w:val="26"/>
        </w:rPr>
        <w:t>rã</w:t>
      </w:r>
      <w:r w:rsidRPr="00462319">
        <w:rPr>
          <w:i/>
          <w:spacing w:val="-3"/>
          <w:sz w:val="26"/>
        </w:rPr>
        <w:t xml:space="preserve"> </w:t>
      </w:r>
      <w:r w:rsidRPr="00462319">
        <w:rPr>
          <w:i/>
          <w:sz w:val="26"/>
        </w:rPr>
        <w:t>bước</w:t>
      </w:r>
      <w:r w:rsidRPr="00462319">
        <w:rPr>
          <w:i/>
          <w:spacing w:val="1"/>
          <w:sz w:val="26"/>
        </w:rPr>
        <w:t xml:space="preserve"> </w:t>
      </w:r>
      <w:r w:rsidRPr="00462319">
        <w:rPr>
          <w:i/>
          <w:sz w:val="26"/>
        </w:rPr>
        <w:t>đầu</w:t>
      </w:r>
      <w:r w:rsidRPr="00462319">
        <w:rPr>
          <w:i/>
          <w:spacing w:val="-3"/>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4"/>
          <w:sz w:val="26"/>
        </w:rPr>
        <w:t xml:space="preserve"> </w:t>
      </w:r>
      <w:r w:rsidRPr="00462319">
        <w:rPr>
          <w:i/>
          <w:sz w:val="26"/>
        </w:rPr>
        <w:t>“</w:t>
      </w:r>
      <w:proofErr w:type="spellStart"/>
      <w:r w:rsidRPr="00462319">
        <w:rPr>
          <w:i/>
          <w:sz w:val="26"/>
          <w:lang w:val="en-US"/>
        </w:rPr>
        <w:t>Sửa</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nhập</w:t>
      </w:r>
      <w:proofErr w:type="spellEnd"/>
      <w:r w:rsidRPr="00462319">
        <w:rPr>
          <w:i/>
          <w:sz w:val="26"/>
        </w:rPr>
        <w:t>”</w:t>
      </w:r>
      <w:r w:rsidRPr="00462319">
        <w:rPr>
          <w:i/>
          <w:spacing w:val="-3"/>
          <w:sz w:val="26"/>
        </w:rPr>
        <w:t xml:space="preserve"> </w:t>
      </w:r>
      <w:r w:rsidRPr="00462319">
        <w:rPr>
          <w:i/>
          <w:sz w:val="26"/>
        </w:rPr>
        <w:t>:</w:t>
      </w:r>
    </w:p>
    <w:p w14:paraId="7CA5CFA2" w14:textId="7426A987" w:rsidR="00D27DFB" w:rsidRPr="00462319" w:rsidRDefault="00D27DFB" w:rsidP="007A11B6">
      <w:pPr>
        <w:ind w:firstLine="424"/>
        <w:rPr>
          <w:sz w:val="26"/>
          <w:lang w:val="en-US"/>
        </w:rPr>
      </w:pPr>
    </w:p>
    <w:p w14:paraId="301A67C0" w14:textId="463D0FCD" w:rsidR="00777534" w:rsidRPr="00462319" w:rsidRDefault="0053104E" w:rsidP="007A11B6">
      <w:pPr>
        <w:ind w:firstLine="424"/>
        <w:rPr>
          <w:sz w:val="26"/>
          <w:lang w:val="en-US"/>
        </w:rPr>
      </w:pPr>
      <w:r w:rsidRPr="00462319">
        <w:rPr>
          <w:noProof/>
          <w:sz w:val="26"/>
          <w:lang w:val="en-US"/>
        </w:rPr>
        <w:drawing>
          <wp:inline distT="0" distB="0" distL="0" distR="0" wp14:anchorId="2F941679" wp14:editId="669933E6">
            <wp:extent cx="5257799" cy="2425998"/>
            <wp:effectExtent l="0" t="0" r="0" b="0"/>
            <wp:docPr id="888643399" name="Picture 88864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43399" name=""/>
                    <pic:cNvPicPr/>
                  </pic:nvPicPr>
                  <pic:blipFill>
                    <a:blip r:embed="rId45"/>
                    <a:stretch>
                      <a:fillRect/>
                    </a:stretch>
                  </pic:blipFill>
                  <pic:spPr>
                    <a:xfrm>
                      <a:off x="0" y="0"/>
                      <a:ext cx="5269766" cy="2431520"/>
                    </a:xfrm>
                    <a:prstGeom prst="rect">
                      <a:avLst/>
                    </a:prstGeom>
                  </pic:spPr>
                </pic:pic>
              </a:graphicData>
            </a:graphic>
          </wp:inline>
        </w:drawing>
      </w:r>
    </w:p>
    <w:p w14:paraId="5B111232" w14:textId="3EE501D5" w:rsidR="0009079E" w:rsidRPr="00462319" w:rsidRDefault="0009079E" w:rsidP="007A11B6">
      <w:pPr>
        <w:ind w:firstLine="424"/>
        <w:rPr>
          <w:sz w:val="26"/>
          <w:lang w:val="en-US"/>
        </w:rPr>
        <w:sectPr w:rsidR="0009079E" w:rsidRPr="00462319" w:rsidSect="00F53647">
          <w:pgSz w:w="11910" w:h="16840"/>
          <w:pgMar w:top="720" w:right="720" w:bottom="720" w:left="720" w:header="732" w:footer="1068" w:gutter="0"/>
          <w:cols w:space="720"/>
          <w:docGrid w:linePitch="299"/>
        </w:sectPr>
      </w:pPr>
    </w:p>
    <w:p w14:paraId="38F3E154" w14:textId="0A428978" w:rsidR="007A6809" w:rsidRPr="00462319" w:rsidRDefault="007A6809" w:rsidP="007A11B6">
      <w:pPr>
        <w:pStyle w:val="BodyText"/>
        <w:spacing w:before="6"/>
        <w:rPr>
          <w:i/>
          <w:sz w:val="20"/>
        </w:rPr>
      </w:pPr>
    </w:p>
    <w:p w14:paraId="7F183332" w14:textId="61562DEE" w:rsidR="007A6809" w:rsidRPr="00462319" w:rsidRDefault="007A6809" w:rsidP="007A11B6">
      <w:pPr>
        <w:pStyle w:val="BodyText"/>
        <w:ind w:left="1223"/>
        <w:rPr>
          <w:sz w:val="20"/>
        </w:rPr>
      </w:pPr>
    </w:p>
    <w:p w14:paraId="5E7103A4" w14:textId="35A089F3" w:rsidR="007A6809" w:rsidRPr="00462319" w:rsidRDefault="007A6809" w:rsidP="007A11B6">
      <w:pPr>
        <w:pStyle w:val="BodyText"/>
        <w:rPr>
          <w:i/>
          <w:sz w:val="20"/>
        </w:rPr>
      </w:pPr>
    </w:p>
    <w:p w14:paraId="30A59BCC" w14:textId="6AD90272" w:rsidR="007A6809" w:rsidRPr="00462319" w:rsidRDefault="007A6809" w:rsidP="007A11B6">
      <w:pPr>
        <w:pStyle w:val="BodyText"/>
        <w:rPr>
          <w:i/>
          <w:sz w:val="20"/>
        </w:rPr>
      </w:pPr>
    </w:p>
    <w:p w14:paraId="5C56A631" w14:textId="223FC115" w:rsidR="007A6809" w:rsidRPr="00462319" w:rsidRDefault="007A6809" w:rsidP="007A11B6">
      <w:pPr>
        <w:pStyle w:val="BodyText"/>
        <w:spacing w:before="1"/>
        <w:rPr>
          <w:i/>
          <w:sz w:val="22"/>
        </w:rPr>
      </w:pPr>
    </w:p>
    <w:p w14:paraId="033291C7" w14:textId="0389D602" w:rsidR="007A6809" w:rsidRPr="00462319" w:rsidRDefault="009F0AD0" w:rsidP="007A11B6">
      <w:pPr>
        <w:spacing w:before="89"/>
        <w:ind w:left="424"/>
        <w:rPr>
          <w:i/>
          <w:sz w:val="26"/>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2"/>
          <w:sz w:val="26"/>
        </w:rPr>
        <w:t xml:space="preserve"> </w:t>
      </w:r>
      <w:r w:rsidRPr="00462319">
        <w:rPr>
          <w:i/>
          <w:sz w:val="26"/>
        </w:rPr>
        <w:t>rã</w:t>
      </w:r>
      <w:r w:rsidRPr="00462319">
        <w:rPr>
          <w:i/>
          <w:spacing w:val="-3"/>
          <w:sz w:val="26"/>
        </w:rPr>
        <w:t xml:space="preserve"> </w:t>
      </w:r>
      <w:r w:rsidRPr="00462319">
        <w:rPr>
          <w:i/>
          <w:sz w:val="26"/>
        </w:rPr>
        <w:t>bước đầu</w:t>
      </w:r>
      <w:r w:rsidRPr="00462319">
        <w:rPr>
          <w:i/>
          <w:spacing w:val="-3"/>
          <w:sz w:val="26"/>
        </w:rPr>
        <w:t xml:space="preserve"> </w:t>
      </w:r>
      <w:r w:rsidRPr="00462319">
        <w:rPr>
          <w:i/>
          <w:sz w:val="26"/>
        </w:rPr>
        <w:t>của</w:t>
      </w:r>
      <w:r w:rsidRPr="00462319">
        <w:rPr>
          <w:i/>
          <w:spacing w:val="-2"/>
          <w:sz w:val="26"/>
        </w:rPr>
        <w:t xml:space="preserve"> </w:t>
      </w:r>
      <w:r w:rsidRPr="00462319">
        <w:rPr>
          <w:i/>
          <w:sz w:val="26"/>
        </w:rPr>
        <w:t>usecase</w:t>
      </w:r>
      <w:r w:rsidRPr="00462319">
        <w:rPr>
          <w:i/>
          <w:spacing w:val="3"/>
          <w:sz w:val="26"/>
        </w:rPr>
        <w:t xml:space="preserve"> </w:t>
      </w:r>
      <w:r w:rsidRPr="00462319">
        <w:rPr>
          <w:i/>
          <w:sz w:val="26"/>
        </w:rPr>
        <w:t>“</w:t>
      </w:r>
      <w:r w:rsidR="00F379F2" w:rsidRPr="00462319">
        <w:rPr>
          <w:i/>
          <w:sz w:val="26"/>
          <w:lang w:val="en-US"/>
        </w:rPr>
        <w:t xml:space="preserve">Quản </w:t>
      </w:r>
      <w:proofErr w:type="spellStart"/>
      <w:r w:rsidR="00F379F2" w:rsidRPr="00462319">
        <w:rPr>
          <w:i/>
          <w:sz w:val="26"/>
          <w:lang w:val="en-US"/>
        </w:rPr>
        <w:t>lí</w:t>
      </w:r>
      <w:proofErr w:type="spellEnd"/>
      <w:r w:rsidR="00F379F2" w:rsidRPr="00462319">
        <w:rPr>
          <w:i/>
          <w:sz w:val="26"/>
          <w:lang w:val="en-US"/>
        </w:rPr>
        <w:t xml:space="preserve"> chi </w:t>
      </w:r>
      <w:proofErr w:type="spellStart"/>
      <w:r w:rsidR="00F379F2" w:rsidRPr="00462319">
        <w:rPr>
          <w:i/>
          <w:sz w:val="26"/>
          <w:lang w:val="en-US"/>
        </w:rPr>
        <w:t>tiết</w:t>
      </w:r>
      <w:proofErr w:type="spellEnd"/>
      <w:r w:rsidR="00F379F2" w:rsidRPr="00462319">
        <w:rPr>
          <w:i/>
          <w:sz w:val="26"/>
          <w:lang w:val="en-US"/>
        </w:rPr>
        <w:t xml:space="preserve"> </w:t>
      </w:r>
      <w:proofErr w:type="spellStart"/>
      <w:r w:rsidR="00F379F2" w:rsidRPr="00462319">
        <w:rPr>
          <w:i/>
          <w:sz w:val="26"/>
          <w:lang w:val="en-US"/>
        </w:rPr>
        <w:t>phiếu</w:t>
      </w:r>
      <w:proofErr w:type="spellEnd"/>
      <w:r w:rsidR="00F379F2" w:rsidRPr="00462319">
        <w:rPr>
          <w:i/>
          <w:sz w:val="26"/>
          <w:lang w:val="en-US"/>
        </w:rPr>
        <w:t xml:space="preserve"> </w:t>
      </w:r>
      <w:proofErr w:type="spellStart"/>
      <w:r w:rsidR="00F379F2" w:rsidRPr="00462319">
        <w:rPr>
          <w:i/>
          <w:sz w:val="26"/>
          <w:lang w:val="en-US"/>
        </w:rPr>
        <w:t>nhập</w:t>
      </w:r>
      <w:proofErr w:type="spellEnd"/>
      <w:r w:rsidRPr="00462319">
        <w:rPr>
          <w:i/>
          <w:sz w:val="26"/>
        </w:rPr>
        <w:t>” :</w:t>
      </w:r>
    </w:p>
    <w:p w14:paraId="460F28F4" w14:textId="5EDBA5B7" w:rsidR="007A6809" w:rsidRPr="00462319" w:rsidRDefault="0053104E" w:rsidP="007A11B6">
      <w:pPr>
        <w:pStyle w:val="BodyText"/>
        <w:spacing w:before="9"/>
        <w:ind w:firstLine="424"/>
        <w:rPr>
          <w:i/>
          <w:sz w:val="9"/>
          <w:lang w:val="en-US"/>
        </w:rPr>
      </w:pPr>
      <w:r w:rsidRPr="00462319">
        <w:rPr>
          <w:i/>
          <w:sz w:val="9"/>
          <w:lang w:val="en-US"/>
        </w:rPr>
        <w:t>\</w:t>
      </w:r>
    </w:p>
    <w:p w14:paraId="4EA2F22F" w14:textId="3DBF5CD6" w:rsidR="007A6809" w:rsidRPr="00462319" w:rsidRDefault="00CE6671" w:rsidP="007A11B6">
      <w:pPr>
        <w:pStyle w:val="BodyText"/>
        <w:ind w:firstLine="424"/>
        <w:rPr>
          <w:i/>
          <w:sz w:val="28"/>
        </w:rPr>
      </w:pPr>
      <w:r w:rsidRPr="00462319">
        <w:rPr>
          <w:i/>
          <w:noProof/>
          <w:sz w:val="28"/>
        </w:rPr>
        <w:drawing>
          <wp:inline distT="0" distB="0" distL="0" distR="0" wp14:anchorId="71595495" wp14:editId="3A51D8C1">
            <wp:extent cx="5314949" cy="2384358"/>
            <wp:effectExtent l="0" t="0" r="0" b="0"/>
            <wp:docPr id="915127637" name="Picture 91512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27637" name=""/>
                    <pic:cNvPicPr/>
                  </pic:nvPicPr>
                  <pic:blipFill>
                    <a:blip r:embed="rId46"/>
                    <a:stretch>
                      <a:fillRect/>
                    </a:stretch>
                  </pic:blipFill>
                  <pic:spPr>
                    <a:xfrm>
                      <a:off x="0" y="0"/>
                      <a:ext cx="5333259" cy="2392572"/>
                    </a:xfrm>
                    <a:prstGeom prst="rect">
                      <a:avLst/>
                    </a:prstGeom>
                  </pic:spPr>
                </pic:pic>
              </a:graphicData>
            </a:graphic>
          </wp:inline>
        </w:drawing>
      </w:r>
    </w:p>
    <w:p w14:paraId="1C0AC007" w14:textId="1A7E8022" w:rsidR="00BB5273" w:rsidRPr="00462319" w:rsidRDefault="00BB5273" w:rsidP="007A11B6">
      <w:pPr>
        <w:pStyle w:val="Heading5"/>
        <w:rPr>
          <w:rFonts w:ascii="Times New Roman" w:hAnsi="Times New Roman" w:cs="Times New Roman"/>
          <w:lang w:val="en-US"/>
        </w:rPr>
      </w:pPr>
      <w:r w:rsidRPr="00462319">
        <w:rPr>
          <w:rFonts w:ascii="Times New Roman" w:hAnsi="Times New Roman" w:cs="Times New Roman"/>
        </w:rPr>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quản</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lí</w:t>
      </w:r>
      <w:proofErr w:type="spellEnd"/>
      <w:r w:rsidRPr="00462319">
        <w:rPr>
          <w:rFonts w:ascii="Times New Roman" w:hAnsi="Times New Roman" w:cs="Times New Roman"/>
          <w:lang w:val="en-US"/>
        </w:rPr>
        <w:t xml:space="preserve"> chi </w:t>
      </w:r>
      <w:proofErr w:type="spellStart"/>
      <w:r w:rsidRPr="00462319">
        <w:rPr>
          <w:rFonts w:ascii="Times New Roman" w:hAnsi="Times New Roman" w:cs="Times New Roman"/>
          <w:lang w:val="en-US"/>
        </w:rPr>
        <w:t>tiết</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phiếu</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nhập</w:t>
      </w:r>
      <w:proofErr w:type="spellEnd"/>
      <w:r w:rsidRPr="00462319">
        <w:rPr>
          <w:rFonts w:ascii="Times New Roman" w:hAnsi="Times New Roman" w:cs="Times New Roman"/>
          <w:lang w:val="en-US"/>
        </w:rPr>
        <w:t xml:space="preserve"> </w:t>
      </w:r>
      <w:r w:rsidRPr="00462319">
        <w:rPr>
          <w:rFonts w:ascii="Times New Roman" w:hAnsi="Times New Roman" w:cs="Times New Roman"/>
          <w:spacing w:val="-3"/>
        </w:rPr>
        <w:t xml:space="preserve"> </w:t>
      </w:r>
      <w:r w:rsidRPr="00462319">
        <w:rPr>
          <w:rFonts w:ascii="Times New Roman" w:hAnsi="Times New Roman" w:cs="Times New Roman"/>
          <w:lang w:val="en-US"/>
        </w:rPr>
        <w:t>:</w:t>
      </w:r>
    </w:p>
    <w:p w14:paraId="5C31C1E0" w14:textId="41BED703" w:rsidR="007A6809" w:rsidRPr="00462319" w:rsidRDefault="007A6809" w:rsidP="007A11B6">
      <w:pPr>
        <w:pStyle w:val="BodyText"/>
        <w:rPr>
          <w:i/>
          <w:sz w:val="28"/>
        </w:rPr>
      </w:pPr>
    </w:p>
    <w:p w14:paraId="7BE78F2E" w14:textId="514B5C3E" w:rsidR="007A6809" w:rsidRPr="00462319" w:rsidRDefault="007A6809" w:rsidP="007A11B6">
      <w:pPr>
        <w:pStyle w:val="BodyText"/>
        <w:rPr>
          <w:i/>
          <w:sz w:val="25"/>
        </w:rPr>
      </w:pPr>
    </w:p>
    <w:p w14:paraId="7D6CCB9F" w14:textId="20454DB0" w:rsidR="007A6809" w:rsidRPr="00462319" w:rsidRDefault="009F0AD0"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00BB5273" w:rsidRPr="00462319">
        <w:rPr>
          <w:i/>
          <w:sz w:val="26"/>
          <w:lang w:val="en-US"/>
        </w:rPr>
        <w:t>Thêm</w:t>
      </w:r>
      <w:proofErr w:type="spellEnd"/>
      <w:r w:rsidR="00BB5273" w:rsidRPr="00462319">
        <w:rPr>
          <w:i/>
          <w:sz w:val="26"/>
          <w:lang w:val="en-US"/>
        </w:rPr>
        <w:t xml:space="preserve"> chi </w:t>
      </w:r>
      <w:proofErr w:type="spellStart"/>
      <w:r w:rsidR="00BB5273" w:rsidRPr="00462319">
        <w:rPr>
          <w:i/>
          <w:sz w:val="26"/>
          <w:lang w:val="en-US"/>
        </w:rPr>
        <w:t>tiết</w:t>
      </w:r>
      <w:proofErr w:type="spellEnd"/>
      <w:r w:rsidR="00BB5273" w:rsidRPr="00462319">
        <w:rPr>
          <w:i/>
          <w:sz w:val="26"/>
          <w:lang w:val="en-US"/>
        </w:rPr>
        <w:t xml:space="preserve"> </w:t>
      </w:r>
      <w:proofErr w:type="spellStart"/>
      <w:r w:rsidR="00BB5273" w:rsidRPr="00462319">
        <w:rPr>
          <w:i/>
          <w:sz w:val="26"/>
          <w:lang w:val="en-US"/>
        </w:rPr>
        <w:t>phiếu</w:t>
      </w:r>
      <w:proofErr w:type="spellEnd"/>
      <w:r w:rsidR="00BB5273" w:rsidRPr="00462319">
        <w:rPr>
          <w:i/>
          <w:sz w:val="26"/>
          <w:lang w:val="en-US"/>
        </w:rPr>
        <w:t xml:space="preserve"> </w:t>
      </w:r>
      <w:proofErr w:type="spellStart"/>
      <w:r w:rsidR="00BB5273" w:rsidRPr="00462319">
        <w:rPr>
          <w:i/>
          <w:sz w:val="26"/>
          <w:lang w:val="en-US"/>
        </w:rPr>
        <w:t>nhập</w:t>
      </w:r>
      <w:proofErr w:type="spellEnd"/>
      <w:r w:rsidRPr="00462319">
        <w:rPr>
          <w:i/>
          <w:sz w:val="26"/>
        </w:rPr>
        <w:t>”</w:t>
      </w:r>
      <w:r w:rsidRPr="00462319">
        <w:rPr>
          <w:i/>
          <w:spacing w:val="-1"/>
          <w:sz w:val="26"/>
        </w:rPr>
        <w:t xml:space="preserve"> </w:t>
      </w:r>
      <w:r w:rsidRPr="00462319">
        <w:rPr>
          <w:i/>
          <w:sz w:val="26"/>
        </w:rPr>
        <w:t>:</w:t>
      </w:r>
    </w:p>
    <w:p w14:paraId="576364BF" w14:textId="47DA5FE8" w:rsidR="00DF71B6" w:rsidRPr="00462319" w:rsidRDefault="00B55280" w:rsidP="00212001">
      <w:pPr>
        <w:ind w:left="424"/>
        <w:rPr>
          <w:i/>
          <w:sz w:val="26"/>
        </w:rPr>
      </w:pPr>
      <w:r w:rsidRPr="00462319">
        <w:rPr>
          <w:i/>
          <w:noProof/>
          <w:sz w:val="26"/>
          <w:lang w:val="en-US"/>
        </w:rPr>
        <w:drawing>
          <wp:inline distT="0" distB="0" distL="0" distR="0" wp14:anchorId="0F0A4E01" wp14:editId="46A5307C">
            <wp:extent cx="5419725" cy="2031316"/>
            <wp:effectExtent l="0" t="0" r="0" b="0"/>
            <wp:docPr id="1567337418" name="Picture 156733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7418" name=""/>
                    <pic:cNvPicPr/>
                  </pic:nvPicPr>
                  <pic:blipFill>
                    <a:blip r:embed="rId47"/>
                    <a:stretch>
                      <a:fillRect/>
                    </a:stretch>
                  </pic:blipFill>
                  <pic:spPr>
                    <a:xfrm>
                      <a:off x="0" y="0"/>
                      <a:ext cx="5430400" cy="2035317"/>
                    </a:xfrm>
                    <a:prstGeom prst="rect">
                      <a:avLst/>
                    </a:prstGeom>
                  </pic:spPr>
                </pic:pic>
              </a:graphicData>
            </a:graphic>
          </wp:inline>
        </w:drawing>
      </w:r>
    </w:p>
    <w:p w14:paraId="72039F35" w14:textId="17A6C950" w:rsidR="00DF71B6" w:rsidRPr="00462319" w:rsidRDefault="00DF71B6"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r w:rsidRPr="00462319">
        <w:rPr>
          <w:i/>
          <w:sz w:val="26"/>
          <w:lang w:val="en-US"/>
        </w:rPr>
        <w:t xml:space="preserve">Xem 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nhập</w:t>
      </w:r>
      <w:proofErr w:type="spellEnd"/>
      <w:r w:rsidRPr="00462319">
        <w:rPr>
          <w:i/>
          <w:sz w:val="26"/>
        </w:rPr>
        <w:t>”</w:t>
      </w:r>
      <w:r w:rsidRPr="00462319">
        <w:rPr>
          <w:i/>
          <w:spacing w:val="-1"/>
          <w:sz w:val="26"/>
        </w:rPr>
        <w:t xml:space="preserve"> </w:t>
      </w:r>
      <w:r w:rsidRPr="00462319">
        <w:rPr>
          <w:i/>
          <w:sz w:val="26"/>
        </w:rPr>
        <w:t>:</w:t>
      </w:r>
    </w:p>
    <w:p w14:paraId="7D1AF195" w14:textId="56DFCE18" w:rsidR="003D5344" w:rsidRPr="00462319" w:rsidRDefault="003D5344" w:rsidP="007A11B6">
      <w:pPr>
        <w:ind w:left="424"/>
        <w:rPr>
          <w:i/>
          <w:sz w:val="26"/>
          <w:lang w:val="en-US"/>
        </w:rPr>
      </w:pPr>
    </w:p>
    <w:p w14:paraId="66D145B0" w14:textId="48CFD35D" w:rsidR="009B5447" w:rsidRPr="00462319" w:rsidRDefault="00594132" w:rsidP="007A11B6">
      <w:pPr>
        <w:ind w:left="424"/>
        <w:rPr>
          <w:i/>
          <w:sz w:val="26"/>
          <w:lang w:val="en-US"/>
        </w:rPr>
      </w:pPr>
      <w:r w:rsidRPr="00462319">
        <w:rPr>
          <w:i/>
          <w:noProof/>
          <w:sz w:val="26"/>
          <w:lang w:val="en-US"/>
        </w:rPr>
        <w:drawing>
          <wp:inline distT="0" distB="0" distL="0" distR="0" wp14:anchorId="67EC83F4" wp14:editId="447F2603">
            <wp:extent cx="5618141" cy="2019300"/>
            <wp:effectExtent l="0" t="0" r="0" b="0"/>
            <wp:docPr id="2065238258" name="Picture 206523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8258" name=""/>
                    <pic:cNvPicPr/>
                  </pic:nvPicPr>
                  <pic:blipFill>
                    <a:blip r:embed="rId48"/>
                    <a:stretch>
                      <a:fillRect/>
                    </a:stretch>
                  </pic:blipFill>
                  <pic:spPr>
                    <a:xfrm>
                      <a:off x="0" y="0"/>
                      <a:ext cx="5644543" cy="2028790"/>
                    </a:xfrm>
                    <a:prstGeom prst="rect">
                      <a:avLst/>
                    </a:prstGeom>
                  </pic:spPr>
                </pic:pic>
              </a:graphicData>
            </a:graphic>
          </wp:inline>
        </w:drawing>
      </w:r>
    </w:p>
    <w:p w14:paraId="42C4109C" w14:textId="62F2500C" w:rsidR="003D5344" w:rsidRPr="00462319" w:rsidRDefault="003D5344" w:rsidP="007A11B6">
      <w:pPr>
        <w:ind w:left="424"/>
        <w:rPr>
          <w:i/>
          <w:sz w:val="26"/>
          <w:lang w:val="en-US"/>
        </w:rPr>
      </w:pPr>
    </w:p>
    <w:p w14:paraId="0AE15101" w14:textId="5D313F53" w:rsidR="003D5344" w:rsidRPr="00462319" w:rsidRDefault="003D5344"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Xóa</w:t>
      </w:r>
      <w:proofErr w:type="spellEnd"/>
      <w:r w:rsidRPr="00462319">
        <w:rPr>
          <w:i/>
          <w:sz w:val="26"/>
          <w:lang w:val="en-US"/>
        </w:rPr>
        <w:t xml:space="preserve"> 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nhập</w:t>
      </w:r>
      <w:proofErr w:type="spellEnd"/>
      <w:r w:rsidRPr="00462319">
        <w:rPr>
          <w:i/>
          <w:sz w:val="26"/>
        </w:rPr>
        <w:t>”</w:t>
      </w:r>
      <w:r w:rsidRPr="00462319">
        <w:rPr>
          <w:i/>
          <w:spacing w:val="-1"/>
          <w:sz w:val="26"/>
        </w:rPr>
        <w:t xml:space="preserve"> </w:t>
      </w:r>
      <w:r w:rsidRPr="00462319">
        <w:rPr>
          <w:i/>
          <w:sz w:val="26"/>
        </w:rPr>
        <w:t>:</w:t>
      </w:r>
    </w:p>
    <w:p w14:paraId="0F6138DC" w14:textId="2C5139A4" w:rsidR="00DF44EA" w:rsidRPr="00462319" w:rsidRDefault="00BE08EC" w:rsidP="00212001">
      <w:pPr>
        <w:ind w:left="424"/>
        <w:rPr>
          <w:i/>
          <w:sz w:val="26"/>
        </w:rPr>
      </w:pPr>
      <w:r w:rsidRPr="00462319">
        <w:rPr>
          <w:i/>
          <w:noProof/>
          <w:sz w:val="26"/>
          <w:lang w:val="en-US"/>
        </w:rPr>
        <w:lastRenderedPageBreak/>
        <w:drawing>
          <wp:inline distT="0" distB="0" distL="0" distR="0" wp14:anchorId="7A8ED5D5" wp14:editId="1C80411E">
            <wp:extent cx="5638801" cy="2196820"/>
            <wp:effectExtent l="0" t="0" r="0" b="0"/>
            <wp:docPr id="1338181736" name="Picture 133818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1736" name=""/>
                    <pic:cNvPicPr/>
                  </pic:nvPicPr>
                  <pic:blipFill>
                    <a:blip r:embed="rId49"/>
                    <a:stretch>
                      <a:fillRect/>
                    </a:stretch>
                  </pic:blipFill>
                  <pic:spPr>
                    <a:xfrm>
                      <a:off x="0" y="0"/>
                      <a:ext cx="5648469" cy="2200587"/>
                    </a:xfrm>
                    <a:prstGeom prst="rect">
                      <a:avLst/>
                    </a:prstGeom>
                  </pic:spPr>
                </pic:pic>
              </a:graphicData>
            </a:graphic>
          </wp:inline>
        </w:drawing>
      </w:r>
    </w:p>
    <w:p w14:paraId="1850EE18" w14:textId="66A97E5A" w:rsidR="003D5344" w:rsidRPr="00462319" w:rsidRDefault="003D5344"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0096606D" w:rsidRPr="00462319">
        <w:rPr>
          <w:i/>
          <w:sz w:val="26"/>
          <w:lang w:val="en-US"/>
        </w:rPr>
        <w:t>Sửa</w:t>
      </w:r>
      <w:proofErr w:type="spellEnd"/>
      <w:r w:rsidRPr="00462319">
        <w:rPr>
          <w:i/>
          <w:sz w:val="26"/>
          <w:lang w:val="en-US"/>
        </w:rPr>
        <w:t xml:space="preserve"> 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nhập</w:t>
      </w:r>
      <w:proofErr w:type="spellEnd"/>
      <w:r w:rsidRPr="00462319">
        <w:rPr>
          <w:i/>
          <w:sz w:val="26"/>
        </w:rPr>
        <w:t>”</w:t>
      </w:r>
      <w:r w:rsidRPr="00462319">
        <w:rPr>
          <w:i/>
          <w:spacing w:val="-1"/>
          <w:sz w:val="26"/>
        </w:rPr>
        <w:t xml:space="preserve"> </w:t>
      </w:r>
      <w:r w:rsidRPr="00462319">
        <w:rPr>
          <w:i/>
          <w:sz w:val="26"/>
        </w:rPr>
        <w:t>:</w:t>
      </w:r>
    </w:p>
    <w:p w14:paraId="6654741C" w14:textId="3B873558" w:rsidR="00DF44EA" w:rsidRPr="00462319" w:rsidRDefault="00DF44EA" w:rsidP="007A11B6">
      <w:pPr>
        <w:ind w:left="424"/>
        <w:rPr>
          <w:i/>
          <w:sz w:val="26"/>
          <w:lang w:val="en-US"/>
        </w:rPr>
      </w:pPr>
    </w:p>
    <w:p w14:paraId="5719E7B6" w14:textId="1F7A46AF" w:rsidR="00DF44EA" w:rsidRPr="00462319" w:rsidRDefault="00BE08EC" w:rsidP="007A11B6">
      <w:pPr>
        <w:ind w:firstLine="424"/>
        <w:rPr>
          <w:i/>
          <w:sz w:val="26"/>
          <w:lang w:val="en-US"/>
        </w:rPr>
      </w:pPr>
      <w:r w:rsidRPr="00462319">
        <w:rPr>
          <w:i/>
          <w:noProof/>
          <w:sz w:val="26"/>
          <w:lang w:val="en-US"/>
        </w:rPr>
        <w:drawing>
          <wp:inline distT="0" distB="0" distL="0" distR="0" wp14:anchorId="30F67B6C" wp14:editId="0477FCD8">
            <wp:extent cx="5514976" cy="2353411"/>
            <wp:effectExtent l="0" t="0" r="0" b="0"/>
            <wp:docPr id="118789820" name="Picture 11878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820" name=""/>
                    <pic:cNvPicPr/>
                  </pic:nvPicPr>
                  <pic:blipFill>
                    <a:blip r:embed="rId50"/>
                    <a:stretch>
                      <a:fillRect/>
                    </a:stretch>
                  </pic:blipFill>
                  <pic:spPr>
                    <a:xfrm>
                      <a:off x="0" y="0"/>
                      <a:ext cx="5522126" cy="2356462"/>
                    </a:xfrm>
                    <a:prstGeom prst="rect">
                      <a:avLst/>
                    </a:prstGeom>
                  </pic:spPr>
                </pic:pic>
              </a:graphicData>
            </a:graphic>
          </wp:inline>
        </w:drawing>
      </w:r>
    </w:p>
    <w:p w14:paraId="5C832C3C" w14:textId="4D164809" w:rsidR="005E4199" w:rsidRPr="00462319" w:rsidRDefault="005E4199" w:rsidP="007A11B6">
      <w:pPr>
        <w:ind w:firstLine="424"/>
        <w:rPr>
          <w:i/>
          <w:sz w:val="26"/>
          <w:lang w:val="en-US"/>
        </w:rPr>
      </w:pPr>
    </w:p>
    <w:p w14:paraId="20CD9CB7" w14:textId="4F86A282" w:rsidR="005E4199" w:rsidRPr="00462319" w:rsidRDefault="005E4199" w:rsidP="007A11B6">
      <w:pPr>
        <w:pStyle w:val="Heading5"/>
        <w:rPr>
          <w:rFonts w:ascii="Times New Roman" w:hAnsi="Times New Roman" w:cs="Times New Roman"/>
          <w:lang w:val="en-US"/>
        </w:rPr>
      </w:pPr>
      <w:r w:rsidRPr="00462319">
        <w:rPr>
          <w:rFonts w:ascii="Times New Roman" w:hAnsi="Times New Roman" w:cs="Times New Roman"/>
        </w:rPr>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quản</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lí</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phiếu</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xuất</w:t>
      </w:r>
      <w:proofErr w:type="spellEnd"/>
      <w:r w:rsidRPr="00462319">
        <w:rPr>
          <w:rFonts w:ascii="Times New Roman" w:hAnsi="Times New Roman" w:cs="Times New Roman"/>
          <w:lang w:val="en-US"/>
        </w:rPr>
        <w:t xml:space="preserve"> </w:t>
      </w:r>
      <w:r w:rsidRPr="00462319">
        <w:rPr>
          <w:rFonts w:ascii="Times New Roman" w:hAnsi="Times New Roman" w:cs="Times New Roman"/>
          <w:spacing w:val="-3"/>
        </w:rPr>
        <w:t xml:space="preserve"> </w:t>
      </w:r>
      <w:r w:rsidRPr="00462319">
        <w:rPr>
          <w:rFonts w:ascii="Times New Roman" w:hAnsi="Times New Roman" w:cs="Times New Roman"/>
          <w:lang w:val="en-US"/>
        </w:rPr>
        <w:t>:</w:t>
      </w:r>
    </w:p>
    <w:p w14:paraId="02A54531" w14:textId="548A0D2B" w:rsidR="00273E93" w:rsidRPr="00462319" w:rsidRDefault="00273E93"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Thêm</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w:t>
      </w:r>
    </w:p>
    <w:p w14:paraId="732E97D8" w14:textId="6AD65DA7" w:rsidR="001F2CE7" w:rsidRPr="00462319" w:rsidRDefault="001F2CE7" w:rsidP="007A11B6">
      <w:pPr>
        <w:ind w:left="424"/>
        <w:rPr>
          <w:i/>
          <w:sz w:val="26"/>
          <w:lang w:val="en-US"/>
        </w:rPr>
      </w:pPr>
    </w:p>
    <w:p w14:paraId="0334EF51" w14:textId="5A04C24E" w:rsidR="00401501" w:rsidRPr="00462319" w:rsidRDefault="00D13FF5" w:rsidP="007A11B6">
      <w:pPr>
        <w:ind w:firstLine="424"/>
        <w:rPr>
          <w:i/>
          <w:sz w:val="26"/>
          <w:lang w:val="en-US"/>
        </w:rPr>
      </w:pPr>
      <w:r w:rsidRPr="00462319">
        <w:rPr>
          <w:i/>
          <w:noProof/>
          <w:sz w:val="26"/>
          <w:lang w:val="en-US"/>
        </w:rPr>
        <w:drawing>
          <wp:inline distT="0" distB="0" distL="0" distR="0" wp14:anchorId="039F0F6B" wp14:editId="79B2C48B">
            <wp:extent cx="5581649" cy="2225811"/>
            <wp:effectExtent l="0" t="0" r="0" b="0"/>
            <wp:docPr id="119940533" name="Picture 11994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533" name=""/>
                    <pic:cNvPicPr/>
                  </pic:nvPicPr>
                  <pic:blipFill>
                    <a:blip r:embed="rId51"/>
                    <a:stretch>
                      <a:fillRect/>
                    </a:stretch>
                  </pic:blipFill>
                  <pic:spPr>
                    <a:xfrm>
                      <a:off x="0" y="0"/>
                      <a:ext cx="5596272" cy="2231642"/>
                    </a:xfrm>
                    <a:prstGeom prst="rect">
                      <a:avLst/>
                    </a:prstGeom>
                  </pic:spPr>
                </pic:pic>
              </a:graphicData>
            </a:graphic>
          </wp:inline>
        </w:drawing>
      </w:r>
    </w:p>
    <w:p w14:paraId="3E2E46EB" w14:textId="3CD3CE72" w:rsidR="00507D33" w:rsidRPr="00462319" w:rsidRDefault="00507D33" w:rsidP="007A11B6">
      <w:pPr>
        <w:ind w:firstLine="424"/>
        <w:rPr>
          <w:i/>
          <w:sz w:val="26"/>
          <w:lang w:val="en-US"/>
        </w:rPr>
      </w:pPr>
    </w:p>
    <w:p w14:paraId="2F64816E" w14:textId="77777777" w:rsidR="0054569F" w:rsidRPr="00462319" w:rsidRDefault="0054569F" w:rsidP="007A11B6">
      <w:pPr>
        <w:rPr>
          <w:i/>
          <w:sz w:val="26"/>
        </w:rPr>
      </w:pPr>
      <w:r w:rsidRPr="00462319">
        <w:rPr>
          <w:i/>
          <w:sz w:val="26"/>
        </w:rPr>
        <w:br w:type="page"/>
      </w:r>
    </w:p>
    <w:p w14:paraId="08BA09FA" w14:textId="334CBE15" w:rsidR="00507D33" w:rsidRPr="00462319" w:rsidRDefault="00507D33" w:rsidP="007A11B6">
      <w:pPr>
        <w:ind w:left="424"/>
        <w:rPr>
          <w:i/>
          <w:sz w:val="26"/>
          <w:lang w:val="en-US"/>
        </w:rPr>
      </w:pPr>
      <w:r w:rsidRPr="00462319">
        <w:rPr>
          <w:i/>
          <w:sz w:val="26"/>
        </w:rPr>
        <w:lastRenderedPageBreak/>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r w:rsidRPr="00462319">
        <w:rPr>
          <w:i/>
          <w:sz w:val="26"/>
          <w:lang w:val="en-US"/>
        </w:rPr>
        <w:t>Xem</w:t>
      </w:r>
      <w:r w:rsidR="0072489A" w:rsidRPr="00462319">
        <w:rPr>
          <w:i/>
          <w:sz w:val="26"/>
          <w:lang w:val="en-US"/>
        </w:rPr>
        <w:t xml:space="preserve"> </w:t>
      </w:r>
      <w:proofErr w:type="spellStart"/>
      <w:r w:rsidR="0072489A" w:rsidRPr="00462319">
        <w:rPr>
          <w:i/>
          <w:sz w:val="26"/>
          <w:lang w:val="en-US"/>
        </w:rPr>
        <w:t>danh</w:t>
      </w:r>
      <w:proofErr w:type="spellEnd"/>
      <w:r w:rsidR="0072489A" w:rsidRPr="00462319">
        <w:rPr>
          <w:i/>
          <w:sz w:val="26"/>
          <w:lang w:val="en-US"/>
        </w:rPr>
        <w:t xml:space="preserve"> </w:t>
      </w:r>
      <w:proofErr w:type="spellStart"/>
      <w:r w:rsidR="0072489A" w:rsidRPr="00462319">
        <w:rPr>
          <w:i/>
          <w:sz w:val="26"/>
          <w:lang w:val="en-US"/>
        </w:rPr>
        <w:t>sách</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w:t>
      </w:r>
    </w:p>
    <w:p w14:paraId="7F1E97F4" w14:textId="3BC18A0B" w:rsidR="0054569F" w:rsidRPr="00462319" w:rsidRDefault="0054569F" w:rsidP="007A11B6">
      <w:pPr>
        <w:ind w:left="424"/>
        <w:rPr>
          <w:i/>
          <w:sz w:val="26"/>
          <w:lang w:val="en-US"/>
        </w:rPr>
      </w:pPr>
    </w:p>
    <w:p w14:paraId="619E76CA" w14:textId="00762E99" w:rsidR="0054569F" w:rsidRPr="00462319" w:rsidRDefault="00B56DC1" w:rsidP="007A11B6">
      <w:pPr>
        <w:ind w:left="424"/>
        <w:rPr>
          <w:i/>
          <w:sz w:val="26"/>
          <w:lang w:val="en-US"/>
        </w:rPr>
      </w:pPr>
      <w:r w:rsidRPr="00462319">
        <w:rPr>
          <w:i/>
          <w:noProof/>
          <w:sz w:val="26"/>
          <w:lang w:val="en-US"/>
        </w:rPr>
        <w:drawing>
          <wp:inline distT="0" distB="0" distL="0" distR="0" wp14:anchorId="50E660A6" wp14:editId="31169B92">
            <wp:extent cx="5582429" cy="2695951"/>
            <wp:effectExtent l="0" t="0" r="0" b="9525"/>
            <wp:docPr id="1452761312" name="Picture 145276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1312" name=""/>
                    <pic:cNvPicPr/>
                  </pic:nvPicPr>
                  <pic:blipFill>
                    <a:blip r:embed="rId52"/>
                    <a:stretch>
                      <a:fillRect/>
                    </a:stretch>
                  </pic:blipFill>
                  <pic:spPr>
                    <a:xfrm>
                      <a:off x="0" y="0"/>
                      <a:ext cx="5582429" cy="2695951"/>
                    </a:xfrm>
                    <a:prstGeom prst="rect">
                      <a:avLst/>
                    </a:prstGeom>
                  </pic:spPr>
                </pic:pic>
              </a:graphicData>
            </a:graphic>
          </wp:inline>
        </w:drawing>
      </w:r>
    </w:p>
    <w:p w14:paraId="7F71006D" w14:textId="0AD98F1B" w:rsidR="005D08A2" w:rsidRPr="00462319" w:rsidRDefault="005D08A2" w:rsidP="007A11B6">
      <w:pPr>
        <w:ind w:left="424"/>
        <w:rPr>
          <w:i/>
          <w:sz w:val="26"/>
          <w:lang w:val="en-US"/>
        </w:rPr>
      </w:pPr>
    </w:p>
    <w:p w14:paraId="5D144444" w14:textId="5BB9E5D9" w:rsidR="005D08A2" w:rsidRPr="00462319" w:rsidRDefault="005D08A2"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Xóa</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w:t>
      </w:r>
    </w:p>
    <w:p w14:paraId="4CEDE26D" w14:textId="5753C0BF" w:rsidR="005D08A2" w:rsidRPr="00462319" w:rsidRDefault="005D08A2" w:rsidP="007A11B6">
      <w:pPr>
        <w:ind w:left="424"/>
        <w:rPr>
          <w:i/>
          <w:sz w:val="26"/>
          <w:lang w:val="en-US"/>
        </w:rPr>
      </w:pPr>
    </w:p>
    <w:p w14:paraId="44FA5949" w14:textId="4316333B" w:rsidR="003466C3" w:rsidRPr="00462319" w:rsidRDefault="003466C3" w:rsidP="007A11B6">
      <w:pPr>
        <w:ind w:left="424"/>
        <w:rPr>
          <w:i/>
          <w:sz w:val="26"/>
          <w:lang w:val="en-US"/>
        </w:rPr>
      </w:pPr>
    </w:p>
    <w:p w14:paraId="64875F39" w14:textId="77777777" w:rsidR="00212001" w:rsidRDefault="00B04000" w:rsidP="007A11B6">
      <w:pPr>
        <w:ind w:left="424"/>
        <w:rPr>
          <w:i/>
          <w:sz w:val="26"/>
          <w:lang w:val="en-US"/>
        </w:rPr>
      </w:pPr>
      <w:r w:rsidRPr="00462319">
        <w:rPr>
          <w:i/>
          <w:noProof/>
          <w:sz w:val="26"/>
          <w:lang w:val="en-US"/>
        </w:rPr>
        <w:drawing>
          <wp:inline distT="0" distB="0" distL="0" distR="0" wp14:anchorId="7C0C9363" wp14:editId="097F3BAC">
            <wp:extent cx="5611008" cy="2553056"/>
            <wp:effectExtent l="0" t="0" r="8890" b="0"/>
            <wp:docPr id="1786484493" name="Picture 178648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4493" name=""/>
                    <pic:cNvPicPr/>
                  </pic:nvPicPr>
                  <pic:blipFill>
                    <a:blip r:embed="rId53"/>
                    <a:stretch>
                      <a:fillRect/>
                    </a:stretch>
                  </pic:blipFill>
                  <pic:spPr>
                    <a:xfrm>
                      <a:off x="0" y="0"/>
                      <a:ext cx="5611008" cy="2553056"/>
                    </a:xfrm>
                    <a:prstGeom prst="rect">
                      <a:avLst/>
                    </a:prstGeom>
                  </pic:spPr>
                </pic:pic>
              </a:graphicData>
            </a:graphic>
          </wp:inline>
        </w:drawing>
      </w:r>
    </w:p>
    <w:p w14:paraId="5CCEF320" w14:textId="73D59A24" w:rsidR="005D08A2" w:rsidRPr="00462319" w:rsidRDefault="005D08A2"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Sửa</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w:t>
      </w:r>
    </w:p>
    <w:p w14:paraId="5459FC16" w14:textId="5D469983" w:rsidR="00080255" w:rsidRPr="00462319" w:rsidRDefault="00080255" w:rsidP="007A11B6">
      <w:pPr>
        <w:ind w:left="424"/>
        <w:rPr>
          <w:i/>
          <w:sz w:val="26"/>
          <w:lang w:val="en-US"/>
        </w:rPr>
      </w:pPr>
    </w:p>
    <w:p w14:paraId="43CE9113" w14:textId="63348294" w:rsidR="00080255" w:rsidRPr="00462319" w:rsidRDefault="00043597" w:rsidP="007A11B6">
      <w:pPr>
        <w:ind w:left="424"/>
        <w:rPr>
          <w:i/>
          <w:sz w:val="26"/>
          <w:lang w:val="en-US"/>
        </w:rPr>
      </w:pPr>
      <w:r w:rsidRPr="00462319">
        <w:rPr>
          <w:i/>
          <w:noProof/>
          <w:sz w:val="26"/>
          <w:lang w:val="en-US"/>
        </w:rPr>
        <w:drawing>
          <wp:inline distT="0" distB="0" distL="0" distR="0" wp14:anchorId="70825648" wp14:editId="58351C07">
            <wp:extent cx="5582285" cy="1932305"/>
            <wp:effectExtent l="0" t="0" r="0" b="0"/>
            <wp:docPr id="2133901260" name="Picture 213390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1260" name=""/>
                    <pic:cNvPicPr/>
                  </pic:nvPicPr>
                  <pic:blipFill>
                    <a:blip r:embed="rId54"/>
                    <a:stretch>
                      <a:fillRect/>
                    </a:stretch>
                  </pic:blipFill>
                  <pic:spPr>
                    <a:xfrm>
                      <a:off x="0" y="0"/>
                      <a:ext cx="5621437" cy="1945857"/>
                    </a:xfrm>
                    <a:prstGeom prst="rect">
                      <a:avLst/>
                    </a:prstGeom>
                  </pic:spPr>
                </pic:pic>
              </a:graphicData>
            </a:graphic>
          </wp:inline>
        </w:drawing>
      </w:r>
    </w:p>
    <w:p w14:paraId="3AE809F7" w14:textId="787C0F87" w:rsidR="00E84E07" w:rsidRPr="00462319" w:rsidRDefault="00E84E07" w:rsidP="007A11B6">
      <w:pPr>
        <w:ind w:left="424"/>
        <w:rPr>
          <w:i/>
          <w:sz w:val="26"/>
          <w:lang w:val="en-US"/>
        </w:rPr>
      </w:pPr>
    </w:p>
    <w:p w14:paraId="17D6F8BE" w14:textId="5995FB5B" w:rsidR="00E84E07" w:rsidRPr="00462319" w:rsidRDefault="00E84E07"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r w:rsidRPr="00462319">
        <w:rPr>
          <w:i/>
          <w:sz w:val="26"/>
          <w:lang w:val="en-US"/>
        </w:rPr>
        <w:t xml:space="preserve">Quản </w:t>
      </w:r>
      <w:proofErr w:type="spellStart"/>
      <w:r w:rsidRPr="00462319">
        <w:rPr>
          <w:i/>
          <w:sz w:val="26"/>
          <w:lang w:val="en-US"/>
        </w:rPr>
        <w:t>lí</w:t>
      </w:r>
      <w:proofErr w:type="spellEnd"/>
      <w:r w:rsidRPr="00462319">
        <w:rPr>
          <w:i/>
          <w:sz w:val="26"/>
          <w:lang w:val="en-US"/>
        </w:rPr>
        <w:t xml:space="preserve"> 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w:t>
      </w:r>
    </w:p>
    <w:p w14:paraId="2807968B" w14:textId="4A6C9F2F" w:rsidR="00E84E07" w:rsidRPr="00462319" w:rsidRDefault="00E84E07" w:rsidP="007A11B6">
      <w:pPr>
        <w:ind w:left="424"/>
        <w:rPr>
          <w:i/>
          <w:sz w:val="26"/>
          <w:lang w:val="en-US"/>
        </w:rPr>
      </w:pPr>
    </w:p>
    <w:p w14:paraId="599B0399" w14:textId="732B52F1" w:rsidR="005E4199" w:rsidRPr="00462319" w:rsidRDefault="00E15455" w:rsidP="00212001">
      <w:pPr>
        <w:ind w:left="424"/>
        <w:rPr>
          <w:i/>
          <w:sz w:val="26"/>
          <w:lang w:val="en-US"/>
        </w:rPr>
      </w:pPr>
      <w:r w:rsidRPr="00462319">
        <w:rPr>
          <w:i/>
          <w:noProof/>
          <w:sz w:val="26"/>
          <w:lang w:val="en-US"/>
        </w:rPr>
        <w:drawing>
          <wp:inline distT="0" distB="0" distL="0" distR="0" wp14:anchorId="576423FE" wp14:editId="37C59E31">
            <wp:extent cx="5915851" cy="2734057"/>
            <wp:effectExtent l="0" t="0" r="0" b="9525"/>
            <wp:docPr id="1950337315" name="Picture 195033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7315" name=""/>
                    <pic:cNvPicPr/>
                  </pic:nvPicPr>
                  <pic:blipFill>
                    <a:blip r:embed="rId55"/>
                    <a:stretch>
                      <a:fillRect/>
                    </a:stretch>
                  </pic:blipFill>
                  <pic:spPr>
                    <a:xfrm>
                      <a:off x="0" y="0"/>
                      <a:ext cx="5915851" cy="2734057"/>
                    </a:xfrm>
                    <a:prstGeom prst="rect">
                      <a:avLst/>
                    </a:prstGeom>
                  </pic:spPr>
                </pic:pic>
              </a:graphicData>
            </a:graphic>
          </wp:inline>
        </w:drawing>
      </w:r>
    </w:p>
    <w:p w14:paraId="3835BB07" w14:textId="3BFAA457" w:rsidR="00DF44EA" w:rsidRPr="00462319" w:rsidRDefault="00DF44EA" w:rsidP="007A11B6">
      <w:pPr>
        <w:ind w:firstLine="424"/>
        <w:rPr>
          <w:i/>
          <w:sz w:val="26"/>
          <w:lang w:val="en-US"/>
        </w:rPr>
      </w:pPr>
    </w:p>
    <w:p w14:paraId="649D76C1" w14:textId="43DBB7EF" w:rsidR="004E1760" w:rsidRPr="00462319" w:rsidRDefault="004E1760" w:rsidP="007A11B6">
      <w:pPr>
        <w:pStyle w:val="Heading5"/>
        <w:rPr>
          <w:rFonts w:ascii="Times New Roman" w:hAnsi="Times New Roman" w:cs="Times New Roman"/>
          <w:lang w:val="en-US"/>
        </w:rPr>
      </w:pPr>
      <w:r w:rsidRPr="00462319">
        <w:rPr>
          <w:rFonts w:ascii="Times New Roman" w:hAnsi="Times New Roman" w:cs="Times New Roman"/>
        </w:rPr>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quản</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lí</w:t>
      </w:r>
      <w:proofErr w:type="spellEnd"/>
      <w:r w:rsidRPr="00462319">
        <w:rPr>
          <w:rFonts w:ascii="Times New Roman" w:hAnsi="Times New Roman" w:cs="Times New Roman"/>
          <w:lang w:val="en-US"/>
        </w:rPr>
        <w:t xml:space="preserve"> chi </w:t>
      </w:r>
      <w:proofErr w:type="spellStart"/>
      <w:r w:rsidRPr="00462319">
        <w:rPr>
          <w:rFonts w:ascii="Times New Roman" w:hAnsi="Times New Roman" w:cs="Times New Roman"/>
          <w:lang w:val="en-US"/>
        </w:rPr>
        <w:t>tiết</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phiếu</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xuất</w:t>
      </w:r>
      <w:proofErr w:type="spellEnd"/>
      <w:r w:rsidRPr="00462319">
        <w:rPr>
          <w:rFonts w:ascii="Times New Roman" w:hAnsi="Times New Roman" w:cs="Times New Roman"/>
          <w:lang w:val="en-US"/>
        </w:rPr>
        <w:t xml:space="preserve"> </w:t>
      </w:r>
      <w:r w:rsidRPr="00462319">
        <w:rPr>
          <w:rFonts w:ascii="Times New Roman" w:hAnsi="Times New Roman" w:cs="Times New Roman"/>
          <w:spacing w:val="-3"/>
        </w:rPr>
        <w:t xml:space="preserve"> </w:t>
      </w:r>
      <w:r w:rsidRPr="00462319">
        <w:rPr>
          <w:rFonts w:ascii="Times New Roman" w:hAnsi="Times New Roman" w:cs="Times New Roman"/>
          <w:lang w:val="en-US"/>
        </w:rPr>
        <w:t>:</w:t>
      </w:r>
    </w:p>
    <w:p w14:paraId="4F4EDC02" w14:textId="197F6E88" w:rsidR="00DF44EA" w:rsidRPr="00462319" w:rsidRDefault="00DF44EA" w:rsidP="007A11B6">
      <w:pPr>
        <w:ind w:firstLine="424"/>
        <w:rPr>
          <w:i/>
          <w:sz w:val="26"/>
          <w:lang w:val="en-US"/>
        </w:rPr>
      </w:pPr>
    </w:p>
    <w:p w14:paraId="6FD16E71" w14:textId="5BADC8C3" w:rsidR="00DF44EA" w:rsidRPr="00462319" w:rsidRDefault="00DF44EA"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00522652" w:rsidRPr="00462319">
        <w:rPr>
          <w:i/>
          <w:sz w:val="26"/>
          <w:lang w:val="en-US"/>
        </w:rPr>
        <w:t>Thêm</w:t>
      </w:r>
      <w:proofErr w:type="spellEnd"/>
      <w:r w:rsidR="00522652" w:rsidRPr="00462319">
        <w:rPr>
          <w:i/>
          <w:sz w:val="26"/>
          <w:lang w:val="en-US"/>
        </w:rPr>
        <w:t xml:space="preserve"> </w:t>
      </w:r>
      <w:r w:rsidRPr="00462319">
        <w:rPr>
          <w:i/>
          <w:sz w:val="26"/>
          <w:lang w:val="en-US"/>
        </w:rPr>
        <w:t xml:space="preserve">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00DF51E3" w:rsidRPr="00462319">
        <w:rPr>
          <w:i/>
          <w:sz w:val="26"/>
          <w:lang w:val="en-US"/>
        </w:rPr>
        <w:t>xuất</w:t>
      </w:r>
      <w:proofErr w:type="spellEnd"/>
      <w:r w:rsidRPr="00462319">
        <w:rPr>
          <w:i/>
          <w:sz w:val="26"/>
        </w:rPr>
        <w:t>”</w:t>
      </w:r>
      <w:r w:rsidRPr="00462319">
        <w:rPr>
          <w:i/>
          <w:spacing w:val="-1"/>
          <w:sz w:val="26"/>
        </w:rPr>
        <w:t xml:space="preserve"> </w:t>
      </w:r>
      <w:r w:rsidRPr="00462319">
        <w:rPr>
          <w:i/>
          <w:sz w:val="26"/>
        </w:rPr>
        <w:t>:</w:t>
      </w:r>
    </w:p>
    <w:p w14:paraId="660AEF52" w14:textId="48C0117A" w:rsidR="00DF51E3" w:rsidRPr="00462319" w:rsidRDefault="00DF51E3" w:rsidP="007A11B6">
      <w:pPr>
        <w:ind w:left="424"/>
        <w:rPr>
          <w:i/>
          <w:sz w:val="26"/>
          <w:lang w:val="en-US"/>
        </w:rPr>
      </w:pPr>
    </w:p>
    <w:p w14:paraId="4A95B066" w14:textId="28BC37F1" w:rsidR="00666F5F" w:rsidRPr="00462319" w:rsidRDefault="00B874B4" w:rsidP="007A11B6">
      <w:pPr>
        <w:ind w:left="424"/>
        <w:rPr>
          <w:i/>
          <w:sz w:val="26"/>
          <w:lang w:val="en-US"/>
        </w:rPr>
      </w:pPr>
      <w:r w:rsidRPr="00462319">
        <w:rPr>
          <w:i/>
          <w:noProof/>
          <w:sz w:val="26"/>
          <w:lang w:val="en-US"/>
        </w:rPr>
        <w:drawing>
          <wp:inline distT="0" distB="0" distL="0" distR="0" wp14:anchorId="1EC9040D" wp14:editId="77E69C7D">
            <wp:extent cx="5534025" cy="2210183"/>
            <wp:effectExtent l="0" t="0" r="0" b="0"/>
            <wp:docPr id="1366069480" name="Picture 136606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9480" name=""/>
                    <pic:cNvPicPr/>
                  </pic:nvPicPr>
                  <pic:blipFill>
                    <a:blip r:embed="rId56"/>
                    <a:stretch>
                      <a:fillRect/>
                    </a:stretch>
                  </pic:blipFill>
                  <pic:spPr>
                    <a:xfrm>
                      <a:off x="0" y="0"/>
                      <a:ext cx="5554613" cy="2218405"/>
                    </a:xfrm>
                    <a:prstGeom prst="rect">
                      <a:avLst/>
                    </a:prstGeom>
                  </pic:spPr>
                </pic:pic>
              </a:graphicData>
            </a:graphic>
          </wp:inline>
        </w:drawing>
      </w:r>
    </w:p>
    <w:p w14:paraId="5E760A24" w14:textId="0B6B4665" w:rsidR="00E84E07" w:rsidRPr="00462319" w:rsidRDefault="00E84E07" w:rsidP="007A11B6">
      <w:pPr>
        <w:ind w:left="424"/>
        <w:rPr>
          <w:i/>
          <w:sz w:val="26"/>
          <w:lang w:val="en-US"/>
        </w:rPr>
      </w:pPr>
    </w:p>
    <w:p w14:paraId="5DDC7D46" w14:textId="77777777" w:rsidR="00212001" w:rsidRDefault="00212001">
      <w:pPr>
        <w:rPr>
          <w:i/>
          <w:sz w:val="26"/>
        </w:rPr>
      </w:pPr>
      <w:r>
        <w:rPr>
          <w:i/>
          <w:sz w:val="26"/>
        </w:rPr>
        <w:br w:type="page"/>
      </w:r>
    </w:p>
    <w:p w14:paraId="62D03B70" w14:textId="6019EE6C" w:rsidR="00AD43E8" w:rsidRPr="00462319" w:rsidRDefault="00AD43E8" w:rsidP="007A11B6">
      <w:pPr>
        <w:ind w:left="424"/>
        <w:rPr>
          <w:i/>
          <w:sz w:val="26"/>
          <w:lang w:val="en-US"/>
        </w:rPr>
      </w:pPr>
      <w:r w:rsidRPr="00462319">
        <w:rPr>
          <w:i/>
          <w:sz w:val="26"/>
        </w:rPr>
        <w:lastRenderedPageBreak/>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r w:rsidR="00666F5F" w:rsidRPr="00462319">
        <w:rPr>
          <w:i/>
          <w:sz w:val="26"/>
          <w:lang w:val="en-US"/>
        </w:rPr>
        <w:t xml:space="preserve">Xem </w:t>
      </w:r>
      <w:r w:rsidRPr="00462319">
        <w:rPr>
          <w:i/>
          <w:sz w:val="26"/>
          <w:lang w:val="en-US"/>
        </w:rPr>
        <w:t xml:space="preserve">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w:t>
      </w:r>
    </w:p>
    <w:p w14:paraId="046C070C" w14:textId="2D7858B3" w:rsidR="00666F5F" w:rsidRPr="00462319" w:rsidRDefault="00666F5F" w:rsidP="007A11B6">
      <w:pPr>
        <w:ind w:left="424"/>
        <w:rPr>
          <w:i/>
          <w:sz w:val="26"/>
          <w:lang w:val="en-US"/>
        </w:rPr>
      </w:pPr>
    </w:p>
    <w:p w14:paraId="6FC8FE5D" w14:textId="29E6182E" w:rsidR="00E84E07" w:rsidRPr="00462319" w:rsidRDefault="002008FB" w:rsidP="00212001">
      <w:pPr>
        <w:ind w:left="424"/>
        <w:rPr>
          <w:i/>
          <w:sz w:val="26"/>
        </w:rPr>
      </w:pPr>
      <w:r w:rsidRPr="00462319">
        <w:rPr>
          <w:i/>
          <w:noProof/>
          <w:sz w:val="26"/>
          <w:lang w:val="en-US"/>
        </w:rPr>
        <w:drawing>
          <wp:inline distT="0" distB="0" distL="0" distR="0" wp14:anchorId="5DAD59EB" wp14:editId="2D7ED0AB">
            <wp:extent cx="5616410" cy="2305050"/>
            <wp:effectExtent l="0" t="0" r="0" b="0"/>
            <wp:docPr id="1799772910" name="Picture 179977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2910" name=""/>
                    <pic:cNvPicPr/>
                  </pic:nvPicPr>
                  <pic:blipFill>
                    <a:blip r:embed="rId57"/>
                    <a:stretch>
                      <a:fillRect/>
                    </a:stretch>
                  </pic:blipFill>
                  <pic:spPr>
                    <a:xfrm>
                      <a:off x="0" y="0"/>
                      <a:ext cx="5624727" cy="2308463"/>
                    </a:xfrm>
                    <a:prstGeom prst="rect">
                      <a:avLst/>
                    </a:prstGeom>
                  </pic:spPr>
                </pic:pic>
              </a:graphicData>
            </a:graphic>
          </wp:inline>
        </w:drawing>
      </w:r>
    </w:p>
    <w:p w14:paraId="24F66DF1" w14:textId="716FF9A4" w:rsidR="00D769F9" w:rsidRPr="00462319" w:rsidRDefault="00D769F9"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Xóa</w:t>
      </w:r>
      <w:proofErr w:type="spellEnd"/>
      <w:r w:rsidRPr="00462319">
        <w:rPr>
          <w:i/>
          <w:sz w:val="26"/>
          <w:lang w:val="en-US"/>
        </w:rPr>
        <w:t xml:space="preserve"> 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w:t>
      </w:r>
    </w:p>
    <w:p w14:paraId="244EF3AE" w14:textId="69E70012" w:rsidR="00F0268C" w:rsidRPr="00462319" w:rsidRDefault="00F0268C" w:rsidP="007A11B6">
      <w:pPr>
        <w:ind w:left="424"/>
        <w:rPr>
          <w:i/>
          <w:sz w:val="26"/>
          <w:lang w:val="en-US"/>
        </w:rPr>
      </w:pPr>
    </w:p>
    <w:p w14:paraId="2DBA66D0" w14:textId="6FC63595" w:rsidR="009150F4" w:rsidRPr="00462319" w:rsidRDefault="005D4599" w:rsidP="007A11B6">
      <w:pPr>
        <w:ind w:left="424"/>
        <w:rPr>
          <w:i/>
          <w:sz w:val="26"/>
          <w:lang w:val="en-US"/>
        </w:rPr>
      </w:pPr>
      <w:r w:rsidRPr="00462319">
        <w:rPr>
          <w:i/>
          <w:noProof/>
          <w:sz w:val="26"/>
          <w:lang w:val="en-US"/>
        </w:rPr>
        <w:drawing>
          <wp:inline distT="0" distB="0" distL="0" distR="0" wp14:anchorId="22028FF0" wp14:editId="30408538">
            <wp:extent cx="5467351" cy="2063151"/>
            <wp:effectExtent l="0" t="0" r="0" b="0"/>
            <wp:docPr id="1397522802" name="Picture 139752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22802" name=""/>
                    <pic:cNvPicPr/>
                  </pic:nvPicPr>
                  <pic:blipFill>
                    <a:blip r:embed="rId58"/>
                    <a:stretch>
                      <a:fillRect/>
                    </a:stretch>
                  </pic:blipFill>
                  <pic:spPr>
                    <a:xfrm>
                      <a:off x="0" y="0"/>
                      <a:ext cx="5481656" cy="2068549"/>
                    </a:xfrm>
                    <a:prstGeom prst="rect">
                      <a:avLst/>
                    </a:prstGeom>
                  </pic:spPr>
                </pic:pic>
              </a:graphicData>
            </a:graphic>
          </wp:inline>
        </w:drawing>
      </w:r>
    </w:p>
    <w:p w14:paraId="0FDBE5AE" w14:textId="5DFAA5C7" w:rsidR="00E84E07" w:rsidRPr="00462319" w:rsidRDefault="00E84E07" w:rsidP="007A11B6">
      <w:pPr>
        <w:ind w:left="424"/>
        <w:rPr>
          <w:i/>
          <w:sz w:val="26"/>
          <w:lang w:val="en-US"/>
        </w:rPr>
      </w:pPr>
    </w:p>
    <w:p w14:paraId="003BFEEB" w14:textId="3E1F4EC7" w:rsidR="009150F4" w:rsidRPr="00462319" w:rsidRDefault="009150F4"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00EE6518" w:rsidRPr="00462319">
        <w:rPr>
          <w:i/>
          <w:sz w:val="26"/>
          <w:lang w:val="en-US"/>
        </w:rPr>
        <w:t>Sửa</w:t>
      </w:r>
      <w:proofErr w:type="spellEnd"/>
      <w:r w:rsidRPr="00462319">
        <w:rPr>
          <w:i/>
          <w:sz w:val="26"/>
          <w:lang w:val="en-US"/>
        </w:rPr>
        <w:t xml:space="preserve"> 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w:t>
      </w:r>
    </w:p>
    <w:p w14:paraId="621DFAF3" w14:textId="73B6AB11" w:rsidR="009150F4" w:rsidRPr="00462319" w:rsidRDefault="009150F4" w:rsidP="007A11B6">
      <w:pPr>
        <w:ind w:left="424"/>
        <w:rPr>
          <w:i/>
          <w:sz w:val="26"/>
          <w:lang w:val="en-US"/>
        </w:rPr>
      </w:pPr>
    </w:p>
    <w:p w14:paraId="42CBA8C9" w14:textId="5C41D887" w:rsidR="009150F4" w:rsidRPr="00462319" w:rsidRDefault="007E2DB4" w:rsidP="007A11B6">
      <w:pPr>
        <w:ind w:left="424"/>
        <w:rPr>
          <w:i/>
          <w:sz w:val="26"/>
          <w:lang w:val="en-US"/>
        </w:rPr>
      </w:pPr>
      <w:r w:rsidRPr="00462319">
        <w:rPr>
          <w:i/>
          <w:noProof/>
          <w:sz w:val="26"/>
          <w:lang w:val="en-US"/>
        </w:rPr>
        <w:drawing>
          <wp:inline distT="0" distB="0" distL="0" distR="0" wp14:anchorId="651CA3CF" wp14:editId="492AB5AC">
            <wp:extent cx="5467351" cy="2042746"/>
            <wp:effectExtent l="0" t="0" r="0" b="0"/>
            <wp:docPr id="2139088742" name="Picture 213908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8742" name=""/>
                    <pic:cNvPicPr/>
                  </pic:nvPicPr>
                  <pic:blipFill>
                    <a:blip r:embed="rId59"/>
                    <a:stretch>
                      <a:fillRect/>
                    </a:stretch>
                  </pic:blipFill>
                  <pic:spPr>
                    <a:xfrm>
                      <a:off x="0" y="0"/>
                      <a:ext cx="5484694" cy="2049226"/>
                    </a:xfrm>
                    <a:prstGeom prst="rect">
                      <a:avLst/>
                    </a:prstGeom>
                  </pic:spPr>
                </pic:pic>
              </a:graphicData>
            </a:graphic>
          </wp:inline>
        </w:drawing>
      </w:r>
    </w:p>
    <w:p w14:paraId="4F39C77B" w14:textId="77777777" w:rsidR="00212001" w:rsidRDefault="00212001" w:rsidP="007A11B6">
      <w:pPr>
        <w:pStyle w:val="Heading5"/>
        <w:rPr>
          <w:rFonts w:ascii="Times New Roman" w:hAnsi="Times New Roman" w:cs="Times New Roman"/>
          <w:lang w:val="en-US"/>
        </w:rPr>
      </w:pPr>
      <w:r>
        <w:rPr>
          <w:rFonts w:ascii="Times New Roman" w:hAnsi="Times New Roman" w:cs="Times New Roman"/>
          <w:lang w:val="en-US"/>
        </w:rPr>
        <w:br/>
      </w:r>
    </w:p>
    <w:p w14:paraId="6EF4F32B" w14:textId="77777777" w:rsidR="00212001" w:rsidRDefault="00212001">
      <w:pPr>
        <w:rPr>
          <w:rFonts w:eastAsiaTheme="majorEastAsia"/>
          <w:color w:val="365F91" w:themeColor="accent1" w:themeShade="BF"/>
          <w:lang w:val="en-US"/>
        </w:rPr>
      </w:pPr>
      <w:r>
        <w:rPr>
          <w:lang w:val="en-US"/>
        </w:rPr>
        <w:br w:type="page"/>
      </w:r>
    </w:p>
    <w:p w14:paraId="779318A0" w14:textId="76A69026" w:rsidR="004B5F49" w:rsidRPr="00462319" w:rsidRDefault="004B5F49" w:rsidP="007A11B6">
      <w:pPr>
        <w:pStyle w:val="Heading5"/>
        <w:rPr>
          <w:rFonts w:ascii="Times New Roman" w:hAnsi="Times New Roman" w:cs="Times New Roman"/>
          <w:lang w:val="en-US"/>
        </w:rPr>
      </w:pPr>
      <w:r w:rsidRPr="00462319">
        <w:rPr>
          <w:rFonts w:ascii="Times New Roman" w:hAnsi="Times New Roman" w:cs="Times New Roman"/>
        </w:rPr>
        <w:lastRenderedPageBreak/>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quản</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lí</w:t>
      </w:r>
      <w:proofErr w:type="spellEnd"/>
      <w:r w:rsidRPr="00462319">
        <w:rPr>
          <w:rFonts w:ascii="Times New Roman" w:hAnsi="Times New Roman" w:cs="Times New Roman"/>
          <w:lang w:val="en-US"/>
        </w:rPr>
        <w:t xml:space="preserve"> </w:t>
      </w:r>
      <w:proofErr w:type="spellStart"/>
      <w:r w:rsidR="00226DC0" w:rsidRPr="00462319">
        <w:rPr>
          <w:rFonts w:ascii="Times New Roman" w:hAnsi="Times New Roman" w:cs="Times New Roman"/>
          <w:lang w:val="en-US"/>
        </w:rPr>
        <w:t>h</w:t>
      </w:r>
      <w:r w:rsidR="00E311F3" w:rsidRPr="00462319">
        <w:rPr>
          <w:rFonts w:ascii="Times New Roman" w:hAnsi="Times New Roman" w:cs="Times New Roman"/>
          <w:lang w:val="en-US"/>
        </w:rPr>
        <w:t>àng</w:t>
      </w:r>
      <w:proofErr w:type="spellEnd"/>
      <w:r w:rsidR="00E311F3" w:rsidRPr="00462319">
        <w:rPr>
          <w:rFonts w:ascii="Times New Roman" w:hAnsi="Times New Roman" w:cs="Times New Roman"/>
          <w:lang w:val="en-US"/>
        </w:rPr>
        <w:t xml:space="preserve"> </w:t>
      </w:r>
      <w:proofErr w:type="spellStart"/>
      <w:r w:rsidR="00E311F3" w:rsidRPr="00462319">
        <w:rPr>
          <w:rFonts w:ascii="Times New Roman" w:hAnsi="Times New Roman" w:cs="Times New Roman"/>
          <w:lang w:val="en-US"/>
        </w:rPr>
        <w:t>hóa</w:t>
      </w:r>
      <w:proofErr w:type="spellEnd"/>
      <w:r w:rsidRPr="00462319">
        <w:rPr>
          <w:rFonts w:ascii="Times New Roman" w:hAnsi="Times New Roman" w:cs="Times New Roman"/>
          <w:lang w:val="en-US"/>
        </w:rPr>
        <w:t>:</w:t>
      </w:r>
    </w:p>
    <w:p w14:paraId="332FD952" w14:textId="6E5DBF5F" w:rsidR="00E311F3" w:rsidRPr="00462319" w:rsidRDefault="00917973"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Thêm</w:t>
      </w:r>
      <w:proofErr w:type="spellEnd"/>
      <w:r w:rsidRPr="00462319">
        <w:rPr>
          <w:i/>
          <w:sz w:val="26"/>
          <w:lang w:val="en-US"/>
        </w:rPr>
        <w:t xml:space="preserve"> </w:t>
      </w:r>
      <w:proofErr w:type="spellStart"/>
      <w:r w:rsidR="004F0CB0" w:rsidRPr="00462319">
        <w:rPr>
          <w:i/>
          <w:sz w:val="26"/>
          <w:lang w:val="en-US"/>
        </w:rPr>
        <w:t>hàng</w:t>
      </w:r>
      <w:proofErr w:type="spellEnd"/>
      <w:r w:rsidR="004F0CB0" w:rsidRPr="00462319">
        <w:rPr>
          <w:i/>
          <w:sz w:val="26"/>
          <w:lang w:val="en-US"/>
        </w:rPr>
        <w:t xml:space="preserve"> </w:t>
      </w:r>
      <w:proofErr w:type="spellStart"/>
      <w:r w:rsidR="004F0CB0" w:rsidRPr="00462319">
        <w:rPr>
          <w:i/>
          <w:sz w:val="26"/>
          <w:lang w:val="en-US"/>
        </w:rPr>
        <w:t>hóa</w:t>
      </w:r>
      <w:proofErr w:type="spellEnd"/>
      <w:r w:rsidRPr="00462319">
        <w:rPr>
          <w:i/>
          <w:sz w:val="26"/>
        </w:rPr>
        <w:t>”</w:t>
      </w:r>
      <w:r w:rsidRPr="00462319">
        <w:rPr>
          <w:i/>
          <w:spacing w:val="-1"/>
          <w:sz w:val="26"/>
        </w:rPr>
        <w:t xml:space="preserve"> </w:t>
      </w:r>
      <w:r w:rsidRPr="00462319">
        <w:rPr>
          <w:i/>
          <w:sz w:val="26"/>
        </w:rPr>
        <w:t>:</w:t>
      </w:r>
    </w:p>
    <w:p w14:paraId="5AB0428A" w14:textId="36F58066" w:rsidR="008A6E61" w:rsidRPr="00462319" w:rsidRDefault="008A6E61" w:rsidP="007A11B6">
      <w:pPr>
        <w:ind w:left="424"/>
        <w:rPr>
          <w:i/>
          <w:sz w:val="26"/>
          <w:lang w:val="en-US"/>
        </w:rPr>
      </w:pPr>
      <w:r w:rsidRPr="00462319">
        <w:rPr>
          <w:noProof/>
          <w:lang w:val="en-US"/>
        </w:rPr>
        <w:drawing>
          <wp:inline distT="0" distB="0" distL="0" distR="0" wp14:anchorId="034BA1D9" wp14:editId="078CBEAD">
            <wp:extent cx="5434598" cy="2953385"/>
            <wp:effectExtent l="0" t="0" r="0" b="0"/>
            <wp:docPr id="730045902" name="Picture 73004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45902" name=""/>
                    <pic:cNvPicPr/>
                  </pic:nvPicPr>
                  <pic:blipFill>
                    <a:blip r:embed="rId60"/>
                    <a:stretch>
                      <a:fillRect/>
                    </a:stretch>
                  </pic:blipFill>
                  <pic:spPr>
                    <a:xfrm>
                      <a:off x="0" y="0"/>
                      <a:ext cx="5445694" cy="2959415"/>
                    </a:xfrm>
                    <a:prstGeom prst="rect">
                      <a:avLst/>
                    </a:prstGeom>
                  </pic:spPr>
                </pic:pic>
              </a:graphicData>
            </a:graphic>
          </wp:inline>
        </w:drawing>
      </w:r>
    </w:p>
    <w:p w14:paraId="7D059BA0" w14:textId="588C4A3E" w:rsidR="004B5F49" w:rsidRPr="00462319" w:rsidRDefault="004B5F49" w:rsidP="007A11B6">
      <w:pPr>
        <w:ind w:left="424"/>
        <w:rPr>
          <w:i/>
          <w:sz w:val="26"/>
          <w:lang w:val="en-US"/>
        </w:rPr>
      </w:pPr>
      <w:r w:rsidRPr="00462319">
        <w:rPr>
          <w:i/>
          <w:sz w:val="26"/>
          <w:lang w:val="en-US"/>
        </w:rPr>
        <w:br/>
      </w:r>
    </w:p>
    <w:p w14:paraId="56A53553" w14:textId="07BEF63C" w:rsidR="00F0268C" w:rsidRPr="00462319" w:rsidRDefault="00F0268C" w:rsidP="007A11B6">
      <w:pPr>
        <w:ind w:left="424"/>
        <w:rPr>
          <w:i/>
          <w:sz w:val="26"/>
          <w:lang w:val="en-US"/>
        </w:rPr>
      </w:pPr>
    </w:p>
    <w:p w14:paraId="4A4C8ABD" w14:textId="33359FF1" w:rsidR="004B3C1D" w:rsidRPr="00462319" w:rsidRDefault="004B3C1D"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r w:rsidRPr="00462319">
        <w:rPr>
          <w:i/>
          <w:sz w:val="26"/>
          <w:lang w:val="en-US"/>
        </w:rPr>
        <w:t xml:space="preserve">Xem </w:t>
      </w:r>
      <w:proofErr w:type="spellStart"/>
      <w:r w:rsidRPr="00462319">
        <w:rPr>
          <w:i/>
          <w:sz w:val="26"/>
          <w:lang w:val="en-US"/>
        </w:rPr>
        <w:t>hàng</w:t>
      </w:r>
      <w:proofErr w:type="spellEnd"/>
      <w:r w:rsidRPr="00462319">
        <w:rPr>
          <w:i/>
          <w:sz w:val="26"/>
          <w:lang w:val="en-US"/>
        </w:rPr>
        <w:t xml:space="preserve"> </w:t>
      </w:r>
      <w:proofErr w:type="spellStart"/>
      <w:r w:rsidRPr="00462319">
        <w:rPr>
          <w:i/>
          <w:sz w:val="26"/>
          <w:lang w:val="en-US"/>
        </w:rPr>
        <w:t>hóa</w:t>
      </w:r>
      <w:proofErr w:type="spellEnd"/>
      <w:r w:rsidRPr="00462319">
        <w:rPr>
          <w:i/>
          <w:sz w:val="26"/>
        </w:rPr>
        <w:t>”</w:t>
      </w:r>
      <w:r w:rsidRPr="00462319">
        <w:rPr>
          <w:i/>
          <w:spacing w:val="-1"/>
          <w:sz w:val="26"/>
        </w:rPr>
        <w:t xml:space="preserve"> </w:t>
      </w:r>
      <w:r w:rsidRPr="00462319">
        <w:rPr>
          <w:i/>
          <w:sz w:val="26"/>
        </w:rPr>
        <w:t>:</w:t>
      </w:r>
    </w:p>
    <w:p w14:paraId="3674A29A" w14:textId="43F922FB" w:rsidR="008850ED" w:rsidRPr="00462319" w:rsidRDefault="008850ED" w:rsidP="007A11B6">
      <w:pPr>
        <w:ind w:left="424"/>
        <w:rPr>
          <w:i/>
          <w:sz w:val="26"/>
          <w:lang w:val="en-US"/>
        </w:rPr>
      </w:pPr>
    </w:p>
    <w:p w14:paraId="7029FAEC" w14:textId="38B66535" w:rsidR="008850ED" w:rsidRPr="00462319" w:rsidRDefault="008850ED" w:rsidP="007A11B6">
      <w:pPr>
        <w:ind w:left="424"/>
        <w:rPr>
          <w:i/>
          <w:sz w:val="26"/>
          <w:lang w:val="en-US"/>
        </w:rPr>
      </w:pPr>
      <w:r w:rsidRPr="00462319">
        <w:rPr>
          <w:i/>
          <w:noProof/>
          <w:sz w:val="26"/>
          <w:lang w:val="en-US"/>
        </w:rPr>
        <w:drawing>
          <wp:inline distT="0" distB="0" distL="0" distR="0" wp14:anchorId="48557CEB" wp14:editId="6F7A8960">
            <wp:extent cx="5461618" cy="2411942"/>
            <wp:effectExtent l="0" t="0" r="0" b="0"/>
            <wp:docPr id="749555406" name="Picture 74955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5406" name=""/>
                    <pic:cNvPicPr/>
                  </pic:nvPicPr>
                  <pic:blipFill>
                    <a:blip r:embed="rId61"/>
                    <a:stretch>
                      <a:fillRect/>
                    </a:stretch>
                  </pic:blipFill>
                  <pic:spPr>
                    <a:xfrm>
                      <a:off x="0" y="0"/>
                      <a:ext cx="5504790" cy="2431007"/>
                    </a:xfrm>
                    <a:prstGeom prst="rect">
                      <a:avLst/>
                    </a:prstGeom>
                  </pic:spPr>
                </pic:pic>
              </a:graphicData>
            </a:graphic>
          </wp:inline>
        </w:drawing>
      </w:r>
    </w:p>
    <w:p w14:paraId="66D7442B" w14:textId="47BFC017" w:rsidR="00F92AFA" w:rsidRPr="00462319" w:rsidRDefault="00F92AFA" w:rsidP="007A11B6">
      <w:pPr>
        <w:ind w:left="424"/>
        <w:rPr>
          <w:i/>
          <w:sz w:val="26"/>
          <w:lang w:val="en-US"/>
        </w:rPr>
      </w:pPr>
    </w:p>
    <w:p w14:paraId="1A5F0FB6" w14:textId="22390215" w:rsidR="00666F5F" w:rsidRPr="00462319" w:rsidRDefault="00666F5F" w:rsidP="007A11B6">
      <w:pPr>
        <w:ind w:left="424"/>
        <w:rPr>
          <w:i/>
          <w:sz w:val="26"/>
          <w:lang w:val="en-US"/>
        </w:rPr>
      </w:pPr>
    </w:p>
    <w:p w14:paraId="7727CDA0" w14:textId="0F5F5D6B" w:rsidR="00F92AFA" w:rsidRPr="00462319" w:rsidRDefault="00F92AFA"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Xóa</w:t>
      </w:r>
      <w:proofErr w:type="spellEnd"/>
      <w:r w:rsidRPr="00462319">
        <w:rPr>
          <w:i/>
          <w:sz w:val="26"/>
          <w:lang w:val="en-US"/>
        </w:rPr>
        <w:t xml:space="preserve"> </w:t>
      </w:r>
      <w:proofErr w:type="spellStart"/>
      <w:r w:rsidRPr="00462319">
        <w:rPr>
          <w:i/>
          <w:sz w:val="26"/>
          <w:lang w:val="en-US"/>
        </w:rPr>
        <w:t>hàng</w:t>
      </w:r>
      <w:proofErr w:type="spellEnd"/>
      <w:r w:rsidRPr="00462319">
        <w:rPr>
          <w:i/>
          <w:sz w:val="26"/>
          <w:lang w:val="en-US"/>
        </w:rPr>
        <w:t xml:space="preserve"> </w:t>
      </w:r>
      <w:proofErr w:type="spellStart"/>
      <w:r w:rsidRPr="00462319">
        <w:rPr>
          <w:i/>
          <w:sz w:val="26"/>
          <w:lang w:val="en-US"/>
        </w:rPr>
        <w:t>hóa</w:t>
      </w:r>
      <w:proofErr w:type="spellEnd"/>
      <w:r w:rsidRPr="00462319">
        <w:rPr>
          <w:i/>
          <w:sz w:val="26"/>
        </w:rPr>
        <w:t>”</w:t>
      </w:r>
      <w:r w:rsidRPr="00462319">
        <w:rPr>
          <w:i/>
          <w:spacing w:val="-1"/>
          <w:sz w:val="26"/>
        </w:rPr>
        <w:t xml:space="preserve"> </w:t>
      </w:r>
      <w:r w:rsidRPr="00462319">
        <w:rPr>
          <w:i/>
          <w:sz w:val="26"/>
        </w:rPr>
        <w:t>:</w:t>
      </w:r>
    </w:p>
    <w:p w14:paraId="7A85DE33" w14:textId="00119D4D" w:rsidR="00666F5F" w:rsidRPr="00462319" w:rsidRDefault="00666F5F" w:rsidP="007A11B6">
      <w:pPr>
        <w:ind w:left="424"/>
        <w:rPr>
          <w:i/>
          <w:sz w:val="26"/>
          <w:lang w:val="en-US"/>
        </w:rPr>
      </w:pPr>
    </w:p>
    <w:p w14:paraId="0F8FEE5B" w14:textId="7D072EEA" w:rsidR="00E82015" w:rsidRPr="00462319" w:rsidRDefault="00376558" w:rsidP="007A11B6">
      <w:pPr>
        <w:ind w:left="424"/>
        <w:rPr>
          <w:i/>
          <w:sz w:val="26"/>
          <w:lang w:val="en-US"/>
        </w:rPr>
      </w:pPr>
      <w:r w:rsidRPr="00462319">
        <w:rPr>
          <w:i/>
          <w:noProof/>
          <w:sz w:val="26"/>
          <w:lang w:val="en-US"/>
        </w:rPr>
        <w:lastRenderedPageBreak/>
        <w:drawing>
          <wp:inline distT="0" distB="0" distL="0" distR="0" wp14:anchorId="7B4F96D6" wp14:editId="62F19D77">
            <wp:extent cx="5477934" cy="2589728"/>
            <wp:effectExtent l="0" t="0" r="0" b="0"/>
            <wp:docPr id="60593912" name="Picture 6059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912" name=""/>
                    <pic:cNvPicPr/>
                  </pic:nvPicPr>
                  <pic:blipFill>
                    <a:blip r:embed="rId62"/>
                    <a:stretch>
                      <a:fillRect/>
                    </a:stretch>
                  </pic:blipFill>
                  <pic:spPr>
                    <a:xfrm>
                      <a:off x="0" y="0"/>
                      <a:ext cx="5554601" cy="2625973"/>
                    </a:xfrm>
                    <a:prstGeom prst="rect">
                      <a:avLst/>
                    </a:prstGeom>
                  </pic:spPr>
                </pic:pic>
              </a:graphicData>
            </a:graphic>
          </wp:inline>
        </w:drawing>
      </w:r>
    </w:p>
    <w:p w14:paraId="74FBCF67" w14:textId="6C478A42" w:rsidR="00376558" w:rsidRPr="00462319" w:rsidRDefault="00376558"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Sửa</w:t>
      </w:r>
      <w:proofErr w:type="spellEnd"/>
      <w:r w:rsidRPr="00462319">
        <w:rPr>
          <w:i/>
          <w:sz w:val="26"/>
          <w:lang w:val="en-US"/>
        </w:rPr>
        <w:t xml:space="preserve"> </w:t>
      </w:r>
      <w:proofErr w:type="spellStart"/>
      <w:r w:rsidRPr="00462319">
        <w:rPr>
          <w:i/>
          <w:sz w:val="26"/>
          <w:lang w:val="en-US"/>
        </w:rPr>
        <w:t>hàng</w:t>
      </w:r>
      <w:proofErr w:type="spellEnd"/>
      <w:r w:rsidRPr="00462319">
        <w:rPr>
          <w:i/>
          <w:sz w:val="26"/>
          <w:lang w:val="en-US"/>
        </w:rPr>
        <w:t xml:space="preserve"> </w:t>
      </w:r>
      <w:proofErr w:type="spellStart"/>
      <w:r w:rsidRPr="00462319">
        <w:rPr>
          <w:i/>
          <w:sz w:val="26"/>
          <w:lang w:val="en-US"/>
        </w:rPr>
        <w:t>hóa</w:t>
      </w:r>
      <w:proofErr w:type="spellEnd"/>
      <w:r w:rsidRPr="00462319">
        <w:rPr>
          <w:i/>
          <w:sz w:val="26"/>
        </w:rPr>
        <w:t>”</w:t>
      </w:r>
      <w:r w:rsidRPr="00462319">
        <w:rPr>
          <w:i/>
          <w:spacing w:val="-1"/>
          <w:sz w:val="26"/>
        </w:rPr>
        <w:t xml:space="preserve"> </w:t>
      </w:r>
      <w:r w:rsidRPr="00462319">
        <w:rPr>
          <w:i/>
          <w:sz w:val="26"/>
        </w:rPr>
        <w:t>:</w:t>
      </w:r>
    </w:p>
    <w:p w14:paraId="45B7B6D7" w14:textId="413AD763" w:rsidR="00E82015" w:rsidRPr="00462319" w:rsidRDefault="00E82015" w:rsidP="007A11B6">
      <w:pPr>
        <w:ind w:left="424"/>
        <w:rPr>
          <w:i/>
          <w:sz w:val="26"/>
          <w:lang w:val="en-US"/>
        </w:rPr>
      </w:pPr>
    </w:p>
    <w:p w14:paraId="55DA0FC1" w14:textId="2AA64896" w:rsidR="00E82015" w:rsidRPr="00462319" w:rsidRDefault="00E82015" w:rsidP="007A11B6">
      <w:pPr>
        <w:ind w:left="424"/>
        <w:rPr>
          <w:i/>
          <w:sz w:val="26"/>
          <w:lang w:val="en-US"/>
        </w:rPr>
      </w:pPr>
      <w:r w:rsidRPr="00462319">
        <w:rPr>
          <w:i/>
          <w:noProof/>
          <w:sz w:val="26"/>
          <w:lang w:val="en-US"/>
        </w:rPr>
        <w:drawing>
          <wp:inline distT="0" distB="0" distL="0" distR="0" wp14:anchorId="483B6986" wp14:editId="761CBD6D">
            <wp:extent cx="5494867" cy="2979145"/>
            <wp:effectExtent l="0" t="0" r="0" b="0"/>
            <wp:docPr id="1717336179" name="Picture 171733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36179" name=""/>
                    <pic:cNvPicPr/>
                  </pic:nvPicPr>
                  <pic:blipFill>
                    <a:blip r:embed="rId63"/>
                    <a:stretch>
                      <a:fillRect/>
                    </a:stretch>
                  </pic:blipFill>
                  <pic:spPr>
                    <a:xfrm>
                      <a:off x="0" y="0"/>
                      <a:ext cx="5559464" cy="3014167"/>
                    </a:xfrm>
                    <a:prstGeom prst="rect">
                      <a:avLst/>
                    </a:prstGeom>
                  </pic:spPr>
                </pic:pic>
              </a:graphicData>
            </a:graphic>
          </wp:inline>
        </w:drawing>
      </w:r>
    </w:p>
    <w:p w14:paraId="6956B3A1" w14:textId="0965CC62" w:rsidR="00E82015" w:rsidRPr="00462319" w:rsidRDefault="00E82015" w:rsidP="007A11B6">
      <w:pPr>
        <w:ind w:left="424"/>
        <w:rPr>
          <w:i/>
          <w:sz w:val="26"/>
          <w:lang w:val="en-US"/>
        </w:rPr>
      </w:pPr>
    </w:p>
    <w:p w14:paraId="3507C327" w14:textId="38EF177E" w:rsidR="00B06C67" w:rsidRPr="00462319" w:rsidRDefault="000B45D5" w:rsidP="007A11B6">
      <w:pPr>
        <w:pStyle w:val="Heading5"/>
        <w:rPr>
          <w:rFonts w:ascii="Times New Roman" w:hAnsi="Times New Roman" w:cs="Times New Roman"/>
          <w:lang w:val="en-US"/>
        </w:rPr>
      </w:pPr>
      <w:r w:rsidRPr="00462319">
        <w:rPr>
          <w:rFonts w:ascii="Times New Roman" w:hAnsi="Times New Roman" w:cs="Times New Roman"/>
        </w:rPr>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quản</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lí</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khách</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hàng</w:t>
      </w:r>
      <w:proofErr w:type="spellEnd"/>
      <w:r w:rsidRPr="00462319">
        <w:rPr>
          <w:rFonts w:ascii="Times New Roman" w:hAnsi="Times New Roman" w:cs="Times New Roman"/>
          <w:lang w:val="en-US"/>
        </w:rPr>
        <w:t xml:space="preserve"> :</w:t>
      </w:r>
    </w:p>
    <w:p w14:paraId="3BA6A51E" w14:textId="37CCAD1F" w:rsidR="00E82015" w:rsidRPr="00462319" w:rsidRDefault="000B45D5"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Thêm</w:t>
      </w:r>
      <w:proofErr w:type="spellEnd"/>
      <w:r w:rsidRPr="00462319">
        <w:rPr>
          <w:i/>
          <w:sz w:val="26"/>
          <w:lang w:val="en-US"/>
        </w:rPr>
        <w:t xml:space="preserve"> </w:t>
      </w:r>
      <w:proofErr w:type="spellStart"/>
      <w:r w:rsidR="00082569" w:rsidRPr="00462319">
        <w:rPr>
          <w:i/>
          <w:sz w:val="26"/>
          <w:lang w:val="en-US"/>
        </w:rPr>
        <w:t>khách</w:t>
      </w:r>
      <w:proofErr w:type="spellEnd"/>
      <w:r w:rsidR="00082569" w:rsidRPr="00462319">
        <w:rPr>
          <w:i/>
          <w:sz w:val="26"/>
          <w:lang w:val="en-US"/>
        </w:rPr>
        <w:t xml:space="preserve"> </w:t>
      </w:r>
      <w:proofErr w:type="spellStart"/>
      <w:r w:rsidR="00082569" w:rsidRPr="00462319">
        <w:rPr>
          <w:i/>
          <w:sz w:val="26"/>
          <w:lang w:val="en-US"/>
        </w:rPr>
        <w:t>hàng</w:t>
      </w:r>
      <w:proofErr w:type="spellEnd"/>
      <w:r w:rsidR="00082569" w:rsidRPr="00462319">
        <w:rPr>
          <w:i/>
          <w:sz w:val="26"/>
          <w:lang w:val="en-US"/>
        </w:rPr>
        <w:t xml:space="preserve"> </w:t>
      </w:r>
      <w:r w:rsidRPr="00462319">
        <w:rPr>
          <w:i/>
          <w:sz w:val="26"/>
        </w:rPr>
        <w:t>”</w:t>
      </w:r>
      <w:r w:rsidRPr="00462319">
        <w:rPr>
          <w:i/>
          <w:spacing w:val="-1"/>
          <w:sz w:val="26"/>
        </w:rPr>
        <w:t xml:space="preserve"> </w:t>
      </w:r>
      <w:r w:rsidRPr="00462319">
        <w:rPr>
          <w:i/>
          <w:sz w:val="26"/>
        </w:rPr>
        <w:t>:</w:t>
      </w:r>
    </w:p>
    <w:p w14:paraId="21D0DF55" w14:textId="215E6FCB" w:rsidR="005270A3" w:rsidRPr="00462319" w:rsidRDefault="005270A3" w:rsidP="007A11B6">
      <w:pPr>
        <w:ind w:left="424"/>
        <w:rPr>
          <w:i/>
          <w:sz w:val="26"/>
          <w:lang w:val="en-US"/>
        </w:rPr>
      </w:pPr>
    </w:p>
    <w:p w14:paraId="71B8DF68" w14:textId="2F1BE367" w:rsidR="005270A3" w:rsidRPr="00462319" w:rsidRDefault="005270A3" w:rsidP="007A11B6">
      <w:pPr>
        <w:ind w:left="424"/>
        <w:rPr>
          <w:i/>
          <w:sz w:val="26"/>
          <w:lang w:val="en-US"/>
        </w:rPr>
      </w:pPr>
      <w:r w:rsidRPr="00462319">
        <w:rPr>
          <w:i/>
          <w:noProof/>
          <w:sz w:val="26"/>
          <w:lang w:val="en-US"/>
        </w:rPr>
        <w:drawing>
          <wp:inline distT="0" distB="0" distL="0" distR="0" wp14:anchorId="5BEFA0A3" wp14:editId="6AF76365">
            <wp:extent cx="5628640" cy="1916935"/>
            <wp:effectExtent l="0" t="0" r="0" b="7620"/>
            <wp:docPr id="143009287" name="Picture 14300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287" name=""/>
                    <pic:cNvPicPr/>
                  </pic:nvPicPr>
                  <pic:blipFill>
                    <a:blip r:embed="rId64"/>
                    <a:stretch>
                      <a:fillRect/>
                    </a:stretch>
                  </pic:blipFill>
                  <pic:spPr>
                    <a:xfrm>
                      <a:off x="0" y="0"/>
                      <a:ext cx="5641907" cy="1921453"/>
                    </a:xfrm>
                    <a:prstGeom prst="rect">
                      <a:avLst/>
                    </a:prstGeom>
                  </pic:spPr>
                </pic:pic>
              </a:graphicData>
            </a:graphic>
          </wp:inline>
        </w:drawing>
      </w:r>
    </w:p>
    <w:p w14:paraId="07E6D8DD" w14:textId="281BE48D" w:rsidR="005270A3" w:rsidRPr="00462319" w:rsidRDefault="005270A3"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r w:rsidR="00CC1A5A" w:rsidRPr="00462319">
        <w:rPr>
          <w:i/>
          <w:sz w:val="26"/>
          <w:lang w:val="en-US"/>
        </w:rPr>
        <w:t>Xem</w:t>
      </w:r>
      <w:r w:rsidRPr="00462319">
        <w:rPr>
          <w:i/>
          <w:sz w:val="26"/>
          <w:lang w:val="en-US"/>
        </w:rPr>
        <w:t xml:space="preserve"> </w:t>
      </w:r>
      <w:proofErr w:type="spellStart"/>
      <w:r w:rsidRPr="00462319">
        <w:rPr>
          <w:i/>
          <w:sz w:val="26"/>
          <w:lang w:val="en-US"/>
        </w:rPr>
        <w:t>khách</w:t>
      </w:r>
      <w:proofErr w:type="spellEnd"/>
      <w:r w:rsidRPr="00462319">
        <w:rPr>
          <w:i/>
          <w:sz w:val="26"/>
          <w:lang w:val="en-US"/>
        </w:rPr>
        <w:t xml:space="preserve"> </w:t>
      </w:r>
      <w:proofErr w:type="spellStart"/>
      <w:r w:rsidRPr="00462319">
        <w:rPr>
          <w:i/>
          <w:sz w:val="26"/>
          <w:lang w:val="en-US"/>
        </w:rPr>
        <w:t>hàng</w:t>
      </w:r>
      <w:proofErr w:type="spellEnd"/>
      <w:r w:rsidRPr="00462319">
        <w:rPr>
          <w:i/>
          <w:sz w:val="26"/>
          <w:lang w:val="en-US"/>
        </w:rPr>
        <w:t xml:space="preserve"> </w:t>
      </w:r>
      <w:r w:rsidRPr="00462319">
        <w:rPr>
          <w:i/>
          <w:sz w:val="26"/>
        </w:rPr>
        <w:t>”</w:t>
      </w:r>
      <w:r w:rsidRPr="00462319">
        <w:rPr>
          <w:i/>
          <w:spacing w:val="-1"/>
          <w:sz w:val="26"/>
        </w:rPr>
        <w:t xml:space="preserve"> </w:t>
      </w:r>
      <w:r w:rsidRPr="00462319">
        <w:rPr>
          <w:i/>
          <w:sz w:val="26"/>
        </w:rPr>
        <w:t>:</w:t>
      </w:r>
    </w:p>
    <w:p w14:paraId="65BFC860" w14:textId="67EF7AC0" w:rsidR="008F14D1" w:rsidRPr="00462319" w:rsidRDefault="008F14D1" w:rsidP="007A11B6">
      <w:pPr>
        <w:ind w:left="424"/>
        <w:rPr>
          <w:i/>
          <w:sz w:val="26"/>
          <w:lang w:val="en-US"/>
        </w:rPr>
      </w:pPr>
    </w:p>
    <w:p w14:paraId="3DFAA176" w14:textId="6E513E16" w:rsidR="008F14D1" w:rsidRPr="00462319" w:rsidRDefault="008F14D1" w:rsidP="007A11B6">
      <w:pPr>
        <w:ind w:left="424"/>
        <w:rPr>
          <w:i/>
          <w:sz w:val="26"/>
          <w:lang w:val="en-US"/>
        </w:rPr>
      </w:pPr>
      <w:r w:rsidRPr="00462319">
        <w:rPr>
          <w:i/>
          <w:noProof/>
          <w:sz w:val="26"/>
          <w:lang w:val="en-US"/>
        </w:rPr>
        <w:lastRenderedPageBreak/>
        <w:drawing>
          <wp:inline distT="0" distB="0" distL="0" distR="0" wp14:anchorId="3DC7D2B8" wp14:editId="35EBB915">
            <wp:extent cx="5668166" cy="2791215"/>
            <wp:effectExtent l="0" t="0" r="0" b="9525"/>
            <wp:docPr id="948515960" name="Picture 94851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5960" name=""/>
                    <pic:cNvPicPr/>
                  </pic:nvPicPr>
                  <pic:blipFill>
                    <a:blip r:embed="rId65"/>
                    <a:stretch>
                      <a:fillRect/>
                    </a:stretch>
                  </pic:blipFill>
                  <pic:spPr>
                    <a:xfrm>
                      <a:off x="0" y="0"/>
                      <a:ext cx="5668166" cy="2791215"/>
                    </a:xfrm>
                    <a:prstGeom prst="rect">
                      <a:avLst/>
                    </a:prstGeom>
                  </pic:spPr>
                </pic:pic>
              </a:graphicData>
            </a:graphic>
          </wp:inline>
        </w:drawing>
      </w:r>
    </w:p>
    <w:p w14:paraId="30D56227" w14:textId="6944F99B" w:rsidR="00CC1A5A" w:rsidRPr="00462319" w:rsidRDefault="00CC1A5A" w:rsidP="007A11B6">
      <w:pPr>
        <w:ind w:left="424"/>
        <w:rPr>
          <w:i/>
          <w:sz w:val="26"/>
          <w:lang w:val="en-US"/>
        </w:rPr>
      </w:pPr>
    </w:p>
    <w:p w14:paraId="58BBF4F2" w14:textId="56F435FE" w:rsidR="00CC1A5A" w:rsidRPr="00462319" w:rsidRDefault="00CC1A5A"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Xóa</w:t>
      </w:r>
      <w:proofErr w:type="spellEnd"/>
      <w:r w:rsidRPr="00462319">
        <w:rPr>
          <w:i/>
          <w:sz w:val="26"/>
          <w:lang w:val="en-US"/>
        </w:rPr>
        <w:t xml:space="preserve"> </w:t>
      </w:r>
      <w:proofErr w:type="spellStart"/>
      <w:r w:rsidRPr="00462319">
        <w:rPr>
          <w:i/>
          <w:sz w:val="26"/>
          <w:lang w:val="en-US"/>
        </w:rPr>
        <w:t>khách</w:t>
      </w:r>
      <w:proofErr w:type="spellEnd"/>
      <w:r w:rsidRPr="00462319">
        <w:rPr>
          <w:i/>
          <w:sz w:val="26"/>
          <w:lang w:val="en-US"/>
        </w:rPr>
        <w:t xml:space="preserve"> </w:t>
      </w:r>
      <w:proofErr w:type="spellStart"/>
      <w:r w:rsidRPr="00462319">
        <w:rPr>
          <w:i/>
          <w:sz w:val="26"/>
          <w:lang w:val="en-US"/>
        </w:rPr>
        <w:t>hàng</w:t>
      </w:r>
      <w:proofErr w:type="spellEnd"/>
      <w:r w:rsidRPr="00462319">
        <w:rPr>
          <w:i/>
          <w:sz w:val="26"/>
          <w:lang w:val="en-US"/>
        </w:rPr>
        <w:t xml:space="preserve"> </w:t>
      </w:r>
      <w:r w:rsidRPr="00462319">
        <w:rPr>
          <w:i/>
          <w:sz w:val="26"/>
        </w:rPr>
        <w:t>”</w:t>
      </w:r>
      <w:r w:rsidRPr="00462319">
        <w:rPr>
          <w:i/>
          <w:spacing w:val="-1"/>
          <w:sz w:val="26"/>
        </w:rPr>
        <w:t xml:space="preserve"> </w:t>
      </w:r>
      <w:r w:rsidRPr="00462319">
        <w:rPr>
          <w:i/>
          <w:sz w:val="26"/>
        </w:rPr>
        <w:t>:</w:t>
      </w:r>
    </w:p>
    <w:p w14:paraId="53A7B609" w14:textId="162891B1" w:rsidR="00CC1A5A" w:rsidRPr="00462319" w:rsidRDefault="00CC1A5A" w:rsidP="007A11B6">
      <w:pPr>
        <w:ind w:left="424"/>
        <w:rPr>
          <w:i/>
          <w:sz w:val="26"/>
          <w:lang w:val="en-US"/>
        </w:rPr>
      </w:pPr>
    </w:p>
    <w:p w14:paraId="341F71CF" w14:textId="0FEBBE58" w:rsidR="00CC1A5A" w:rsidRPr="00462319" w:rsidRDefault="00CC1A5A" w:rsidP="007A11B6">
      <w:pPr>
        <w:ind w:left="424"/>
        <w:rPr>
          <w:i/>
          <w:sz w:val="26"/>
          <w:lang w:val="en-US"/>
        </w:rPr>
      </w:pPr>
      <w:r w:rsidRPr="00462319">
        <w:rPr>
          <w:i/>
          <w:noProof/>
          <w:sz w:val="26"/>
          <w:lang w:val="en-US"/>
        </w:rPr>
        <w:drawing>
          <wp:inline distT="0" distB="0" distL="0" distR="0" wp14:anchorId="61F1F55B" wp14:editId="4DABA67C">
            <wp:extent cx="5681134" cy="2626857"/>
            <wp:effectExtent l="0" t="0" r="0" b="0"/>
            <wp:docPr id="1119608797" name="Picture 111960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08797" name=""/>
                    <pic:cNvPicPr/>
                  </pic:nvPicPr>
                  <pic:blipFill>
                    <a:blip r:embed="rId66"/>
                    <a:stretch>
                      <a:fillRect/>
                    </a:stretch>
                  </pic:blipFill>
                  <pic:spPr>
                    <a:xfrm>
                      <a:off x="0" y="0"/>
                      <a:ext cx="5712034" cy="2641145"/>
                    </a:xfrm>
                    <a:prstGeom prst="rect">
                      <a:avLst/>
                    </a:prstGeom>
                  </pic:spPr>
                </pic:pic>
              </a:graphicData>
            </a:graphic>
          </wp:inline>
        </w:drawing>
      </w:r>
    </w:p>
    <w:p w14:paraId="603783A4" w14:textId="067B9DB0" w:rsidR="00B06C67" w:rsidRPr="00212001" w:rsidRDefault="00B06C67" w:rsidP="007F694D">
      <w:pPr>
        <w:ind w:firstLine="424"/>
        <w:rPr>
          <w:i/>
          <w:sz w:val="26"/>
        </w:rPr>
      </w:pPr>
      <w:r w:rsidRPr="00462319">
        <w:rPr>
          <w:i/>
          <w:sz w:val="26"/>
        </w:rPr>
        <w:br w:type="page"/>
      </w:r>
      <w:r w:rsidRPr="00462319">
        <w:rPr>
          <w:i/>
          <w:sz w:val="26"/>
        </w:rPr>
        <w:lastRenderedPageBreak/>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Sửa</w:t>
      </w:r>
      <w:proofErr w:type="spellEnd"/>
      <w:r w:rsidRPr="00462319">
        <w:rPr>
          <w:i/>
          <w:sz w:val="26"/>
          <w:lang w:val="en-US"/>
        </w:rPr>
        <w:t xml:space="preserve"> </w:t>
      </w:r>
      <w:proofErr w:type="spellStart"/>
      <w:r w:rsidRPr="00462319">
        <w:rPr>
          <w:i/>
          <w:sz w:val="26"/>
          <w:lang w:val="en-US"/>
        </w:rPr>
        <w:t>khách</w:t>
      </w:r>
      <w:proofErr w:type="spellEnd"/>
      <w:r w:rsidRPr="00462319">
        <w:rPr>
          <w:i/>
          <w:sz w:val="26"/>
          <w:lang w:val="en-US"/>
        </w:rPr>
        <w:t xml:space="preserve"> </w:t>
      </w:r>
      <w:proofErr w:type="spellStart"/>
      <w:r w:rsidRPr="00462319">
        <w:rPr>
          <w:i/>
          <w:sz w:val="26"/>
          <w:lang w:val="en-US"/>
        </w:rPr>
        <w:t>hàng</w:t>
      </w:r>
      <w:proofErr w:type="spellEnd"/>
      <w:r w:rsidRPr="00462319">
        <w:rPr>
          <w:i/>
          <w:sz w:val="26"/>
          <w:lang w:val="en-US"/>
        </w:rPr>
        <w:t xml:space="preserve"> </w:t>
      </w:r>
      <w:r w:rsidRPr="00462319">
        <w:rPr>
          <w:i/>
          <w:sz w:val="26"/>
        </w:rPr>
        <w:t>”</w:t>
      </w:r>
      <w:r w:rsidRPr="00462319">
        <w:rPr>
          <w:i/>
          <w:spacing w:val="-1"/>
          <w:sz w:val="26"/>
        </w:rPr>
        <w:t xml:space="preserve"> </w:t>
      </w:r>
      <w:r w:rsidRPr="00462319">
        <w:rPr>
          <w:i/>
          <w:sz w:val="26"/>
        </w:rPr>
        <w:t>:</w:t>
      </w:r>
    </w:p>
    <w:p w14:paraId="3E4EF652" w14:textId="559E713F" w:rsidR="00B06C67" w:rsidRPr="00462319" w:rsidRDefault="00B06C67" w:rsidP="007A11B6">
      <w:pPr>
        <w:ind w:left="424"/>
        <w:rPr>
          <w:i/>
          <w:sz w:val="26"/>
          <w:lang w:val="en-US"/>
        </w:rPr>
      </w:pPr>
    </w:p>
    <w:p w14:paraId="6CC2F570" w14:textId="0B3FD225" w:rsidR="00B06C67" w:rsidRPr="00462319" w:rsidRDefault="00B06C67" w:rsidP="007A11B6">
      <w:pPr>
        <w:ind w:left="424"/>
        <w:rPr>
          <w:i/>
          <w:sz w:val="26"/>
          <w:lang w:val="en-US"/>
        </w:rPr>
      </w:pPr>
      <w:r w:rsidRPr="00462319">
        <w:rPr>
          <w:i/>
          <w:noProof/>
          <w:sz w:val="26"/>
          <w:lang w:val="en-US"/>
        </w:rPr>
        <w:drawing>
          <wp:inline distT="0" distB="0" distL="0" distR="0" wp14:anchorId="2A6D944F" wp14:editId="1BCBF4DE">
            <wp:extent cx="5575356" cy="2516717"/>
            <wp:effectExtent l="0" t="0" r="0" b="0"/>
            <wp:docPr id="1285947337" name="Picture 128594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47337" name=""/>
                    <pic:cNvPicPr/>
                  </pic:nvPicPr>
                  <pic:blipFill>
                    <a:blip r:embed="rId67"/>
                    <a:stretch>
                      <a:fillRect/>
                    </a:stretch>
                  </pic:blipFill>
                  <pic:spPr>
                    <a:xfrm>
                      <a:off x="0" y="0"/>
                      <a:ext cx="5584573" cy="2520877"/>
                    </a:xfrm>
                    <a:prstGeom prst="rect">
                      <a:avLst/>
                    </a:prstGeom>
                  </pic:spPr>
                </pic:pic>
              </a:graphicData>
            </a:graphic>
          </wp:inline>
        </w:drawing>
      </w:r>
    </w:p>
    <w:p w14:paraId="3163E11C" w14:textId="3A6B5075" w:rsidR="00952B47" w:rsidRPr="00462319" w:rsidRDefault="00952B47" w:rsidP="007A11B6">
      <w:pPr>
        <w:ind w:left="424"/>
        <w:rPr>
          <w:i/>
          <w:sz w:val="26"/>
          <w:lang w:val="en-US"/>
        </w:rPr>
      </w:pPr>
    </w:p>
    <w:p w14:paraId="32C12C2B" w14:textId="648CBDD5" w:rsidR="00952B47" w:rsidRPr="00462319" w:rsidRDefault="00952B47" w:rsidP="007A11B6">
      <w:pPr>
        <w:pStyle w:val="Heading5"/>
        <w:rPr>
          <w:rFonts w:ascii="Times New Roman" w:hAnsi="Times New Roman" w:cs="Times New Roman"/>
          <w:lang w:val="en-US"/>
        </w:rPr>
      </w:pPr>
      <w:r w:rsidRPr="00462319">
        <w:rPr>
          <w:rFonts w:ascii="Times New Roman" w:hAnsi="Times New Roman" w:cs="Times New Roman"/>
        </w:rPr>
        <w:t>Nhóm</w:t>
      </w:r>
      <w:r w:rsidRPr="00462319">
        <w:rPr>
          <w:rFonts w:ascii="Times New Roman" w:hAnsi="Times New Roman" w:cs="Times New Roman"/>
          <w:spacing w:val="-3"/>
        </w:rPr>
        <w:t xml:space="preserve"> </w:t>
      </w:r>
      <w:r w:rsidRPr="00462319">
        <w:rPr>
          <w:rFonts w:ascii="Times New Roman" w:hAnsi="Times New Roman" w:cs="Times New Roman"/>
        </w:rPr>
        <w:t>usecase</w:t>
      </w:r>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quản</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lí</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nhà</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cung</w:t>
      </w:r>
      <w:proofErr w:type="spellEnd"/>
      <w:r w:rsidRPr="00462319">
        <w:rPr>
          <w:rFonts w:ascii="Times New Roman" w:hAnsi="Times New Roman" w:cs="Times New Roman"/>
          <w:lang w:val="en-US"/>
        </w:rPr>
        <w:t xml:space="preserve"> </w:t>
      </w:r>
      <w:proofErr w:type="spellStart"/>
      <w:r w:rsidRPr="00462319">
        <w:rPr>
          <w:rFonts w:ascii="Times New Roman" w:hAnsi="Times New Roman" w:cs="Times New Roman"/>
          <w:lang w:val="en-US"/>
        </w:rPr>
        <w:t>cấp</w:t>
      </w:r>
      <w:proofErr w:type="spellEnd"/>
      <w:r w:rsidRPr="00462319">
        <w:rPr>
          <w:rFonts w:ascii="Times New Roman" w:hAnsi="Times New Roman" w:cs="Times New Roman"/>
          <w:lang w:val="en-US"/>
        </w:rPr>
        <w:t xml:space="preserve"> :</w:t>
      </w:r>
    </w:p>
    <w:p w14:paraId="37C84656" w14:textId="1BF7FC8F" w:rsidR="00952B47" w:rsidRPr="00462319" w:rsidRDefault="00952B47"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Thêm</w:t>
      </w:r>
      <w:proofErr w:type="spellEnd"/>
      <w:r w:rsidRPr="00462319">
        <w:rPr>
          <w:i/>
          <w:sz w:val="26"/>
          <w:lang w:val="en-US"/>
        </w:rPr>
        <w:t xml:space="preserve"> </w:t>
      </w:r>
      <w:proofErr w:type="spellStart"/>
      <w:r w:rsidR="000A7106" w:rsidRPr="00462319">
        <w:rPr>
          <w:i/>
          <w:sz w:val="26"/>
          <w:lang w:val="en-US"/>
        </w:rPr>
        <w:t>nhà</w:t>
      </w:r>
      <w:proofErr w:type="spellEnd"/>
      <w:r w:rsidR="000A7106" w:rsidRPr="00462319">
        <w:rPr>
          <w:i/>
          <w:sz w:val="26"/>
          <w:lang w:val="en-US"/>
        </w:rPr>
        <w:t xml:space="preserve"> </w:t>
      </w:r>
      <w:proofErr w:type="spellStart"/>
      <w:r w:rsidR="000A7106" w:rsidRPr="00462319">
        <w:rPr>
          <w:i/>
          <w:sz w:val="26"/>
          <w:lang w:val="en-US"/>
        </w:rPr>
        <w:t>cung</w:t>
      </w:r>
      <w:proofErr w:type="spellEnd"/>
      <w:r w:rsidR="000A7106" w:rsidRPr="00462319">
        <w:rPr>
          <w:i/>
          <w:sz w:val="26"/>
          <w:lang w:val="en-US"/>
        </w:rPr>
        <w:t xml:space="preserve"> </w:t>
      </w:r>
      <w:proofErr w:type="spellStart"/>
      <w:r w:rsidR="000A7106" w:rsidRPr="00462319">
        <w:rPr>
          <w:i/>
          <w:sz w:val="26"/>
          <w:lang w:val="en-US"/>
        </w:rPr>
        <w:t>cấp</w:t>
      </w:r>
      <w:proofErr w:type="spellEnd"/>
      <w:r w:rsidRPr="00462319">
        <w:rPr>
          <w:i/>
          <w:sz w:val="26"/>
          <w:lang w:val="en-US"/>
        </w:rPr>
        <w:t xml:space="preserve"> </w:t>
      </w:r>
      <w:r w:rsidRPr="00462319">
        <w:rPr>
          <w:i/>
          <w:sz w:val="26"/>
        </w:rPr>
        <w:t>”</w:t>
      </w:r>
      <w:r w:rsidRPr="00462319">
        <w:rPr>
          <w:i/>
          <w:spacing w:val="-1"/>
          <w:sz w:val="26"/>
        </w:rPr>
        <w:t xml:space="preserve"> </w:t>
      </w:r>
      <w:r w:rsidRPr="00462319">
        <w:rPr>
          <w:i/>
          <w:sz w:val="26"/>
        </w:rPr>
        <w:t>:</w:t>
      </w:r>
    </w:p>
    <w:p w14:paraId="04C38654" w14:textId="41FA78C9" w:rsidR="000A7106" w:rsidRPr="00462319" w:rsidRDefault="000A7106" w:rsidP="007A11B6">
      <w:pPr>
        <w:ind w:left="424"/>
        <w:rPr>
          <w:i/>
          <w:sz w:val="26"/>
          <w:lang w:val="en-US"/>
        </w:rPr>
      </w:pPr>
    </w:p>
    <w:p w14:paraId="1B03C867" w14:textId="6196D920" w:rsidR="000A7106" w:rsidRPr="00462319" w:rsidRDefault="000A7106" w:rsidP="007A11B6">
      <w:pPr>
        <w:ind w:left="424"/>
        <w:rPr>
          <w:i/>
          <w:sz w:val="26"/>
          <w:lang w:val="en-US"/>
        </w:rPr>
      </w:pPr>
      <w:r w:rsidRPr="00462319">
        <w:rPr>
          <w:i/>
          <w:noProof/>
          <w:sz w:val="26"/>
          <w:lang w:val="en-US"/>
        </w:rPr>
        <w:drawing>
          <wp:inline distT="0" distB="0" distL="0" distR="0" wp14:anchorId="731496A2" wp14:editId="276C75AC">
            <wp:extent cx="5596467" cy="2559415"/>
            <wp:effectExtent l="0" t="0" r="0" b="0"/>
            <wp:docPr id="473329731" name="Picture 47332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29731" name=""/>
                    <pic:cNvPicPr/>
                  </pic:nvPicPr>
                  <pic:blipFill>
                    <a:blip r:embed="rId68"/>
                    <a:stretch>
                      <a:fillRect/>
                    </a:stretch>
                  </pic:blipFill>
                  <pic:spPr>
                    <a:xfrm>
                      <a:off x="0" y="0"/>
                      <a:ext cx="5608497" cy="2564917"/>
                    </a:xfrm>
                    <a:prstGeom prst="rect">
                      <a:avLst/>
                    </a:prstGeom>
                  </pic:spPr>
                </pic:pic>
              </a:graphicData>
            </a:graphic>
          </wp:inline>
        </w:drawing>
      </w:r>
    </w:p>
    <w:p w14:paraId="71024193" w14:textId="0E11FF31" w:rsidR="00A934E5" w:rsidRPr="00462319" w:rsidRDefault="00A934E5" w:rsidP="007A11B6">
      <w:pPr>
        <w:rPr>
          <w:i/>
          <w:sz w:val="26"/>
        </w:rPr>
      </w:pPr>
      <w:r w:rsidRPr="00462319">
        <w:rPr>
          <w:i/>
          <w:sz w:val="26"/>
        </w:rPr>
        <w:br w:type="page"/>
      </w:r>
    </w:p>
    <w:p w14:paraId="03AD3137" w14:textId="313082B5" w:rsidR="00A934E5" w:rsidRPr="00462319" w:rsidRDefault="00A934E5" w:rsidP="007A11B6">
      <w:pPr>
        <w:ind w:left="424"/>
        <w:rPr>
          <w:i/>
          <w:sz w:val="26"/>
          <w:lang w:val="en-US"/>
        </w:rPr>
      </w:pPr>
      <w:r w:rsidRPr="00462319">
        <w:rPr>
          <w:i/>
          <w:sz w:val="26"/>
        </w:rPr>
        <w:lastRenderedPageBreak/>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r w:rsidRPr="00462319">
        <w:rPr>
          <w:i/>
          <w:sz w:val="26"/>
          <w:lang w:val="en-US"/>
        </w:rPr>
        <w:t xml:space="preserve">Xem </w:t>
      </w:r>
      <w:proofErr w:type="spellStart"/>
      <w:r w:rsidRPr="00462319">
        <w:rPr>
          <w:i/>
          <w:sz w:val="26"/>
          <w:lang w:val="en-US"/>
        </w:rPr>
        <w:t>nhà</w:t>
      </w:r>
      <w:proofErr w:type="spellEnd"/>
      <w:r w:rsidRPr="00462319">
        <w:rPr>
          <w:i/>
          <w:sz w:val="26"/>
          <w:lang w:val="en-US"/>
        </w:rPr>
        <w:t xml:space="preserve"> </w:t>
      </w:r>
      <w:proofErr w:type="spellStart"/>
      <w:r w:rsidRPr="00462319">
        <w:rPr>
          <w:i/>
          <w:sz w:val="26"/>
          <w:lang w:val="en-US"/>
        </w:rPr>
        <w:t>cung</w:t>
      </w:r>
      <w:proofErr w:type="spellEnd"/>
      <w:r w:rsidRPr="00462319">
        <w:rPr>
          <w:i/>
          <w:sz w:val="26"/>
          <w:lang w:val="en-US"/>
        </w:rPr>
        <w:t xml:space="preserve"> </w:t>
      </w:r>
      <w:proofErr w:type="spellStart"/>
      <w:r w:rsidRPr="00462319">
        <w:rPr>
          <w:i/>
          <w:sz w:val="26"/>
          <w:lang w:val="en-US"/>
        </w:rPr>
        <w:t>cấp</w:t>
      </w:r>
      <w:proofErr w:type="spellEnd"/>
      <w:r w:rsidRPr="00462319">
        <w:rPr>
          <w:i/>
          <w:sz w:val="26"/>
          <w:lang w:val="en-US"/>
        </w:rPr>
        <w:t xml:space="preserve"> </w:t>
      </w:r>
      <w:r w:rsidRPr="00462319">
        <w:rPr>
          <w:i/>
          <w:sz w:val="26"/>
        </w:rPr>
        <w:t>”</w:t>
      </w:r>
      <w:r w:rsidRPr="00462319">
        <w:rPr>
          <w:i/>
          <w:spacing w:val="-1"/>
          <w:sz w:val="26"/>
        </w:rPr>
        <w:t xml:space="preserve"> </w:t>
      </w:r>
      <w:r w:rsidRPr="00462319">
        <w:rPr>
          <w:i/>
          <w:sz w:val="26"/>
        </w:rPr>
        <w:t>:</w:t>
      </w:r>
    </w:p>
    <w:p w14:paraId="6377BD7C" w14:textId="1D32DE91" w:rsidR="00A934E5" w:rsidRPr="00462319" w:rsidRDefault="00A934E5" w:rsidP="007A11B6">
      <w:pPr>
        <w:ind w:left="424"/>
        <w:rPr>
          <w:i/>
          <w:sz w:val="26"/>
          <w:lang w:val="en-US"/>
        </w:rPr>
      </w:pPr>
    </w:p>
    <w:p w14:paraId="58AC9CA5" w14:textId="439128C2" w:rsidR="00A934E5" w:rsidRPr="00462319" w:rsidRDefault="00A934E5" w:rsidP="007A11B6">
      <w:pPr>
        <w:ind w:left="424"/>
        <w:rPr>
          <w:i/>
          <w:sz w:val="26"/>
          <w:lang w:val="en-US"/>
        </w:rPr>
      </w:pPr>
    </w:p>
    <w:p w14:paraId="7F6F85EA" w14:textId="0D6826E2" w:rsidR="00A934E5" w:rsidRPr="00462319" w:rsidRDefault="00A934E5" w:rsidP="007A11B6">
      <w:pPr>
        <w:ind w:left="424"/>
        <w:rPr>
          <w:i/>
          <w:sz w:val="26"/>
          <w:lang w:val="en-US"/>
        </w:rPr>
      </w:pPr>
      <w:r w:rsidRPr="00462319">
        <w:rPr>
          <w:i/>
          <w:noProof/>
          <w:sz w:val="26"/>
          <w:lang w:val="en-US"/>
        </w:rPr>
        <w:drawing>
          <wp:inline distT="0" distB="0" distL="0" distR="0" wp14:anchorId="6FA865A5" wp14:editId="10304281">
            <wp:extent cx="5711823" cy="2472690"/>
            <wp:effectExtent l="0" t="0" r="0" b="0"/>
            <wp:docPr id="1883855740" name="Picture 188385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5740" name=""/>
                    <pic:cNvPicPr/>
                  </pic:nvPicPr>
                  <pic:blipFill>
                    <a:blip r:embed="rId69"/>
                    <a:stretch>
                      <a:fillRect/>
                    </a:stretch>
                  </pic:blipFill>
                  <pic:spPr>
                    <a:xfrm>
                      <a:off x="0" y="0"/>
                      <a:ext cx="5724015" cy="2477968"/>
                    </a:xfrm>
                    <a:prstGeom prst="rect">
                      <a:avLst/>
                    </a:prstGeom>
                  </pic:spPr>
                </pic:pic>
              </a:graphicData>
            </a:graphic>
          </wp:inline>
        </w:drawing>
      </w:r>
    </w:p>
    <w:p w14:paraId="091EEC71" w14:textId="32D56A47" w:rsidR="009A4F26" w:rsidRPr="00462319" w:rsidRDefault="009A4F26" w:rsidP="007A11B6">
      <w:pPr>
        <w:ind w:left="424"/>
        <w:rPr>
          <w:i/>
          <w:sz w:val="26"/>
          <w:lang w:val="en-US"/>
        </w:rPr>
      </w:pPr>
    </w:p>
    <w:p w14:paraId="363FE728" w14:textId="52CE8C30" w:rsidR="009A4F26" w:rsidRPr="00462319" w:rsidRDefault="009A4F26" w:rsidP="007A11B6">
      <w:pPr>
        <w:ind w:left="424"/>
        <w:rPr>
          <w:i/>
          <w:sz w:val="26"/>
          <w:lang w:val="en-US"/>
        </w:rPr>
      </w:pPr>
      <w:r w:rsidRPr="00462319">
        <w:rPr>
          <w:i/>
          <w:sz w:val="26"/>
        </w:rPr>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Xóa</w:t>
      </w:r>
      <w:proofErr w:type="spellEnd"/>
      <w:r w:rsidRPr="00462319">
        <w:rPr>
          <w:i/>
          <w:sz w:val="26"/>
          <w:lang w:val="en-US"/>
        </w:rPr>
        <w:t xml:space="preserve"> </w:t>
      </w:r>
      <w:proofErr w:type="spellStart"/>
      <w:r w:rsidRPr="00462319">
        <w:rPr>
          <w:i/>
          <w:sz w:val="26"/>
          <w:lang w:val="en-US"/>
        </w:rPr>
        <w:t>nhà</w:t>
      </w:r>
      <w:proofErr w:type="spellEnd"/>
      <w:r w:rsidRPr="00462319">
        <w:rPr>
          <w:i/>
          <w:sz w:val="26"/>
          <w:lang w:val="en-US"/>
        </w:rPr>
        <w:t xml:space="preserve"> </w:t>
      </w:r>
      <w:proofErr w:type="spellStart"/>
      <w:r w:rsidRPr="00462319">
        <w:rPr>
          <w:i/>
          <w:sz w:val="26"/>
          <w:lang w:val="en-US"/>
        </w:rPr>
        <w:t>cung</w:t>
      </w:r>
      <w:proofErr w:type="spellEnd"/>
      <w:r w:rsidRPr="00462319">
        <w:rPr>
          <w:i/>
          <w:sz w:val="26"/>
          <w:lang w:val="en-US"/>
        </w:rPr>
        <w:t xml:space="preserve"> </w:t>
      </w:r>
      <w:proofErr w:type="spellStart"/>
      <w:r w:rsidRPr="00462319">
        <w:rPr>
          <w:i/>
          <w:sz w:val="26"/>
          <w:lang w:val="en-US"/>
        </w:rPr>
        <w:t>cấp</w:t>
      </w:r>
      <w:proofErr w:type="spellEnd"/>
      <w:r w:rsidRPr="00462319">
        <w:rPr>
          <w:i/>
          <w:sz w:val="26"/>
          <w:lang w:val="en-US"/>
        </w:rPr>
        <w:t xml:space="preserve"> </w:t>
      </w:r>
      <w:r w:rsidRPr="00462319">
        <w:rPr>
          <w:i/>
          <w:sz w:val="26"/>
        </w:rPr>
        <w:t>”</w:t>
      </w:r>
      <w:r w:rsidRPr="00462319">
        <w:rPr>
          <w:i/>
          <w:spacing w:val="-1"/>
          <w:sz w:val="26"/>
        </w:rPr>
        <w:t xml:space="preserve"> </w:t>
      </w:r>
      <w:r w:rsidRPr="00462319">
        <w:rPr>
          <w:i/>
          <w:sz w:val="26"/>
        </w:rPr>
        <w:t>:</w:t>
      </w:r>
    </w:p>
    <w:p w14:paraId="07C89D1C" w14:textId="405AEA6D" w:rsidR="009A4F26" w:rsidRPr="00462319" w:rsidRDefault="009A4F26" w:rsidP="007A11B6">
      <w:pPr>
        <w:ind w:left="424"/>
        <w:rPr>
          <w:i/>
          <w:sz w:val="26"/>
          <w:lang w:val="en-US"/>
        </w:rPr>
      </w:pPr>
    </w:p>
    <w:p w14:paraId="6BC7BA79" w14:textId="5CB38A07" w:rsidR="009A4F26" w:rsidRPr="00462319" w:rsidRDefault="009A4F26" w:rsidP="007A11B6">
      <w:pPr>
        <w:ind w:left="424"/>
        <w:rPr>
          <w:i/>
          <w:sz w:val="26"/>
          <w:lang w:val="en-US"/>
        </w:rPr>
      </w:pPr>
      <w:r w:rsidRPr="00462319">
        <w:rPr>
          <w:i/>
          <w:noProof/>
          <w:sz w:val="26"/>
          <w:lang w:val="en-US"/>
        </w:rPr>
        <w:drawing>
          <wp:inline distT="0" distB="0" distL="0" distR="0" wp14:anchorId="6EC3266D" wp14:editId="0774753B">
            <wp:extent cx="5757334" cy="2715372"/>
            <wp:effectExtent l="0" t="0" r="0" b="0"/>
            <wp:docPr id="233192588" name="Picture 23319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2588" name=""/>
                    <pic:cNvPicPr/>
                  </pic:nvPicPr>
                  <pic:blipFill>
                    <a:blip r:embed="rId70"/>
                    <a:stretch>
                      <a:fillRect/>
                    </a:stretch>
                  </pic:blipFill>
                  <pic:spPr>
                    <a:xfrm>
                      <a:off x="0" y="0"/>
                      <a:ext cx="5775866" cy="2724113"/>
                    </a:xfrm>
                    <a:prstGeom prst="rect">
                      <a:avLst/>
                    </a:prstGeom>
                  </pic:spPr>
                </pic:pic>
              </a:graphicData>
            </a:graphic>
          </wp:inline>
        </w:drawing>
      </w:r>
    </w:p>
    <w:p w14:paraId="6C94312D" w14:textId="77777777" w:rsidR="00D46EC2" w:rsidRPr="00462319" w:rsidRDefault="00D46EC2" w:rsidP="007A11B6">
      <w:pPr>
        <w:rPr>
          <w:i/>
          <w:sz w:val="26"/>
        </w:rPr>
      </w:pPr>
      <w:r w:rsidRPr="00462319">
        <w:rPr>
          <w:i/>
          <w:sz w:val="26"/>
        </w:rPr>
        <w:br w:type="page"/>
      </w:r>
    </w:p>
    <w:p w14:paraId="4348CF29" w14:textId="2D652B86" w:rsidR="00D46EC2" w:rsidRPr="00462319" w:rsidRDefault="00D46EC2" w:rsidP="007A11B6">
      <w:pPr>
        <w:ind w:left="424"/>
        <w:rPr>
          <w:i/>
          <w:sz w:val="26"/>
          <w:lang w:val="en-US"/>
        </w:rPr>
      </w:pPr>
      <w:r w:rsidRPr="00462319">
        <w:rPr>
          <w:i/>
          <w:sz w:val="26"/>
        </w:rPr>
        <w:lastRenderedPageBreak/>
        <w:t>Kết</w:t>
      </w:r>
      <w:r w:rsidRPr="00462319">
        <w:rPr>
          <w:i/>
          <w:spacing w:val="-3"/>
          <w:sz w:val="26"/>
        </w:rPr>
        <w:t xml:space="preserve"> </w:t>
      </w:r>
      <w:r w:rsidRPr="00462319">
        <w:rPr>
          <w:i/>
          <w:sz w:val="26"/>
        </w:rPr>
        <w:t>quả</w:t>
      </w:r>
      <w:r w:rsidRPr="00462319">
        <w:rPr>
          <w:i/>
          <w:spacing w:val="-1"/>
          <w:sz w:val="26"/>
        </w:rPr>
        <w:t xml:space="preserve"> </w:t>
      </w:r>
      <w:r w:rsidRPr="00462319">
        <w:rPr>
          <w:i/>
          <w:sz w:val="26"/>
        </w:rPr>
        <w:t>quá</w:t>
      </w:r>
      <w:r w:rsidRPr="00462319">
        <w:rPr>
          <w:i/>
          <w:spacing w:val="-2"/>
          <w:sz w:val="26"/>
        </w:rPr>
        <w:t xml:space="preserve"> </w:t>
      </w:r>
      <w:r w:rsidRPr="00462319">
        <w:rPr>
          <w:i/>
          <w:sz w:val="26"/>
        </w:rPr>
        <w:t>trình</w:t>
      </w:r>
      <w:r w:rsidRPr="00462319">
        <w:rPr>
          <w:i/>
          <w:spacing w:val="-1"/>
          <w:sz w:val="26"/>
        </w:rPr>
        <w:t xml:space="preserve"> </w:t>
      </w:r>
      <w:r w:rsidRPr="00462319">
        <w:rPr>
          <w:i/>
          <w:sz w:val="26"/>
        </w:rPr>
        <w:t>phân</w:t>
      </w:r>
      <w:r w:rsidRPr="00462319">
        <w:rPr>
          <w:i/>
          <w:spacing w:val="-3"/>
          <w:sz w:val="26"/>
        </w:rPr>
        <w:t xml:space="preserve"> </w:t>
      </w:r>
      <w:r w:rsidRPr="00462319">
        <w:rPr>
          <w:i/>
          <w:sz w:val="26"/>
        </w:rPr>
        <w:t>rã</w:t>
      </w:r>
      <w:r w:rsidRPr="00462319">
        <w:rPr>
          <w:i/>
          <w:spacing w:val="-2"/>
          <w:sz w:val="26"/>
        </w:rPr>
        <w:t xml:space="preserve"> </w:t>
      </w:r>
      <w:r w:rsidRPr="00462319">
        <w:rPr>
          <w:i/>
          <w:sz w:val="26"/>
        </w:rPr>
        <w:t>bước đầu</w:t>
      </w:r>
      <w:r w:rsidRPr="00462319">
        <w:rPr>
          <w:i/>
          <w:spacing w:val="-2"/>
          <w:sz w:val="26"/>
        </w:rPr>
        <w:t xml:space="preserve"> </w:t>
      </w:r>
      <w:r w:rsidRPr="00462319">
        <w:rPr>
          <w:i/>
          <w:sz w:val="26"/>
        </w:rPr>
        <w:t>của</w:t>
      </w:r>
      <w:r w:rsidRPr="00462319">
        <w:rPr>
          <w:i/>
          <w:spacing w:val="-3"/>
          <w:sz w:val="26"/>
        </w:rPr>
        <w:t xml:space="preserve"> </w:t>
      </w:r>
      <w:r w:rsidRPr="00462319">
        <w:rPr>
          <w:i/>
          <w:sz w:val="26"/>
        </w:rPr>
        <w:t>usecase</w:t>
      </w:r>
      <w:r w:rsidRPr="00462319">
        <w:rPr>
          <w:i/>
          <w:spacing w:val="3"/>
          <w:sz w:val="26"/>
        </w:rPr>
        <w:t xml:space="preserve"> </w:t>
      </w:r>
      <w:r w:rsidRPr="00462319">
        <w:rPr>
          <w:i/>
          <w:sz w:val="26"/>
        </w:rPr>
        <w:t>“</w:t>
      </w:r>
      <w:proofErr w:type="spellStart"/>
      <w:r w:rsidRPr="00462319">
        <w:rPr>
          <w:i/>
          <w:sz w:val="26"/>
          <w:lang w:val="en-US"/>
        </w:rPr>
        <w:t>Sửa</w:t>
      </w:r>
      <w:proofErr w:type="spellEnd"/>
      <w:r w:rsidRPr="00462319">
        <w:rPr>
          <w:i/>
          <w:sz w:val="26"/>
          <w:lang w:val="en-US"/>
        </w:rPr>
        <w:t xml:space="preserve"> </w:t>
      </w:r>
      <w:proofErr w:type="spellStart"/>
      <w:r w:rsidRPr="00462319">
        <w:rPr>
          <w:i/>
          <w:sz w:val="26"/>
          <w:lang w:val="en-US"/>
        </w:rPr>
        <w:t>nhà</w:t>
      </w:r>
      <w:proofErr w:type="spellEnd"/>
      <w:r w:rsidRPr="00462319">
        <w:rPr>
          <w:i/>
          <w:sz w:val="26"/>
          <w:lang w:val="en-US"/>
        </w:rPr>
        <w:t xml:space="preserve"> </w:t>
      </w:r>
      <w:proofErr w:type="spellStart"/>
      <w:r w:rsidRPr="00462319">
        <w:rPr>
          <w:i/>
          <w:sz w:val="26"/>
          <w:lang w:val="en-US"/>
        </w:rPr>
        <w:t>cung</w:t>
      </w:r>
      <w:proofErr w:type="spellEnd"/>
      <w:r w:rsidRPr="00462319">
        <w:rPr>
          <w:i/>
          <w:sz w:val="26"/>
          <w:lang w:val="en-US"/>
        </w:rPr>
        <w:t xml:space="preserve"> </w:t>
      </w:r>
      <w:proofErr w:type="spellStart"/>
      <w:r w:rsidRPr="00462319">
        <w:rPr>
          <w:i/>
          <w:sz w:val="26"/>
          <w:lang w:val="en-US"/>
        </w:rPr>
        <w:t>cấp</w:t>
      </w:r>
      <w:proofErr w:type="spellEnd"/>
      <w:r w:rsidRPr="00462319">
        <w:rPr>
          <w:i/>
          <w:sz w:val="26"/>
          <w:lang w:val="en-US"/>
        </w:rPr>
        <w:t xml:space="preserve"> </w:t>
      </w:r>
      <w:r w:rsidRPr="00462319">
        <w:rPr>
          <w:i/>
          <w:sz w:val="26"/>
        </w:rPr>
        <w:t>”</w:t>
      </w:r>
      <w:r w:rsidRPr="00462319">
        <w:rPr>
          <w:i/>
          <w:spacing w:val="-1"/>
          <w:sz w:val="26"/>
        </w:rPr>
        <w:t xml:space="preserve"> </w:t>
      </w:r>
      <w:r w:rsidRPr="00462319">
        <w:rPr>
          <w:i/>
          <w:sz w:val="26"/>
        </w:rPr>
        <w:t>:</w:t>
      </w:r>
    </w:p>
    <w:p w14:paraId="2896FBDB" w14:textId="0808CE04" w:rsidR="00D46EC2" w:rsidRPr="00462319" w:rsidRDefault="00D46EC2" w:rsidP="007A11B6">
      <w:pPr>
        <w:ind w:left="424"/>
        <w:rPr>
          <w:i/>
          <w:sz w:val="26"/>
          <w:lang w:val="en-US"/>
        </w:rPr>
      </w:pPr>
    </w:p>
    <w:p w14:paraId="11402BAE" w14:textId="769E115D" w:rsidR="007A6809" w:rsidRPr="00462319" w:rsidRDefault="00D46EC2" w:rsidP="007F694D">
      <w:pPr>
        <w:ind w:left="424"/>
        <w:rPr>
          <w:i/>
          <w:sz w:val="20"/>
          <w:lang w:val="en-US"/>
        </w:rPr>
      </w:pPr>
      <w:r w:rsidRPr="00462319">
        <w:rPr>
          <w:i/>
          <w:noProof/>
          <w:sz w:val="26"/>
          <w:lang w:val="en-US"/>
        </w:rPr>
        <w:drawing>
          <wp:inline distT="0" distB="0" distL="0" distR="0" wp14:anchorId="6459856E" wp14:editId="329686B5">
            <wp:extent cx="5716959" cy="2688167"/>
            <wp:effectExtent l="0" t="0" r="0" b="0"/>
            <wp:docPr id="431983203" name="Picture 43198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3203" name=""/>
                    <pic:cNvPicPr/>
                  </pic:nvPicPr>
                  <pic:blipFill>
                    <a:blip r:embed="rId71"/>
                    <a:stretch>
                      <a:fillRect/>
                    </a:stretch>
                  </pic:blipFill>
                  <pic:spPr>
                    <a:xfrm>
                      <a:off x="0" y="0"/>
                      <a:ext cx="5722831" cy="2690928"/>
                    </a:xfrm>
                    <a:prstGeom prst="rect">
                      <a:avLst/>
                    </a:prstGeom>
                  </pic:spPr>
                </pic:pic>
              </a:graphicData>
            </a:graphic>
          </wp:inline>
        </w:drawing>
      </w:r>
      <w:r w:rsidR="00D0726F" w:rsidRPr="00462319">
        <w:rPr>
          <w:i/>
          <w:sz w:val="20"/>
          <w:lang w:val="en-US"/>
        </w:rPr>
        <w:tab/>
      </w:r>
    </w:p>
    <w:p w14:paraId="65D87C50" w14:textId="77777777" w:rsidR="007A6809" w:rsidRPr="00462319" w:rsidRDefault="009F0AD0" w:rsidP="00F53647">
      <w:pPr>
        <w:pStyle w:val="Heading3"/>
        <w:numPr>
          <w:ilvl w:val="1"/>
          <w:numId w:val="24"/>
        </w:numPr>
        <w:rPr>
          <w:rFonts w:ascii="Times New Roman" w:hAnsi="Times New Roman" w:cs="Times New Roman"/>
        </w:rPr>
      </w:pPr>
      <w:bookmarkStart w:id="68" w:name="3.2._Xây_dựng_biểu_đồ_trình_tự"/>
      <w:bookmarkStart w:id="69" w:name="_Toc167019595"/>
      <w:bookmarkStart w:id="70" w:name="_Toc167262689"/>
      <w:bookmarkStart w:id="71" w:name="_Toc167875551"/>
      <w:bookmarkEnd w:id="68"/>
      <w:r w:rsidRPr="00462319">
        <w:rPr>
          <w:rFonts w:ascii="Times New Roman" w:hAnsi="Times New Roman" w:cs="Times New Roman"/>
        </w:rPr>
        <w:t>Xây</w:t>
      </w:r>
      <w:r w:rsidRPr="00462319">
        <w:rPr>
          <w:rFonts w:ascii="Times New Roman" w:hAnsi="Times New Roman" w:cs="Times New Roman"/>
          <w:spacing w:val="-4"/>
        </w:rPr>
        <w:t xml:space="preserve"> </w:t>
      </w:r>
      <w:r w:rsidRPr="00462319">
        <w:rPr>
          <w:rFonts w:ascii="Times New Roman" w:hAnsi="Times New Roman" w:cs="Times New Roman"/>
        </w:rPr>
        <w:t>dựng</w:t>
      </w:r>
      <w:r w:rsidRPr="00462319">
        <w:rPr>
          <w:rFonts w:ascii="Times New Roman" w:hAnsi="Times New Roman" w:cs="Times New Roman"/>
          <w:spacing w:val="-3"/>
        </w:rPr>
        <w:t xml:space="preserve"> </w:t>
      </w:r>
      <w:r w:rsidRPr="00462319">
        <w:rPr>
          <w:rFonts w:ascii="Times New Roman" w:hAnsi="Times New Roman" w:cs="Times New Roman"/>
        </w:rPr>
        <w:t>biểu</w:t>
      </w:r>
      <w:r w:rsidRPr="00462319">
        <w:rPr>
          <w:rFonts w:ascii="Times New Roman" w:hAnsi="Times New Roman" w:cs="Times New Roman"/>
          <w:spacing w:val="-3"/>
        </w:rPr>
        <w:t xml:space="preserve"> </w:t>
      </w:r>
      <w:r w:rsidRPr="00462319">
        <w:rPr>
          <w:rFonts w:ascii="Times New Roman" w:hAnsi="Times New Roman" w:cs="Times New Roman"/>
        </w:rPr>
        <w:t>đồ</w:t>
      </w:r>
      <w:r w:rsidRPr="00462319">
        <w:rPr>
          <w:rFonts w:ascii="Times New Roman" w:hAnsi="Times New Roman" w:cs="Times New Roman"/>
          <w:spacing w:val="-3"/>
        </w:rPr>
        <w:t xml:space="preserve"> </w:t>
      </w:r>
      <w:r w:rsidRPr="00462319">
        <w:rPr>
          <w:rFonts w:ascii="Times New Roman" w:hAnsi="Times New Roman" w:cs="Times New Roman"/>
        </w:rPr>
        <w:t>trình</w:t>
      </w:r>
      <w:r w:rsidRPr="00462319">
        <w:rPr>
          <w:rFonts w:ascii="Times New Roman" w:hAnsi="Times New Roman" w:cs="Times New Roman"/>
          <w:spacing w:val="-3"/>
        </w:rPr>
        <w:t xml:space="preserve"> </w:t>
      </w:r>
      <w:r w:rsidRPr="00462319">
        <w:rPr>
          <w:rFonts w:ascii="Times New Roman" w:hAnsi="Times New Roman" w:cs="Times New Roman"/>
        </w:rPr>
        <w:t>tự</w:t>
      </w:r>
      <w:bookmarkEnd w:id="69"/>
      <w:bookmarkEnd w:id="70"/>
      <w:bookmarkEnd w:id="71"/>
    </w:p>
    <w:p w14:paraId="3D25FB8E" w14:textId="539256DF" w:rsidR="007A6809" w:rsidRPr="00462319" w:rsidRDefault="009F0AD0" w:rsidP="007A11B6">
      <w:pPr>
        <w:spacing w:before="239"/>
        <w:ind w:left="424" w:right="911"/>
        <w:rPr>
          <w:i/>
          <w:sz w:val="26"/>
          <w:lang w:val="en-US"/>
        </w:rPr>
      </w:pPr>
      <w:r w:rsidRPr="00462319">
        <w:rPr>
          <w:i/>
          <w:sz w:val="26"/>
        </w:rPr>
        <w:t>Biểu</w:t>
      </w:r>
      <w:r w:rsidRPr="00462319">
        <w:rPr>
          <w:i/>
          <w:spacing w:val="-2"/>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“Đăng</w:t>
      </w:r>
      <w:r w:rsidRPr="00462319">
        <w:rPr>
          <w:i/>
          <w:spacing w:val="-2"/>
          <w:sz w:val="26"/>
        </w:rPr>
        <w:t xml:space="preserve"> </w:t>
      </w:r>
      <w:r w:rsidRPr="00462319">
        <w:rPr>
          <w:i/>
          <w:sz w:val="26"/>
        </w:rPr>
        <w:t>nhập”</w:t>
      </w:r>
      <w:r w:rsidRPr="00462319">
        <w:rPr>
          <w:i/>
          <w:spacing w:val="-1"/>
          <w:sz w:val="26"/>
        </w:rPr>
        <w:t xml:space="preserve"> </w:t>
      </w:r>
      <w:r w:rsidRPr="00462319">
        <w:rPr>
          <w:i/>
          <w:sz w:val="26"/>
        </w:rPr>
        <w:t>phân</w:t>
      </w:r>
      <w:r w:rsidRPr="00462319">
        <w:rPr>
          <w:i/>
          <w:spacing w:val="-3"/>
          <w:sz w:val="26"/>
        </w:rPr>
        <w:t xml:space="preserve"> </w:t>
      </w:r>
      <w:r w:rsidRPr="00462319">
        <w:rPr>
          <w:i/>
          <w:sz w:val="26"/>
        </w:rPr>
        <w:t>bổ</w:t>
      </w:r>
      <w:r w:rsidRPr="00462319">
        <w:rPr>
          <w:i/>
          <w:spacing w:val="-1"/>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1"/>
          <w:sz w:val="26"/>
        </w:rPr>
        <w:t xml:space="preserve"> </w:t>
      </w:r>
      <w:r w:rsidRPr="00462319">
        <w:rPr>
          <w:i/>
          <w:sz w:val="26"/>
        </w:rPr>
        <w:t>ca</w:t>
      </w:r>
      <w:r w:rsidRPr="00462319">
        <w:rPr>
          <w:i/>
          <w:spacing w:val="-1"/>
          <w:sz w:val="26"/>
        </w:rPr>
        <w:t xml:space="preserve"> </w:t>
      </w:r>
      <w:r w:rsidRPr="00462319">
        <w:rPr>
          <w:i/>
          <w:sz w:val="26"/>
        </w:rPr>
        <w:t>sử</w:t>
      </w:r>
      <w:r w:rsidRPr="00462319">
        <w:rPr>
          <w:i/>
          <w:spacing w:val="-2"/>
          <w:sz w:val="26"/>
        </w:rPr>
        <w:t xml:space="preserve"> </w:t>
      </w:r>
      <w:r w:rsidRPr="00462319">
        <w:rPr>
          <w:i/>
          <w:sz w:val="26"/>
        </w:rPr>
        <w:t>dụng</w:t>
      </w:r>
      <w:r w:rsidRPr="00462319">
        <w:rPr>
          <w:i/>
          <w:spacing w:val="-3"/>
          <w:sz w:val="26"/>
        </w:rPr>
        <w:t xml:space="preserve"> </w:t>
      </w:r>
      <w:r w:rsidRPr="00462319">
        <w:rPr>
          <w:i/>
          <w:sz w:val="26"/>
        </w:rPr>
        <w:t>cho</w:t>
      </w:r>
      <w:r w:rsidRPr="00462319">
        <w:rPr>
          <w:i/>
          <w:spacing w:val="-3"/>
          <w:sz w:val="26"/>
        </w:rPr>
        <w:t xml:space="preserve"> </w:t>
      </w:r>
      <w:r w:rsidRPr="00462319">
        <w:rPr>
          <w:i/>
          <w:sz w:val="26"/>
        </w:rPr>
        <w:t>các</w:t>
      </w:r>
      <w:r w:rsidRPr="00462319">
        <w:rPr>
          <w:i/>
          <w:spacing w:val="-62"/>
          <w:sz w:val="26"/>
        </w:rPr>
        <w:t xml:space="preserve"> </w:t>
      </w:r>
      <w:r w:rsidRPr="00462319">
        <w:rPr>
          <w:i/>
          <w:sz w:val="26"/>
        </w:rPr>
        <w:t>đối</w:t>
      </w:r>
      <w:r w:rsidRPr="00462319">
        <w:rPr>
          <w:i/>
          <w:spacing w:val="-1"/>
          <w:sz w:val="26"/>
        </w:rPr>
        <w:t xml:space="preserve"> </w:t>
      </w:r>
      <w:r w:rsidRPr="00462319">
        <w:rPr>
          <w:i/>
          <w:sz w:val="26"/>
        </w:rPr>
        <w:t>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 :</w:t>
      </w:r>
    </w:p>
    <w:p w14:paraId="29B71F89" w14:textId="23F0EF06" w:rsidR="000439C3" w:rsidRPr="00462319" w:rsidRDefault="000439C3" w:rsidP="007A11B6">
      <w:pPr>
        <w:spacing w:before="239"/>
        <w:ind w:left="424" w:right="911"/>
        <w:rPr>
          <w:i/>
          <w:sz w:val="26"/>
          <w:lang w:val="en-US"/>
        </w:rPr>
      </w:pPr>
      <w:r w:rsidRPr="00462319">
        <w:rPr>
          <w:i/>
          <w:noProof/>
          <w:sz w:val="26"/>
          <w:lang w:val="en-US"/>
        </w:rPr>
        <w:drawing>
          <wp:inline distT="0" distB="0" distL="0" distR="0" wp14:anchorId="6D0E877A" wp14:editId="74D2893E">
            <wp:extent cx="4660135" cy="4521329"/>
            <wp:effectExtent l="0" t="0" r="7620" b="0"/>
            <wp:docPr id="862351454" name="Picture 86235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54" name="Picture 862351454"/>
                    <pic:cNvPicPr/>
                  </pic:nvPicPr>
                  <pic:blipFill rotWithShape="1">
                    <a:blip r:embed="rId72">
                      <a:extLst>
                        <a:ext uri="{28A0092B-C50C-407E-A947-70E740481C1C}">
                          <a14:useLocalDpi xmlns:a14="http://schemas.microsoft.com/office/drawing/2010/main" val="0"/>
                        </a:ext>
                      </a:extLst>
                    </a:blip>
                    <a:srcRect b="24918"/>
                    <a:stretch/>
                  </pic:blipFill>
                  <pic:spPr bwMode="auto">
                    <a:xfrm>
                      <a:off x="0" y="0"/>
                      <a:ext cx="4684817" cy="4545276"/>
                    </a:xfrm>
                    <a:prstGeom prst="rect">
                      <a:avLst/>
                    </a:prstGeom>
                    <a:ln>
                      <a:noFill/>
                    </a:ln>
                    <a:extLst>
                      <a:ext uri="{53640926-AAD7-44D8-BBD7-CCE9431645EC}">
                        <a14:shadowObscured xmlns:a14="http://schemas.microsoft.com/office/drawing/2010/main"/>
                      </a:ext>
                    </a:extLst>
                  </pic:spPr>
                </pic:pic>
              </a:graphicData>
            </a:graphic>
          </wp:inline>
        </w:drawing>
      </w:r>
    </w:p>
    <w:p w14:paraId="140B78DD" w14:textId="2FD48372" w:rsidR="007A6809" w:rsidRPr="00462319" w:rsidRDefault="00284616" w:rsidP="007F694D">
      <w:pPr>
        <w:rPr>
          <w:i/>
          <w:sz w:val="20"/>
        </w:rPr>
      </w:pPr>
      <w:r w:rsidRPr="00462319">
        <w:rPr>
          <w:i/>
          <w:sz w:val="30"/>
        </w:rPr>
        <w:br w:type="page"/>
      </w:r>
      <w:r w:rsidR="009F0AD0" w:rsidRPr="00462319">
        <w:rPr>
          <w:i/>
          <w:sz w:val="26"/>
        </w:rPr>
        <w:lastRenderedPageBreak/>
        <w:t>Biểu</w:t>
      </w:r>
      <w:r w:rsidR="009F0AD0" w:rsidRPr="00462319">
        <w:rPr>
          <w:i/>
          <w:spacing w:val="22"/>
          <w:sz w:val="26"/>
        </w:rPr>
        <w:t xml:space="preserve"> </w:t>
      </w:r>
      <w:r w:rsidR="009F0AD0" w:rsidRPr="00462319">
        <w:rPr>
          <w:i/>
          <w:sz w:val="26"/>
        </w:rPr>
        <w:t>đồ</w:t>
      </w:r>
      <w:r w:rsidR="009F0AD0" w:rsidRPr="00462319">
        <w:rPr>
          <w:i/>
          <w:spacing w:val="21"/>
          <w:sz w:val="26"/>
        </w:rPr>
        <w:t xml:space="preserve"> </w:t>
      </w:r>
      <w:r w:rsidR="009F0AD0" w:rsidRPr="00462319">
        <w:rPr>
          <w:i/>
          <w:sz w:val="26"/>
        </w:rPr>
        <w:t>trình</w:t>
      </w:r>
      <w:r w:rsidR="009F0AD0" w:rsidRPr="00462319">
        <w:rPr>
          <w:i/>
          <w:spacing w:val="22"/>
          <w:sz w:val="26"/>
        </w:rPr>
        <w:t xml:space="preserve"> </w:t>
      </w:r>
      <w:r w:rsidR="009F0AD0" w:rsidRPr="00462319">
        <w:rPr>
          <w:i/>
          <w:sz w:val="26"/>
        </w:rPr>
        <w:t>tự</w:t>
      </w:r>
      <w:r w:rsidR="009F0AD0" w:rsidRPr="00462319">
        <w:rPr>
          <w:i/>
          <w:spacing w:val="21"/>
          <w:sz w:val="26"/>
        </w:rPr>
        <w:t xml:space="preserve"> </w:t>
      </w:r>
      <w:r w:rsidR="009F0AD0" w:rsidRPr="00462319">
        <w:rPr>
          <w:i/>
          <w:sz w:val="26"/>
        </w:rPr>
        <w:t>cho</w:t>
      </w:r>
      <w:r w:rsidR="009F0AD0" w:rsidRPr="00462319">
        <w:rPr>
          <w:i/>
          <w:spacing w:val="21"/>
          <w:sz w:val="26"/>
        </w:rPr>
        <w:t xml:space="preserve"> </w:t>
      </w:r>
      <w:r w:rsidR="009F0AD0" w:rsidRPr="00462319">
        <w:rPr>
          <w:i/>
          <w:sz w:val="26"/>
        </w:rPr>
        <w:t>usecase</w:t>
      </w:r>
      <w:r w:rsidR="009F0AD0" w:rsidRPr="00462319">
        <w:rPr>
          <w:i/>
          <w:spacing w:val="20"/>
          <w:sz w:val="26"/>
        </w:rPr>
        <w:t xml:space="preserve"> </w:t>
      </w:r>
      <w:r w:rsidR="009F0AD0" w:rsidRPr="00462319">
        <w:rPr>
          <w:i/>
          <w:sz w:val="26"/>
        </w:rPr>
        <w:t>“Thêm</w:t>
      </w:r>
      <w:r w:rsidRPr="00462319">
        <w:rPr>
          <w:i/>
          <w:spacing w:val="23"/>
          <w:sz w:val="26"/>
          <w:lang w:val="en-US"/>
        </w:rPr>
        <w:t xml:space="preserve"> </w:t>
      </w:r>
      <w:proofErr w:type="spellStart"/>
      <w:r w:rsidR="00A215F0" w:rsidRPr="00462319">
        <w:rPr>
          <w:i/>
          <w:spacing w:val="23"/>
          <w:sz w:val="26"/>
          <w:lang w:val="en-US"/>
        </w:rPr>
        <w:t>Người</w:t>
      </w:r>
      <w:proofErr w:type="spellEnd"/>
      <w:r w:rsidR="00A215F0" w:rsidRPr="00462319">
        <w:rPr>
          <w:i/>
          <w:spacing w:val="23"/>
          <w:sz w:val="26"/>
          <w:lang w:val="en-US"/>
        </w:rPr>
        <w:t xml:space="preserve"> </w:t>
      </w:r>
      <w:proofErr w:type="spellStart"/>
      <w:r w:rsidR="00A215F0" w:rsidRPr="00462319">
        <w:rPr>
          <w:i/>
          <w:spacing w:val="23"/>
          <w:sz w:val="26"/>
          <w:lang w:val="en-US"/>
        </w:rPr>
        <w:t>dùng</w:t>
      </w:r>
      <w:proofErr w:type="spellEnd"/>
      <w:r w:rsidR="009F0AD0" w:rsidRPr="00462319">
        <w:rPr>
          <w:i/>
          <w:sz w:val="26"/>
        </w:rPr>
        <w:t>”</w:t>
      </w:r>
      <w:r w:rsidR="009F0AD0" w:rsidRPr="00462319">
        <w:rPr>
          <w:i/>
          <w:spacing w:val="22"/>
          <w:sz w:val="26"/>
        </w:rPr>
        <w:t xml:space="preserve"> </w:t>
      </w:r>
      <w:r w:rsidR="009F0AD0" w:rsidRPr="00462319">
        <w:rPr>
          <w:i/>
          <w:sz w:val="26"/>
        </w:rPr>
        <w:t>phân</w:t>
      </w:r>
      <w:r w:rsidR="009F0AD0" w:rsidRPr="00462319">
        <w:rPr>
          <w:i/>
          <w:spacing w:val="21"/>
          <w:sz w:val="26"/>
        </w:rPr>
        <w:t xml:space="preserve"> </w:t>
      </w:r>
      <w:r w:rsidR="009F0AD0" w:rsidRPr="00462319">
        <w:rPr>
          <w:i/>
          <w:sz w:val="26"/>
        </w:rPr>
        <w:t>bổ</w:t>
      </w:r>
      <w:r w:rsidR="009F0AD0" w:rsidRPr="00462319">
        <w:rPr>
          <w:i/>
          <w:spacing w:val="22"/>
          <w:sz w:val="26"/>
        </w:rPr>
        <w:t xml:space="preserve"> </w:t>
      </w:r>
      <w:r w:rsidR="009F0AD0" w:rsidRPr="00462319">
        <w:rPr>
          <w:i/>
          <w:sz w:val="26"/>
        </w:rPr>
        <w:t>trách</w:t>
      </w:r>
      <w:r w:rsidR="009F0AD0" w:rsidRPr="00462319">
        <w:rPr>
          <w:i/>
          <w:spacing w:val="23"/>
          <w:sz w:val="26"/>
        </w:rPr>
        <w:t xml:space="preserve"> </w:t>
      </w:r>
      <w:r w:rsidR="009F0AD0" w:rsidRPr="00462319">
        <w:rPr>
          <w:i/>
          <w:sz w:val="26"/>
        </w:rPr>
        <w:t>nhiệm</w:t>
      </w:r>
      <w:r w:rsidR="009F0AD0" w:rsidRPr="00462319">
        <w:rPr>
          <w:i/>
          <w:spacing w:val="23"/>
          <w:sz w:val="26"/>
        </w:rPr>
        <w:t xml:space="preserve"> </w:t>
      </w:r>
      <w:r w:rsidR="009F0AD0" w:rsidRPr="00462319">
        <w:rPr>
          <w:i/>
          <w:sz w:val="26"/>
        </w:rPr>
        <w:t>ca</w:t>
      </w:r>
      <w:r w:rsidR="009F0AD0" w:rsidRPr="00462319">
        <w:rPr>
          <w:i/>
          <w:spacing w:val="22"/>
          <w:sz w:val="26"/>
        </w:rPr>
        <w:t xml:space="preserve"> </w:t>
      </w:r>
      <w:r w:rsidR="009F0AD0" w:rsidRPr="00462319">
        <w:rPr>
          <w:i/>
          <w:sz w:val="26"/>
        </w:rPr>
        <w:t>sử</w:t>
      </w:r>
      <w:r w:rsidR="009F0AD0" w:rsidRPr="00462319">
        <w:rPr>
          <w:i/>
          <w:spacing w:val="23"/>
          <w:sz w:val="26"/>
        </w:rPr>
        <w:t xml:space="preserve"> </w:t>
      </w:r>
      <w:r w:rsidR="009F0AD0" w:rsidRPr="00462319">
        <w:rPr>
          <w:i/>
          <w:sz w:val="26"/>
        </w:rPr>
        <w:t>dụng</w:t>
      </w:r>
      <w:r w:rsidR="009F0AD0" w:rsidRPr="00462319">
        <w:rPr>
          <w:i/>
          <w:spacing w:val="-62"/>
          <w:sz w:val="26"/>
        </w:rPr>
        <w:t xml:space="preserve"> </w:t>
      </w:r>
      <w:r w:rsidR="009F0AD0" w:rsidRPr="00462319">
        <w:rPr>
          <w:i/>
          <w:sz w:val="26"/>
        </w:rPr>
        <w:t>cho</w:t>
      </w:r>
      <w:r w:rsidR="009F0AD0" w:rsidRPr="00462319">
        <w:rPr>
          <w:i/>
          <w:spacing w:val="-3"/>
          <w:sz w:val="26"/>
        </w:rPr>
        <w:t xml:space="preserve"> </w:t>
      </w:r>
      <w:r w:rsidR="009F0AD0" w:rsidRPr="00462319">
        <w:rPr>
          <w:i/>
          <w:sz w:val="26"/>
        </w:rPr>
        <w:t>các</w:t>
      </w:r>
      <w:r w:rsidR="009F0AD0" w:rsidRPr="00462319">
        <w:rPr>
          <w:i/>
          <w:spacing w:val="-1"/>
          <w:sz w:val="26"/>
        </w:rPr>
        <w:t xml:space="preserve"> </w:t>
      </w:r>
      <w:r w:rsidR="009F0AD0" w:rsidRPr="00462319">
        <w:rPr>
          <w:i/>
          <w:sz w:val="26"/>
        </w:rPr>
        <w:t>đối tượng của các</w:t>
      </w:r>
      <w:r w:rsidR="009F0AD0" w:rsidRPr="00462319">
        <w:rPr>
          <w:i/>
          <w:spacing w:val="1"/>
          <w:sz w:val="26"/>
        </w:rPr>
        <w:t xml:space="preserve"> </w:t>
      </w:r>
      <w:r w:rsidR="009F0AD0" w:rsidRPr="00462319">
        <w:rPr>
          <w:i/>
          <w:sz w:val="26"/>
        </w:rPr>
        <w:t>lớp</w:t>
      </w:r>
      <w:r w:rsidR="009F0AD0" w:rsidRPr="00462319">
        <w:rPr>
          <w:i/>
          <w:spacing w:val="-1"/>
          <w:sz w:val="26"/>
        </w:rPr>
        <w:t xml:space="preserve"> </w:t>
      </w:r>
      <w:r w:rsidR="009F0AD0" w:rsidRPr="00462319">
        <w:rPr>
          <w:i/>
          <w:sz w:val="26"/>
        </w:rPr>
        <w:t>phân</w:t>
      </w:r>
      <w:r w:rsidR="009F0AD0" w:rsidRPr="00462319">
        <w:rPr>
          <w:i/>
          <w:spacing w:val="-2"/>
          <w:sz w:val="26"/>
        </w:rPr>
        <w:t xml:space="preserve"> </w:t>
      </w:r>
      <w:r w:rsidR="009F0AD0" w:rsidRPr="00462319">
        <w:rPr>
          <w:i/>
          <w:sz w:val="26"/>
        </w:rPr>
        <w:t>tích :</w:t>
      </w:r>
      <w:r w:rsidR="009F0AD0" w:rsidRPr="00462319">
        <w:rPr>
          <w:i/>
          <w:noProof/>
          <w:sz w:val="26"/>
          <w:lang w:val="en-US"/>
        </w:rPr>
        <w:drawing>
          <wp:inline distT="0" distB="0" distL="0" distR="0" wp14:anchorId="0DE3B94C" wp14:editId="7845BA2C">
            <wp:extent cx="5594985" cy="5706737"/>
            <wp:effectExtent l="0" t="0" r="5715" b="8890"/>
            <wp:docPr id="2006830116" name="Picture 200683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0116" name="Picture 2006830116"/>
                    <pic:cNvPicPr/>
                  </pic:nvPicPr>
                  <pic:blipFill rotWithShape="1">
                    <a:blip r:embed="rId73">
                      <a:extLst>
                        <a:ext uri="{28A0092B-C50C-407E-A947-70E740481C1C}">
                          <a14:useLocalDpi xmlns:a14="http://schemas.microsoft.com/office/drawing/2010/main" val="0"/>
                        </a:ext>
                      </a:extLst>
                    </a:blip>
                    <a:srcRect b="27886"/>
                    <a:stretch/>
                  </pic:blipFill>
                  <pic:spPr bwMode="auto">
                    <a:xfrm>
                      <a:off x="0" y="0"/>
                      <a:ext cx="5606038" cy="5718011"/>
                    </a:xfrm>
                    <a:prstGeom prst="rect">
                      <a:avLst/>
                    </a:prstGeom>
                    <a:ln>
                      <a:noFill/>
                    </a:ln>
                    <a:extLst>
                      <a:ext uri="{53640926-AAD7-44D8-BBD7-CCE9431645EC}">
                        <a14:shadowObscured xmlns:a14="http://schemas.microsoft.com/office/drawing/2010/main"/>
                      </a:ext>
                    </a:extLst>
                  </pic:spPr>
                </pic:pic>
              </a:graphicData>
            </a:graphic>
          </wp:inline>
        </w:drawing>
      </w:r>
    </w:p>
    <w:p w14:paraId="129584BC" w14:textId="77777777" w:rsidR="007F694D" w:rsidRDefault="007F694D">
      <w:pPr>
        <w:rPr>
          <w:i/>
          <w:sz w:val="26"/>
        </w:rPr>
      </w:pPr>
      <w:r>
        <w:rPr>
          <w:i/>
          <w:sz w:val="26"/>
        </w:rPr>
        <w:br w:type="page"/>
      </w:r>
    </w:p>
    <w:p w14:paraId="506515F0" w14:textId="6A0BA684" w:rsidR="00A215F0" w:rsidRPr="00462319" w:rsidRDefault="009F0AD0" w:rsidP="007F694D">
      <w:pPr>
        <w:spacing w:before="89"/>
        <w:ind w:left="424" w:right="902"/>
        <w:rPr>
          <w:i/>
          <w:sz w:val="26"/>
          <w:lang w:val="en-US"/>
        </w:rPr>
      </w:pPr>
      <w:r w:rsidRPr="00462319">
        <w:rPr>
          <w:i/>
          <w:sz w:val="26"/>
        </w:rPr>
        <w:lastRenderedPageBreak/>
        <w:t>Biểu</w:t>
      </w:r>
      <w:r w:rsidRPr="00462319">
        <w:rPr>
          <w:i/>
          <w:spacing w:val="7"/>
          <w:sz w:val="26"/>
        </w:rPr>
        <w:t xml:space="preserve"> </w:t>
      </w:r>
      <w:r w:rsidRPr="00462319">
        <w:rPr>
          <w:i/>
          <w:sz w:val="26"/>
        </w:rPr>
        <w:t>đồ</w:t>
      </w:r>
      <w:r w:rsidRPr="00462319">
        <w:rPr>
          <w:i/>
          <w:spacing w:val="5"/>
          <w:sz w:val="26"/>
        </w:rPr>
        <w:t xml:space="preserve"> </w:t>
      </w:r>
      <w:r w:rsidRPr="00462319">
        <w:rPr>
          <w:i/>
          <w:sz w:val="26"/>
        </w:rPr>
        <w:t>trình</w:t>
      </w:r>
      <w:r w:rsidRPr="00462319">
        <w:rPr>
          <w:i/>
          <w:spacing w:val="7"/>
          <w:sz w:val="26"/>
        </w:rPr>
        <w:t xml:space="preserve"> </w:t>
      </w:r>
      <w:r w:rsidRPr="00462319">
        <w:rPr>
          <w:i/>
          <w:sz w:val="26"/>
        </w:rPr>
        <w:t>tự</w:t>
      </w:r>
      <w:r w:rsidRPr="00462319">
        <w:rPr>
          <w:i/>
          <w:spacing w:val="5"/>
          <w:sz w:val="26"/>
        </w:rPr>
        <w:t xml:space="preserve"> </w:t>
      </w:r>
      <w:r w:rsidRPr="00462319">
        <w:rPr>
          <w:i/>
          <w:sz w:val="26"/>
        </w:rPr>
        <w:t>cho</w:t>
      </w:r>
      <w:r w:rsidRPr="00462319">
        <w:rPr>
          <w:i/>
          <w:spacing w:val="5"/>
          <w:sz w:val="26"/>
        </w:rPr>
        <w:t xml:space="preserve"> </w:t>
      </w:r>
      <w:r w:rsidRPr="00462319">
        <w:rPr>
          <w:i/>
          <w:sz w:val="26"/>
        </w:rPr>
        <w:t>usecase</w:t>
      </w:r>
      <w:r w:rsidRPr="00462319">
        <w:rPr>
          <w:i/>
          <w:spacing w:val="6"/>
          <w:sz w:val="26"/>
        </w:rPr>
        <w:t xml:space="preserve"> </w:t>
      </w:r>
      <w:r w:rsidRPr="00462319">
        <w:rPr>
          <w:i/>
          <w:sz w:val="26"/>
        </w:rPr>
        <w:t>“Xóa</w:t>
      </w:r>
      <w:r w:rsidRPr="00462319">
        <w:rPr>
          <w:i/>
          <w:spacing w:val="7"/>
          <w:sz w:val="26"/>
        </w:rPr>
        <w:t xml:space="preserve"> </w:t>
      </w:r>
      <w:proofErr w:type="spellStart"/>
      <w:r w:rsidR="00A215F0" w:rsidRPr="00462319">
        <w:rPr>
          <w:i/>
          <w:sz w:val="26"/>
          <w:lang w:val="en-US"/>
        </w:rPr>
        <w:t>Người</w:t>
      </w:r>
      <w:proofErr w:type="spellEnd"/>
      <w:r w:rsidR="00A215F0" w:rsidRPr="00462319">
        <w:rPr>
          <w:i/>
          <w:sz w:val="26"/>
          <w:lang w:val="en-US"/>
        </w:rPr>
        <w:t xml:space="preserve"> </w:t>
      </w:r>
      <w:proofErr w:type="spellStart"/>
      <w:r w:rsidR="00A215F0" w:rsidRPr="00462319">
        <w:rPr>
          <w:i/>
          <w:sz w:val="26"/>
          <w:lang w:val="en-US"/>
        </w:rPr>
        <w:t>Dùng</w:t>
      </w:r>
      <w:proofErr w:type="spellEnd"/>
      <w:r w:rsidRPr="00462319">
        <w:rPr>
          <w:i/>
          <w:sz w:val="26"/>
        </w:rPr>
        <w:t>”</w:t>
      </w:r>
      <w:r w:rsidRPr="00462319">
        <w:rPr>
          <w:i/>
          <w:spacing w:val="7"/>
          <w:sz w:val="26"/>
        </w:rPr>
        <w:t xml:space="preserve"> </w:t>
      </w:r>
      <w:r w:rsidRPr="00462319">
        <w:rPr>
          <w:i/>
          <w:sz w:val="26"/>
        </w:rPr>
        <w:t>phân</w:t>
      </w:r>
      <w:r w:rsidRPr="00462319">
        <w:rPr>
          <w:i/>
          <w:spacing w:val="7"/>
          <w:sz w:val="26"/>
        </w:rPr>
        <w:t xml:space="preserve"> </w:t>
      </w:r>
      <w:r w:rsidRPr="00462319">
        <w:rPr>
          <w:i/>
          <w:sz w:val="26"/>
        </w:rPr>
        <w:t>bổ</w:t>
      </w:r>
      <w:r w:rsidRPr="00462319">
        <w:rPr>
          <w:i/>
          <w:spacing w:val="5"/>
          <w:sz w:val="26"/>
        </w:rPr>
        <w:t xml:space="preserve"> </w:t>
      </w:r>
      <w:r w:rsidRPr="00462319">
        <w:rPr>
          <w:i/>
          <w:sz w:val="26"/>
        </w:rPr>
        <w:t>trách</w:t>
      </w:r>
      <w:r w:rsidRPr="00462319">
        <w:rPr>
          <w:i/>
          <w:spacing w:val="5"/>
          <w:sz w:val="26"/>
        </w:rPr>
        <w:t xml:space="preserve"> </w:t>
      </w:r>
      <w:r w:rsidRPr="00462319">
        <w:rPr>
          <w:i/>
          <w:sz w:val="26"/>
        </w:rPr>
        <w:t>nhiệm</w:t>
      </w:r>
      <w:r w:rsidRPr="00462319">
        <w:rPr>
          <w:i/>
          <w:spacing w:val="6"/>
          <w:sz w:val="26"/>
        </w:rPr>
        <w:t xml:space="preserve"> </w:t>
      </w:r>
      <w:r w:rsidRPr="00462319">
        <w:rPr>
          <w:i/>
          <w:sz w:val="26"/>
        </w:rPr>
        <w:t>ca</w:t>
      </w:r>
      <w:r w:rsidRPr="00462319">
        <w:rPr>
          <w:i/>
          <w:spacing w:val="5"/>
          <w:sz w:val="26"/>
        </w:rPr>
        <w:t xml:space="preserve"> </w:t>
      </w:r>
      <w:r w:rsidRPr="00462319">
        <w:rPr>
          <w:i/>
          <w:sz w:val="26"/>
        </w:rPr>
        <w:t>sử</w:t>
      </w:r>
      <w:r w:rsidRPr="00462319">
        <w:rPr>
          <w:i/>
          <w:spacing w:val="5"/>
          <w:sz w:val="26"/>
        </w:rPr>
        <w:t xml:space="preserve"> </w:t>
      </w:r>
      <w:r w:rsidRPr="00462319">
        <w:rPr>
          <w:i/>
          <w:sz w:val="26"/>
        </w:rPr>
        <w:t>dụng</w:t>
      </w:r>
      <w:r w:rsidRPr="00462319">
        <w:rPr>
          <w:i/>
          <w:spacing w:val="7"/>
          <w:sz w:val="26"/>
        </w:rPr>
        <w:t xml:space="preserve"> </w:t>
      </w:r>
      <w:r w:rsidRPr="00462319">
        <w:rPr>
          <w:i/>
          <w:sz w:val="26"/>
        </w:rPr>
        <w:t>cho</w:t>
      </w:r>
      <w:r w:rsidRPr="00462319">
        <w:rPr>
          <w:i/>
          <w:spacing w:val="5"/>
          <w:sz w:val="26"/>
        </w:rPr>
        <w:t xml:space="preserve"> </w:t>
      </w:r>
      <w:r w:rsidRPr="00462319">
        <w:rPr>
          <w:i/>
          <w:sz w:val="26"/>
        </w:rPr>
        <w:t>các</w:t>
      </w:r>
      <w:r w:rsidRPr="00462319">
        <w:rPr>
          <w:i/>
          <w:spacing w:val="-62"/>
          <w:sz w:val="26"/>
        </w:rPr>
        <w:t xml:space="preserve"> </w:t>
      </w:r>
      <w:r w:rsidRPr="00462319">
        <w:rPr>
          <w:i/>
          <w:sz w:val="26"/>
        </w:rPr>
        <w:t>đối</w:t>
      </w:r>
      <w:r w:rsidRPr="00462319">
        <w:rPr>
          <w:i/>
          <w:spacing w:val="-1"/>
          <w:sz w:val="26"/>
        </w:rPr>
        <w:t xml:space="preserve"> </w:t>
      </w:r>
      <w:r w:rsidRPr="00462319">
        <w:rPr>
          <w:i/>
          <w:sz w:val="26"/>
        </w:rPr>
        <w:t>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 :</w:t>
      </w:r>
    </w:p>
    <w:p w14:paraId="05F7FDCC" w14:textId="2E95B2BB" w:rsidR="007A6809" w:rsidRPr="007F694D" w:rsidRDefault="00A215F0" w:rsidP="007A11B6">
      <w:pPr>
        <w:ind w:firstLine="422"/>
        <w:rPr>
          <w:sz w:val="26"/>
          <w:lang w:val="en-US"/>
        </w:rPr>
        <w:sectPr w:rsidR="007A6809" w:rsidRPr="007F694D" w:rsidSect="00F53647">
          <w:headerReference w:type="default" r:id="rId74"/>
          <w:footerReference w:type="default" r:id="rId75"/>
          <w:pgSz w:w="11910" w:h="16840"/>
          <w:pgMar w:top="720" w:right="720" w:bottom="720" w:left="720" w:header="732" w:footer="1068" w:gutter="0"/>
          <w:cols w:space="720"/>
          <w:docGrid w:linePitch="299"/>
        </w:sectPr>
      </w:pPr>
      <w:r w:rsidRPr="00462319">
        <w:rPr>
          <w:noProof/>
          <w:sz w:val="26"/>
        </w:rPr>
        <w:drawing>
          <wp:inline distT="0" distB="0" distL="0" distR="0" wp14:anchorId="3FF675D8" wp14:editId="0B430B46">
            <wp:extent cx="3943985" cy="5738803"/>
            <wp:effectExtent l="0" t="0" r="0" b="0"/>
            <wp:docPr id="717792645" name="Picture 71779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92645" name="Picture 717792645"/>
                    <pic:cNvPicPr/>
                  </pic:nvPicPr>
                  <pic:blipFill rotWithShape="1">
                    <a:blip r:embed="rId76">
                      <a:extLst>
                        <a:ext uri="{28A0092B-C50C-407E-A947-70E740481C1C}">
                          <a14:useLocalDpi xmlns:a14="http://schemas.microsoft.com/office/drawing/2010/main" val="0"/>
                        </a:ext>
                      </a:extLst>
                    </a:blip>
                    <a:srcRect l="10797" t="3271" r="20177" b="25718"/>
                    <a:stretch/>
                  </pic:blipFill>
                  <pic:spPr bwMode="auto">
                    <a:xfrm>
                      <a:off x="0" y="0"/>
                      <a:ext cx="3950465" cy="5748232"/>
                    </a:xfrm>
                    <a:prstGeom prst="rect">
                      <a:avLst/>
                    </a:prstGeom>
                    <a:ln>
                      <a:noFill/>
                    </a:ln>
                    <a:extLst>
                      <a:ext uri="{53640926-AAD7-44D8-BBD7-CCE9431645EC}">
                        <a14:shadowObscured xmlns:a14="http://schemas.microsoft.com/office/drawing/2010/main"/>
                      </a:ext>
                    </a:extLst>
                  </pic:spPr>
                </pic:pic>
              </a:graphicData>
            </a:graphic>
          </wp:inline>
        </w:drawing>
      </w:r>
    </w:p>
    <w:p w14:paraId="15D03901" w14:textId="6B5F2EF0" w:rsidR="007A6809" w:rsidRPr="00462319" w:rsidRDefault="007A6809" w:rsidP="007A11B6">
      <w:pPr>
        <w:pStyle w:val="BodyText"/>
        <w:ind w:left="422"/>
        <w:rPr>
          <w:sz w:val="20"/>
        </w:rPr>
      </w:pPr>
    </w:p>
    <w:p w14:paraId="38D35D73" w14:textId="7BA548BE" w:rsidR="007A6809" w:rsidRPr="00462319" w:rsidRDefault="009F0AD0" w:rsidP="007F694D">
      <w:pPr>
        <w:spacing w:before="89"/>
        <w:ind w:right="902"/>
        <w:rPr>
          <w:i/>
          <w:sz w:val="26"/>
          <w:szCs w:val="26"/>
        </w:rPr>
      </w:pPr>
      <w:r w:rsidRPr="21242998">
        <w:rPr>
          <w:i/>
          <w:sz w:val="26"/>
          <w:szCs w:val="26"/>
        </w:rPr>
        <w:t xml:space="preserve">Biểu đồ trình tự cho usecase “Cập nhật </w:t>
      </w:r>
      <w:proofErr w:type="spellStart"/>
      <w:r w:rsidR="00A215F0" w:rsidRPr="21242998">
        <w:rPr>
          <w:i/>
          <w:sz w:val="26"/>
          <w:szCs w:val="26"/>
          <w:lang w:val="en-US"/>
        </w:rPr>
        <w:t>người</w:t>
      </w:r>
      <w:proofErr w:type="spellEnd"/>
      <w:r w:rsidR="00A215F0" w:rsidRPr="21242998">
        <w:rPr>
          <w:i/>
          <w:sz w:val="26"/>
          <w:szCs w:val="26"/>
          <w:lang w:val="en-US"/>
        </w:rPr>
        <w:t xml:space="preserve"> </w:t>
      </w:r>
      <w:proofErr w:type="spellStart"/>
      <w:r w:rsidR="00A215F0" w:rsidRPr="21242998">
        <w:rPr>
          <w:i/>
          <w:sz w:val="26"/>
          <w:szCs w:val="26"/>
          <w:lang w:val="en-US"/>
        </w:rPr>
        <w:t>dùng</w:t>
      </w:r>
      <w:proofErr w:type="spellEnd"/>
      <w:r w:rsidRPr="21242998">
        <w:rPr>
          <w:i/>
          <w:sz w:val="26"/>
          <w:szCs w:val="26"/>
        </w:rPr>
        <w:t>” phân bổ trách nhiệm ca sử dụng cho</w:t>
      </w:r>
      <w:r w:rsidRPr="21242998">
        <w:rPr>
          <w:i/>
          <w:spacing w:val="-62"/>
          <w:sz w:val="26"/>
          <w:szCs w:val="26"/>
        </w:rPr>
        <w:t xml:space="preserve"> </w:t>
      </w:r>
      <w:r w:rsidRPr="21242998">
        <w:rPr>
          <w:i/>
          <w:sz w:val="26"/>
          <w:szCs w:val="26"/>
        </w:rPr>
        <w:t>các</w:t>
      </w:r>
      <w:r w:rsidRPr="21242998">
        <w:rPr>
          <w:i/>
          <w:spacing w:val="-2"/>
          <w:sz w:val="26"/>
          <w:szCs w:val="26"/>
        </w:rPr>
        <w:t xml:space="preserve"> </w:t>
      </w:r>
      <w:r w:rsidRPr="21242998">
        <w:rPr>
          <w:i/>
          <w:sz w:val="26"/>
          <w:szCs w:val="26"/>
        </w:rPr>
        <w:t>đối tượng của các</w:t>
      </w:r>
      <w:r w:rsidRPr="21242998">
        <w:rPr>
          <w:i/>
          <w:spacing w:val="1"/>
          <w:sz w:val="26"/>
          <w:szCs w:val="26"/>
        </w:rPr>
        <w:t xml:space="preserve"> </w:t>
      </w:r>
      <w:r w:rsidRPr="21242998">
        <w:rPr>
          <w:i/>
          <w:sz w:val="26"/>
          <w:szCs w:val="26"/>
        </w:rPr>
        <w:t>lớp phân</w:t>
      </w:r>
      <w:r w:rsidRPr="21242998">
        <w:rPr>
          <w:i/>
          <w:spacing w:val="-2"/>
          <w:sz w:val="26"/>
          <w:szCs w:val="26"/>
        </w:rPr>
        <w:t xml:space="preserve"> </w:t>
      </w:r>
      <w:r w:rsidRPr="21242998">
        <w:rPr>
          <w:i/>
          <w:sz w:val="26"/>
          <w:szCs w:val="26"/>
        </w:rPr>
        <w:t>tích</w:t>
      </w:r>
      <w:r w:rsidRPr="21242998">
        <w:rPr>
          <w:i/>
          <w:spacing w:val="-2"/>
          <w:sz w:val="26"/>
          <w:szCs w:val="26"/>
        </w:rPr>
        <w:t xml:space="preserve"> </w:t>
      </w:r>
      <w:r w:rsidRPr="21242998">
        <w:rPr>
          <w:i/>
          <w:sz w:val="26"/>
          <w:szCs w:val="26"/>
        </w:rPr>
        <w:t>:</w:t>
      </w:r>
    </w:p>
    <w:p w14:paraId="00A43306" w14:textId="086D8D78" w:rsidR="00DE5DC6" w:rsidRDefault="00DE5DC6" w:rsidP="007A11B6">
      <w:pPr>
        <w:ind w:firstLine="422"/>
        <w:rPr>
          <w:sz w:val="26"/>
          <w:szCs w:val="26"/>
          <w:lang w:val="en-US"/>
        </w:rPr>
      </w:pPr>
    </w:p>
    <w:p w14:paraId="735B6AC3" w14:textId="0C1239E7" w:rsidR="00DE5DC6" w:rsidRDefault="00DE5DC6" w:rsidP="007A11B6">
      <w:pPr>
        <w:ind w:firstLine="422"/>
        <w:rPr>
          <w:sz w:val="26"/>
          <w:szCs w:val="26"/>
          <w:lang w:val="en-US"/>
        </w:rPr>
      </w:pPr>
    </w:p>
    <w:p w14:paraId="1FB4E0B7" w14:textId="3F0A245F" w:rsidR="007A6809" w:rsidRPr="00462319" w:rsidRDefault="00D23117" w:rsidP="007A11B6">
      <w:pPr>
        <w:ind w:firstLine="422"/>
        <w:rPr>
          <w:sz w:val="26"/>
          <w:lang w:val="en-US"/>
        </w:rPr>
        <w:sectPr w:rsidR="007A6809" w:rsidRPr="00462319" w:rsidSect="00F53647">
          <w:pgSz w:w="11910" w:h="16840"/>
          <w:pgMar w:top="720" w:right="720" w:bottom="720" w:left="720" w:header="732" w:footer="1068" w:gutter="0"/>
          <w:cols w:space="720"/>
          <w:docGrid w:linePitch="299"/>
        </w:sectPr>
      </w:pPr>
      <w:r w:rsidRPr="00462319">
        <w:rPr>
          <w:noProof/>
          <w:sz w:val="26"/>
        </w:rPr>
        <w:drawing>
          <wp:inline distT="0" distB="0" distL="0" distR="0" wp14:anchorId="03222D94" wp14:editId="0C26F48E">
            <wp:extent cx="5524500" cy="7326184"/>
            <wp:effectExtent l="0" t="0" r="0" b="0"/>
            <wp:docPr id="2074719073" name="Picture 207471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9073" name="Picture 2074719073"/>
                    <pic:cNvPicPr/>
                  </pic:nvPicPr>
                  <pic:blipFill rotWithShape="1">
                    <a:blip r:embed="rId77">
                      <a:extLst>
                        <a:ext uri="{28A0092B-C50C-407E-A947-70E740481C1C}">
                          <a14:useLocalDpi xmlns:a14="http://schemas.microsoft.com/office/drawing/2010/main" val="0"/>
                        </a:ext>
                      </a:extLst>
                    </a:blip>
                    <a:srcRect l="9341" r="16601" b="30565"/>
                    <a:stretch/>
                  </pic:blipFill>
                  <pic:spPr bwMode="auto">
                    <a:xfrm>
                      <a:off x="0" y="0"/>
                      <a:ext cx="5524500" cy="7326184"/>
                    </a:xfrm>
                    <a:prstGeom prst="rect">
                      <a:avLst/>
                    </a:prstGeom>
                    <a:ln>
                      <a:noFill/>
                    </a:ln>
                    <a:extLst>
                      <a:ext uri="{53640926-AAD7-44D8-BBD7-CCE9431645EC}">
                        <a14:shadowObscured xmlns:a14="http://schemas.microsoft.com/office/drawing/2010/main"/>
                      </a:ext>
                    </a:extLst>
                  </pic:spPr>
                </pic:pic>
              </a:graphicData>
            </a:graphic>
          </wp:inline>
        </w:drawing>
      </w:r>
    </w:p>
    <w:p w14:paraId="1DC0EF21" w14:textId="418B09A9" w:rsidR="00EB4B1B" w:rsidRPr="00462319" w:rsidRDefault="00EB4B1B" w:rsidP="007A11B6">
      <w:pPr>
        <w:spacing w:before="89"/>
        <w:ind w:right="902"/>
        <w:rPr>
          <w:i/>
          <w:sz w:val="26"/>
          <w:lang w:val="en-US"/>
        </w:rPr>
      </w:pPr>
    </w:p>
    <w:p w14:paraId="1FE5BA49" w14:textId="50385FD3" w:rsidR="007A6809" w:rsidRPr="00462319" w:rsidRDefault="009F0AD0" w:rsidP="007A11B6">
      <w:pPr>
        <w:spacing w:before="89"/>
        <w:ind w:right="902"/>
        <w:rPr>
          <w:i/>
          <w:sz w:val="26"/>
        </w:rPr>
      </w:pPr>
      <w:r w:rsidRPr="00462319">
        <w:rPr>
          <w:i/>
          <w:sz w:val="26"/>
        </w:rPr>
        <w:t>Biểu</w:t>
      </w:r>
      <w:r w:rsidRPr="00462319">
        <w:rPr>
          <w:i/>
          <w:spacing w:val="14"/>
          <w:sz w:val="26"/>
        </w:rPr>
        <w:t xml:space="preserve"> </w:t>
      </w:r>
      <w:r w:rsidRPr="00462319">
        <w:rPr>
          <w:i/>
          <w:sz w:val="26"/>
        </w:rPr>
        <w:t>đồ</w:t>
      </w:r>
      <w:r w:rsidRPr="00462319">
        <w:rPr>
          <w:i/>
          <w:spacing w:val="13"/>
          <w:sz w:val="26"/>
        </w:rPr>
        <w:t xml:space="preserve"> </w:t>
      </w:r>
      <w:r w:rsidRPr="00462319">
        <w:rPr>
          <w:i/>
          <w:sz w:val="26"/>
        </w:rPr>
        <w:t>trình</w:t>
      </w:r>
      <w:r w:rsidRPr="00462319">
        <w:rPr>
          <w:i/>
          <w:spacing w:val="15"/>
          <w:sz w:val="26"/>
        </w:rPr>
        <w:t xml:space="preserve"> </w:t>
      </w:r>
      <w:r w:rsidRPr="00462319">
        <w:rPr>
          <w:i/>
          <w:sz w:val="26"/>
        </w:rPr>
        <w:t>tự</w:t>
      </w:r>
      <w:r w:rsidRPr="00462319">
        <w:rPr>
          <w:i/>
          <w:spacing w:val="13"/>
          <w:sz w:val="26"/>
        </w:rPr>
        <w:t xml:space="preserve"> </w:t>
      </w:r>
      <w:r w:rsidRPr="00462319">
        <w:rPr>
          <w:i/>
          <w:sz w:val="26"/>
        </w:rPr>
        <w:t>cho</w:t>
      </w:r>
      <w:r w:rsidRPr="00462319">
        <w:rPr>
          <w:i/>
          <w:spacing w:val="13"/>
          <w:sz w:val="26"/>
        </w:rPr>
        <w:t xml:space="preserve"> </w:t>
      </w:r>
      <w:r w:rsidRPr="00462319">
        <w:rPr>
          <w:i/>
          <w:sz w:val="26"/>
        </w:rPr>
        <w:t>usecase</w:t>
      </w:r>
      <w:r w:rsidRPr="00462319">
        <w:rPr>
          <w:i/>
          <w:spacing w:val="14"/>
          <w:sz w:val="26"/>
        </w:rPr>
        <w:t xml:space="preserve"> </w:t>
      </w:r>
      <w:r w:rsidRPr="00462319">
        <w:rPr>
          <w:i/>
          <w:sz w:val="26"/>
        </w:rPr>
        <w:t>“</w:t>
      </w:r>
      <w:proofErr w:type="spellStart"/>
      <w:r w:rsidR="00224D80" w:rsidRPr="00462319">
        <w:rPr>
          <w:i/>
          <w:sz w:val="26"/>
          <w:lang w:val="en-US"/>
        </w:rPr>
        <w:t>Thêm</w:t>
      </w:r>
      <w:proofErr w:type="spellEnd"/>
      <w:r w:rsidR="00224D80" w:rsidRPr="00462319">
        <w:rPr>
          <w:i/>
          <w:sz w:val="26"/>
          <w:lang w:val="en-US"/>
        </w:rPr>
        <w:t xml:space="preserve"> </w:t>
      </w:r>
      <w:proofErr w:type="spellStart"/>
      <w:r w:rsidR="00224D80" w:rsidRPr="00462319">
        <w:rPr>
          <w:i/>
          <w:sz w:val="26"/>
          <w:lang w:val="en-US"/>
        </w:rPr>
        <w:t>nhóm</w:t>
      </w:r>
      <w:proofErr w:type="spellEnd"/>
      <w:r w:rsidR="00224D80" w:rsidRPr="00462319">
        <w:rPr>
          <w:i/>
          <w:sz w:val="26"/>
          <w:lang w:val="en-US"/>
        </w:rPr>
        <w:t xml:space="preserve"> </w:t>
      </w:r>
      <w:proofErr w:type="spellStart"/>
      <w:r w:rsidR="00224D80" w:rsidRPr="00462319">
        <w:rPr>
          <w:i/>
          <w:sz w:val="26"/>
          <w:lang w:val="en-US"/>
        </w:rPr>
        <w:t>người</w:t>
      </w:r>
      <w:proofErr w:type="spellEnd"/>
      <w:r w:rsidR="00224D80" w:rsidRPr="00462319">
        <w:rPr>
          <w:i/>
          <w:sz w:val="26"/>
          <w:lang w:val="en-US"/>
        </w:rPr>
        <w:t xml:space="preserve"> </w:t>
      </w:r>
      <w:proofErr w:type="spellStart"/>
      <w:r w:rsidR="00224D80" w:rsidRPr="00462319">
        <w:rPr>
          <w:i/>
          <w:sz w:val="26"/>
          <w:lang w:val="en-US"/>
        </w:rPr>
        <w:t>dùng</w:t>
      </w:r>
      <w:proofErr w:type="spellEnd"/>
      <w:r w:rsidRPr="00462319">
        <w:rPr>
          <w:i/>
          <w:sz w:val="26"/>
        </w:rPr>
        <w:t>”</w:t>
      </w:r>
      <w:r w:rsidRPr="00462319">
        <w:rPr>
          <w:i/>
          <w:spacing w:val="15"/>
          <w:sz w:val="26"/>
        </w:rPr>
        <w:t xml:space="preserve"> </w:t>
      </w:r>
      <w:r w:rsidRPr="00462319">
        <w:rPr>
          <w:i/>
          <w:sz w:val="26"/>
        </w:rPr>
        <w:t>phân</w:t>
      </w:r>
      <w:r w:rsidRPr="00462319">
        <w:rPr>
          <w:i/>
          <w:spacing w:val="13"/>
          <w:sz w:val="26"/>
        </w:rPr>
        <w:t xml:space="preserve"> </w:t>
      </w:r>
      <w:r w:rsidRPr="00462319">
        <w:rPr>
          <w:i/>
          <w:sz w:val="26"/>
        </w:rPr>
        <w:t>bổ</w:t>
      </w:r>
      <w:r w:rsidRPr="00462319">
        <w:rPr>
          <w:i/>
          <w:spacing w:val="15"/>
          <w:sz w:val="26"/>
        </w:rPr>
        <w:t xml:space="preserve"> </w:t>
      </w:r>
      <w:r w:rsidRPr="00462319">
        <w:rPr>
          <w:i/>
          <w:sz w:val="26"/>
        </w:rPr>
        <w:t>trách</w:t>
      </w:r>
      <w:r w:rsidRPr="00462319">
        <w:rPr>
          <w:i/>
          <w:spacing w:val="15"/>
          <w:sz w:val="26"/>
        </w:rPr>
        <w:t xml:space="preserve"> </w:t>
      </w:r>
      <w:r w:rsidRPr="00462319">
        <w:rPr>
          <w:i/>
          <w:sz w:val="26"/>
        </w:rPr>
        <w:t>nhiệm</w:t>
      </w:r>
      <w:r w:rsidRPr="00462319">
        <w:rPr>
          <w:i/>
          <w:spacing w:val="14"/>
          <w:sz w:val="26"/>
        </w:rPr>
        <w:t xml:space="preserve"> </w:t>
      </w:r>
      <w:r w:rsidRPr="00462319">
        <w:rPr>
          <w:i/>
          <w:sz w:val="26"/>
        </w:rPr>
        <w:t>ca</w:t>
      </w:r>
      <w:r w:rsidRPr="00462319">
        <w:rPr>
          <w:i/>
          <w:spacing w:val="13"/>
          <w:sz w:val="26"/>
        </w:rPr>
        <w:t xml:space="preserve"> </w:t>
      </w:r>
      <w:r w:rsidRPr="00462319">
        <w:rPr>
          <w:i/>
          <w:sz w:val="26"/>
        </w:rPr>
        <w:t>sử</w:t>
      </w:r>
      <w:r w:rsidRPr="00462319">
        <w:rPr>
          <w:i/>
          <w:spacing w:val="13"/>
          <w:sz w:val="26"/>
        </w:rPr>
        <w:t xml:space="preserve"> </w:t>
      </w:r>
      <w:r w:rsidRPr="00462319">
        <w:rPr>
          <w:i/>
          <w:sz w:val="26"/>
        </w:rPr>
        <w:t>dụng</w:t>
      </w:r>
      <w:r w:rsidRPr="00462319">
        <w:rPr>
          <w:i/>
          <w:spacing w:val="15"/>
          <w:sz w:val="26"/>
        </w:rPr>
        <w:t xml:space="preserve"> </w:t>
      </w:r>
      <w:r w:rsidRPr="00462319">
        <w:rPr>
          <w:i/>
          <w:sz w:val="26"/>
        </w:rPr>
        <w:t>cho</w:t>
      </w:r>
      <w:r w:rsidR="00224D80" w:rsidRPr="00462319">
        <w:rPr>
          <w:i/>
          <w:sz w:val="26"/>
          <w:lang w:val="en-US"/>
        </w:rPr>
        <w:t xml:space="preserve"> </w:t>
      </w:r>
      <w:r w:rsidRPr="00462319">
        <w:rPr>
          <w:i/>
          <w:spacing w:val="-62"/>
          <w:sz w:val="26"/>
        </w:rPr>
        <w:t xml:space="preserve"> </w:t>
      </w:r>
      <w:r w:rsidR="00224D80" w:rsidRPr="00462319">
        <w:rPr>
          <w:i/>
          <w:spacing w:val="-62"/>
          <w:sz w:val="26"/>
          <w:lang w:val="en-US"/>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7E2FAD61" w14:textId="0DFE5D7B" w:rsidR="007A6809" w:rsidRPr="00462319" w:rsidRDefault="007A6809" w:rsidP="007A11B6">
      <w:pPr>
        <w:rPr>
          <w:sz w:val="26"/>
          <w:lang w:val="en-US"/>
        </w:rPr>
      </w:pPr>
    </w:p>
    <w:p w14:paraId="6119F5FC" w14:textId="77777777" w:rsidR="000E1B74" w:rsidRDefault="000E1B74" w:rsidP="007A11B6">
      <w:pPr>
        <w:ind w:firstLine="417"/>
        <w:rPr>
          <w:noProof/>
          <w:sz w:val="26"/>
          <w:lang w:val="en-US"/>
        </w:rPr>
      </w:pPr>
    </w:p>
    <w:p w14:paraId="4B2834F2" w14:textId="127F1748" w:rsidR="00224D80" w:rsidRPr="00462319" w:rsidRDefault="00961829" w:rsidP="007A11B6">
      <w:pPr>
        <w:ind w:firstLine="417"/>
        <w:rPr>
          <w:sz w:val="26"/>
          <w:lang w:val="en-US"/>
        </w:rPr>
        <w:sectPr w:rsidR="00224D80" w:rsidRPr="00462319" w:rsidSect="00F53647">
          <w:pgSz w:w="11910" w:h="16840"/>
          <w:pgMar w:top="720" w:right="720" w:bottom="720" w:left="720" w:header="732" w:footer="1068" w:gutter="0"/>
          <w:cols w:space="720"/>
          <w:docGrid w:linePitch="299"/>
        </w:sectPr>
      </w:pPr>
      <w:r w:rsidRPr="00462319">
        <w:rPr>
          <w:noProof/>
          <w:sz w:val="26"/>
          <w:lang w:val="en-US"/>
        </w:rPr>
        <w:drawing>
          <wp:inline distT="0" distB="0" distL="0" distR="0" wp14:anchorId="30ACE37F" wp14:editId="093E1DC5">
            <wp:extent cx="5715000" cy="8072255"/>
            <wp:effectExtent l="0" t="0" r="0" b="0"/>
            <wp:docPr id="226679699" name="Picture 22667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9699" name="Picture 226679699"/>
                    <pic:cNvPicPr/>
                  </pic:nvPicPr>
                  <pic:blipFill rotWithShape="1">
                    <a:blip r:embed="rId78">
                      <a:extLst>
                        <a:ext uri="{28A0092B-C50C-407E-A947-70E740481C1C}">
                          <a14:useLocalDpi xmlns:a14="http://schemas.microsoft.com/office/drawing/2010/main" val="0"/>
                        </a:ext>
                      </a:extLst>
                    </a:blip>
                    <a:srcRect l="7413" r="14626" b="22146"/>
                    <a:stretch/>
                  </pic:blipFill>
                  <pic:spPr bwMode="auto">
                    <a:xfrm>
                      <a:off x="0" y="0"/>
                      <a:ext cx="5728599" cy="8091463"/>
                    </a:xfrm>
                    <a:prstGeom prst="rect">
                      <a:avLst/>
                    </a:prstGeom>
                    <a:ln>
                      <a:noFill/>
                    </a:ln>
                    <a:extLst>
                      <a:ext uri="{53640926-AAD7-44D8-BBD7-CCE9431645EC}">
                        <a14:shadowObscured xmlns:a14="http://schemas.microsoft.com/office/drawing/2010/main"/>
                      </a:ext>
                    </a:extLst>
                  </pic:spPr>
                </pic:pic>
              </a:graphicData>
            </a:graphic>
          </wp:inline>
        </w:drawing>
      </w:r>
    </w:p>
    <w:p w14:paraId="60840B1E" w14:textId="1C2B5210" w:rsidR="007A6809" w:rsidRPr="00462319" w:rsidRDefault="007A6809" w:rsidP="007A11B6">
      <w:pPr>
        <w:pStyle w:val="BodyText"/>
        <w:spacing w:line="20" w:lineRule="exact"/>
        <w:ind w:left="417"/>
        <w:rPr>
          <w:sz w:val="2"/>
        </w:rPr>
      </w:pPr>
    </w:p>
    <w:p w14:paraId="44AB6A9F" w14:textId="46CA319E" w:rsidR="007A6809" w:rsidRPr="00462319" w:rsidRDefault="007A6809" w:rsidP="007A11B6">
      <w:pPr>
        <w:pStyle w:val="BodyText"/>
        <w:spacing w:before="10"/>
        <w:rPr>
          <w:i/>
          <w:sz w:val="15"/>
        </w:rPr>
      </w:pPr>
    </w:p>
    <w:p w14:paraId="7F261EBD" w14:textId="7254FD4A" w:rsidR="007A6809" w:rsidRPr="00462319" w:rsidRDefault="007A6809" w:rsidP="007A11B6">
      <w:pPr>
        <w:pStyle w:val="BodyText"/>
        <w:spacing w:before="2"/>
        <w:rPr>
          <w:i/>
          <w:sz w:val="25"/>
        </w:rPr>
      </w:pPr>
    </w:p>
    <w:p w14:paraId="747635B6" w14:textId="584A58DD" w:rsidR="007A6809" w:rsidRPr="00462319" w:rsidRDefault="009F0AD0" w:rsidP="007A11B6">
      <w:pPr>
        <w:spacing w:before="89"/>
        <w:ind w:left="424" w:right="902"/>
        <w:rPr>
          <w:i/>
          <w:sz w:val="26"/>
        </w:rPr>
      </w:pPr>
      <w:r w:rsidRPr="00462319">
        <w:rPr>
          <w:i/>
          <w:sz w:val="26"/>
        </w:rPr>
        <w:t>Biểu</w:t>
      </w:r>
      <w:r w:rsidRPr="00462319">
        <w:rPr>
          <w:i/>
          <w:spacing w:val="16"/>
          <w:sz w:val="26"/>
        </w:rPr>
        <w:t xml:space="preserve"> </w:t>
      </w:r>
      <w:r w:rsidRPr="00462319">
        <w:rPr>
          <w:i/>
          <w:sz w:val="26"/>
        </w:rPr>
        <w:t>đồ</w:t>
      </w:r>
      <w:r w:rsidRPr="00462319">
        <w:rPr>
          <w:i/>
          <w:spacing w:val="17"/>
          <w:sz w:val="26"/>
        </w:rPr>
        <w:t xml:space="preserve"> </w:t>
      </w:r>
      <w:r w:rsidRPr="00462319">
        <w:rPr>
          <w:i/>
          <w:sz w:val="26"/>
        </w:rPr>
        <w:t>trình</w:t>
      </w:r>
      <w:r w:rsidRPr="00462319">
        <w:rPr>
          <w:i/>
          <w:spacing w:val="17"/>
          <w:sz w:val="26"/>
        </w:rPr>
        <w:t xml:space="preserve"> </w:t>
      </w:r>
      <w:r w:rsidRPr="00462319">
        <w:rPr>
          <w:i/>
          <w:sz w:val="26"/>
        </w:rPr>
        <w:t>tự</w:t>
      </w:r>
      <w:r w:rsidRPr="00462319">
        <w:rPr>
          <w:i/>
          <w:spacing w:val="16"/>
          <w:sz w:val="26"/>
        </w:rPr>
        <w:t xml:space="preserve"> </w:t>
      </w:r>
      <w:r w:rsidRPr="00462319">
        <w:rPr>
          <w:i/>
          <w:sz w:val="26"/>
        </w:rPr>
        <w:t>cho</w:t>
      </w:r>
      <w:r w:rsidRPr="00462319">
        <w:rPr>
          <w:i/>
          <w:spacing w:val="17"/>
          <w:sz w:val="26"/>
        </w:rPr>
        <w:t xml:space="preserve"> </w:t>
      </w:r>
      <w:r w:rsidRPr="00462319">
        <w:rPr>
          <w:i/>
          <w:sz w:val="26"/>
        </w:rPr>
        <w:t>usecase</w:t>
      </w:r>
      <w:r w:rsidRPr="00462319">
        <w:rPr>
          <w:i/>
          <w:spacing w:val="18"/>
          <w:sz w:val="26"/>
        </w:rPr>
        <w:t xml:space="preserve"> </w:t>
      </w:r>
      <w:r w:rsidRPr="00462319">
        <w:rPr>
          <w:i/>
          <w:sz w:val="26"/>
        </w:rPr>
        <w:t>“Xó</w:t>
      </w:r>
      <w:r w:rsidR="00224D80" w:rsidRPr="00462319">
        <w:rPr>
          <w:i/>
          <w:sz w:val="26"/>
          <w:lang w:val="en-US"/>
        </w:rPr>
        <w:t>a</w:t>
      </w:r>
      <w:r w:rsidRPr="00462319">
        <w:rPr>
          <w:i/>
          <w:spacing w:val="18"/>
          <w:sz w:val="26"/>
        </w:rPr>
        <w:t xml:space="preserve"> </w:t>
      </w:r>
      <w:r w:rsidRPr="00462319">
        <w:rPr>
          <w:i/>
          <w:sz w:val="26"/>
        </w:rPr>
        <w:t>nh</w:t>
      </w:r>
      <w:proofErr w:type="spellStart"/>
      <w:r w:rsidR="00224D80" w:rsidRPr="00462319">
        <w:rPr>
          <w:i/>
          <w:sz w:val="26"/>
          <w:lang w:val="en-US"/>
        </w:rPr>
        <w:t>óm</w:t>
      </w:r>
      <w:proofErr w:type="spellEnd"/>
      <w:r w:rsidR="00224D80" w:rsidRPr="00462319">
        <w:rPr>
          <w:i/>
          <w:sz w:val="26"/>
          <w:lang w:val="en-US"/>
        </w:rPr>
        <w:t xml:space="preserve"> </w:t>
      </w:r>
      <w:proofErr w:type="spellStart"/>
      <w:r w:rsidR="00224D80" w:rsidRPr="00462319">
        <w:rPr>
          <w:i/>
          <w:sz w:val="26"/>
          <w:lang w:val="en-US"/>
        </w:rPr>
        <w:t>người</w:t>
      </w:r>
      <w:proofErr w:type="spellEnd"/>
      <w:r w:rsidR="00224D80" w:rsidRPr="00462319">
        <w:rPr>
          <w:i/>
          <w:sz w:val="26"/>
          <w:lang w:val="en-US"/>
        </w:rPr>
        <w:t xml:space="preserve"> </w:t>
      </w:r>
      <w:proofErr w:type="spellStart"/>
      <w:r w:rsidR="00224D80" w:rsidRPr="00462319">
        <w:rPr>
          <w:i/>
          <w:sz w:val="26"/>
          <w:lang w:val="en-US"/>
        </w:rPr>
        <w:t>dùng</w:t>
      </w:r>
      <w:proofErr w:type="spellEnd"/>
      <w:r w:rsidRPr="00462319">
        <w:rPr>
          <w:i/>
          <w:sz w:val="26"/>
        </w:rPr>
        <w:t>”</w:t>
      </w:r>
      <w:r w:rsidRPr="00462319">
        <w:rPr>
          <w:i/>
          <w:spacing w:val="18"/>
          <w:sz w:val="26"/>
        </w:rPr>
        <w:t xml:space="preserve"> </w:t>
      </w:r>
      <w:r w:rsidRPr="00462319">
        <w:rPr>
          <w:i/>
          <w:sz w:val="26"/>
        </w:rPr>
        <w:t>phân</w:t>
      </w:r>
      <w:r w:rsidRPr="00462319">
        <w:rPr>
          <w:i/>
          <w:spacing w:val="17"/>
          <w:sz w:val="26"/>
        </w:rPr>
        <w:t xml:space="preserve"> </w:t>
      </w:r>
      <w:r w:rsidRPr="00462319">
        <w:rPr>
          <w:i/>
          <w:sz w:val="26"/>
        </w:rPr>
        <w:t>bổ</w:t>
      </w:r>
      <w:r w:rsidRPr="00462319">
        <w:rPr>
          <w:i/>
          <w:spacing w:val="16"/>
          <w:sz w:val="26"/>
        </w:rPr>
        <w:t xml:space="preserve"> </w:t>
      </w:r>
      <w:r w:rsidRPr="00462319">
        <w:rPr>
          <w:i/>
          <w:sz w:val="26"/>
        </w:rPr>
        <w:t>trách</w:t>
      </w:r>
      <w:r w:rsidRPr="00462319">
        <w:rPr>
          <w:i/>
          <w:spacing w:val="17"/>
          <w:sz w:val="26"/>
        </w:rPr>
        <w:t xml:space="preserve"> </w:t>
      </w:r>
      <w:r w:rsidRPr="00462319">
        <w:rPr>
          <w:i/>
          <w:sz w:val="26"/>
        </w:rPr>
        <w:t>nhiệm</w:t>
      </w:r>
      <w:r w:rsidRPr="00462319">
        <w:rPr>
          <w:i/>
          <w:spacing w:val="17"/>
          <w:sz w:val="26"/>
        </w:rPr>
        <w:t xml:space="preserve"> </w:t>
      </w:r>
      <w:r w:rsidRPr="00462319">
        <w:rPr>
          <w:i/>
          <w:sz w:val="26"/>
        </w:rPr>
        <w:t>ca</w:t>
      </w:r>
      <w:r w:rsidRPr="00462319">
        <w:rPr>
          <w:i/>
          <w:spacing w:val="16"/>
          <w:sz w:val="26"/>
        </w:rPr>
        <w:t xml:space="preserve"> </w:t>
      </w:r>
      <w:r w:rsidRPr="00462319">
        <w:rPr>
          <w:i/>
          <w:sz w:val="26"/>
        </w:rPr>
        <w:t>sử</w:t>
      </w:r>
      <w:r w:rsidRPr="00462319">
        <w:rPr>
          <w:i/>
          <w:spacing w:val="17"/>
          <w:sz w:val="26"/>
        </w:rPr>
        <w:t xml:space="preserve"> </w:t>
      </w:r>
      <w:r w:rsidRPr="00462319">
        <w:rPr>
          <w:i/>
          <w:sz w:val="26"/>
        </w:rPr>
        <w:t>dụng</w:t>
      </w:r>
      <w:r w:rsidRPr="00462319">
        <w:rPr>
          <w:i/>
          <w:spacing w:val="17"/>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3BAD7CB0" w14:textId="77777777" w:rsidR="00607A73" w:rsidRDefault="00607A73" w:rsidP="007A11B6">
      <w:pPr>
        <w:pStyle w:val="BodyText"/>
        <w:spacing w:before="7"/>
        <w:rPr>
          <w:i/>
          <w:noProof/>
          <w:sz w:val="32"/>
          <w:lang w:val="en-US"/>
        </w:rPr>
      </w:pPr>
    </w:p>
    <w:p w14:paraId="75F78D76" w14:textId="3D853E22" w:rsidR="007A6809" w:rsidRPr="00462319" w:rsidRDefault="00224D80" w:rsidP="007A11B6">
      <w:pPr>
        <w:pStyle w:val="BodyText"/>
        <w:spacing w:before="7"/>
        <w:rPr>
          <w:i/>
          <w:sz w:val="32"/>
          <w:lang w:val="en-US"/>
        </w:rPr>
      </w:pPr>
      <w:r w:rsidRPr="00462319">
        <w:rPr>
          <w:i/>
          <w:noProof/>
          <w:sz w:val="32"/>
          <w:lang w:val="en-US"/>
        </w:rPr>
        <w:drawing>
          <wp:inline distT="0" distB="0" distL="0" distR="0" wp14:anchorId="5D2B47C4" wp14:editId="1967C88B">
            <wp:extent cx="4747260" cy="6682740"/>
            <wp:effectExtent l="0" t="0" r="0" b="0"/>
            <wp:docPr id="1915779332" name="Picture 191577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9332" name="Picture 1915779332"/>
                    <pic:cNvPicPr/>
                  </pic:nvPicPr>
                  <pic:blipFill rotWithShape="1">
                    <a:blip r:embed="rId79">
                      <a:extLst>
                        <a:ext uri="{28A0092B-C50C-407E-A947-70E740481C1C}">
                          <a14:useLocalDpi xmlns:a14="http://schemas.microsoft.com/office/drawing/2010/main" val="0"/>
                        </a:ext>
                      </a:extLst>
                    </a:blip>
                    <a:srcRect l="7436" r="12686" b="20501"/>
                    <a:stretch/>
                  </pic:blipFill>
                  <pic:spPr bwMode="auto">
                    <a:xfrm>
                      <a:off x="0" y="0"/>
                      <a:ext cx="4749209" cy="6685484"/>
                    </a:xfrm>
                    <a:prstGeom prst="rect">
                      <a:avLst/>
                    </a:prstGeom>
                    <a:ln>
                      <a:noFill/>
                    </a:ln>
                    <a:extLst>
                      <a:ext uri="{53640926-AAD7-44D8-BBD7-CCE9431645EC}">
                        <a14:shadowObscured xmlns:a14="http://schemas.microsoft.com/office/drawing/2010/main"/>
                      </a:ext>
                    </a:extLst>
                  </pic:spPr>
                </pic:pic>
              </a:graphicData>
            </a:graphic>
          </wp:inline>
        </w:drawing>
      </w:r>
    </w:p>
    <w:p w14:paraId="4AE3CFBD" w14:textId="4185F645" w:rsidR="00224D80" w:rsidRPr="00462319" w:rsidRDefault="00224D80" w:rsidP="007A11B6">
      <w:pPr>
        <w:pStyle w:val="BodyText"/>
        <w:spacing w:before="7"/>
        <w:rPr>
          <w:i/>
          <w:sz w:val="32"/>
          <w:lang w:val="en-US"/>
        </w:rPr>
      </w:pPr>
    </w:p>
    <w:p w14:paraId="4B4E7195" w14:textId="77777777" w:rsidR="007F694D" w:rsidRDefault="007F694D">
      <w:pPr>
        <w:rPr>
          <w:i/>
          <w:sz w:val="26"/>
        </w:rPr>
      </w:pPr>
      <w:r>
        <w:rPr>
          <w:i/>
          <w:sz w:val="26"/>
        </w:rPr>
        <w:br w:type="page"/>
      </w:r>
    </w:p>
    <w:p w14:paraId="34FADBEF" w14:textId="16941DF8" w:rsidR="007A6809" w:rsidRPr="00462319" w:rsidRDefault="009F0AD0" w:rsidP="007A11B6">
      <w:pPr>
        <w:spacing w:before="1"/>
        <w:ind w:left="424" w:right="902"/>
        <w:rPr>
          <w:i/>
          <w:sz w:val="26"/>
        </w:rPr>
      </w:pPr>
      <w:r w:rsidRPr="00462319">
        <w:rPr>
          <w:i/>
          <w:sz w:val="26"/>
        </w:rPr>
        <w:lastRenderedPageBreak/>
        <w:t>Biểu</w:t>
      </w:r>
      <w:r w:rsidRPr="00462319">
        <w:rPr>
          <w:i/>
          <w:spacing w:val="10"/>
          <w:sz w:val="26"/>
        </w:rPr>
        <w:t xml:space="preserve"> </w:t>
      </w:r>
      <w:r w:rsidRPr="00462319">
        <w:rPr>
          <w:i/>
          <w:sz w:val="26"/>
        </w:rPr>
        <w:t>đồ</w:t>
      </w:r>
      <w:r w:rsidRPr="00462319">
        <w:rPr>
          <w:i/>
          <w:spacing w:val="11"/>
          <w:sz w:val="26"/>
        </w:rPr>
        <w:t xml:space="preserve"> </w:t>
      </w:r>
      <w:r w:rsidRPr="00462319">
        <w:rPr>
          <w:i/>
          <w:sz w:val="26"/>
        </w:rPr>
        <w:t>trình</w:t>
      </w:r>
      <w:r w:rsidRPr="00462319">
        <w:rPr>
          <w:i/>
          <w:spacing w:val="10"/>
          <w:sz w:val="26"/>
        </w:rPr>
        <w:t xml:space="preserve"> </w:t>
      </w:r>
      <w:r w:rsidRPr="00462319">
        <w:rPr>
          <w:i/>
          <w:sz w:val="26"/>
        </w:rPr>
        <w:t>tự</w:t>
      </w:r>
      <w:r w:rsidRPr="00462319">
        <w:rPr>
          <w:i/>
          <w:spacing w:val="11"/>
          <w:sz w:val="26"/>
        </w:rPr>
        <w:t xml:space="preserve"> </w:t>
      </w:r>
      <w:r w:rsidRPr="00462319">
        <w:rPr>
          <w:i/>
          <w:sz w:val="26"/>
        </w:rPr>
        <w:t>cho</w:t>
      </w:r>
      <w:r w:rsidRPr="00462319">
        <w:rPr>
          <w:i/>
          <w:spacing w:val="10"/>
          <w:sz w:val="26"/>
        </w:rPr>
        <w:t xml:space="preserve"> </w:t>
      </w:r>
      <w:r w:rsidRPr="00462319">
        <w:rPr>
          <w:i/>
          <w:sz w:val="26"/>
        </w:rPr>
        <w:t>usecase</w:t>
      </w:r>
      <w:r w:rsidRPr="00462319">
        <w:rPr>
          <w:i/>
          <w:spacing w:val="12"/>
          <w:sz w:val="26"/>
        </w:rPr>
        <w:t xml:space="preserve"> </w:t>
      </w:r>
      <w:r w:rsidRPr="00462319">
        <w:rPr>
          <w:i/>
          <w:sz w:val="26"/>
        </w:rPr>
        <w:t>“</w:t>
      </w:r>
      <w:proofErr w:type="spellStart"/>
      <w:r w:rsidR="00857E7E" w:rsidRPr="00462319">
        <w:rPr>
          <w:i/>
          <w:sz w:val="26"/>
          <w:lang w:val="en-US"/>
        </w:rPr>
        <w:t>Sửa</w:t>
      </w:r>
      <w:proofErr w:type="spellEnd"/>
      <w:r w:rsidR="00857E7E" w:rsidRPr="00462319">
        <w:rPr>
          <w:i/>
          <w:sz w:val="26"/>
          <w:lang w:val="en-US"/>
        </w:rPr>
        <w:t xml:space="preserve"> </w:t>
      </w:r>
      <w:r w:rsidRPr="00462319">
        <w:rPr>
          <w:i/>
          <w:sz w:val="26"/>
        </w:rPr>
        <w:t>n</w:t>
      </w:r>
      <w:proofErr w:type="spellStart"/>
      <w:r w:rsidR="007C0D65" w:rsidRPr="00462319">
        <w:rPr>
          <w:i/>
          <w:sz w:val="26"/>
          <w:lang w:val="en-US"/>
        </w:rPr>
        <w:t>hóm</w:t>
      </w:r>
      <w:proofErr w:type="spellEnd"/>
      <w:r w:rsidR="007C0D65" w:rsidRPr="00462319">
        <w:rPr>
          <w:i/>
          <w:sz w:val="26"/>
          <w:lang w:val="en-US"/>
        </w:rPr>
        <w:t xml:space="preserve"> </w:t>
      </w:r>
      <w:proofErr w:type="spellStart"/>
      <w:r w:rsidR="007C0D65" w:rsidRPr="00462319">
        <w:rPr>
          <w:i/>
          <w:sz w:val="26"/>
          <w:lang w:val="en-US"/>
        </w:rPr>
        <w:t>người</w:t>
      </w:r>
      <w:proofErr w:type="spellEnd"/>
      <w:r w:rsidR="007C0D65" w:rsidRPr="00462319">
        <w:rPr>
          <w:i/>
          <w:sz w:val="26"/>
          <w:lang w:val="en-US"/>
        </w:rPr>
        <w:t xml:space="preserve"> </w:t>
      </w:r>
      <w:proofErr w:type="spellStart"/>
      <w:r w:rsidR="007C0D65" w:rsidRPr="00462319">
        <w:rPr>
          <w:i/>
          <w:sz w:val="26"/>
          <w:lang w:val="en-US"/>
        </w:rPr>
        <w:t>dùng</w:t>
      </w:r>
      <w:proofErr w:type="spellEnd"/>
      <w:r w:rsidRPr="00462319">
        <w:rPr>
          <w:i/>
          <w:sz w:val="26"/>
        </w:rPr>
        <w:t>”</w:t>
      </w:r>
      <w:r w:rsidRPr="00462319">
        <w:rPr>
          <w:i/>
          <w:spacing w:val="10"/>
          <w:sz w:val="26"/>
        </w:rPr>
        <w:t xml:space="preserve"> </w:t>
      </w:r>
      <w:r w:rsidRPr="00462319">
        <w:rPr>
          <w:i/>
          <w:sz w:val="26"/>
        </w:rPr>
        <w:t>phân</w:t>
      </w:r>
      <w:r w:rsidRPr="00462319">
        <w:rPr>
          <w:i/>
          <w:spacing w:val="10"/>
          <w:sz w:val="26"/>
        </w:rPr>
        <w:t xml:space="preserve"> </w:t>
      </w:r>
      <w:r w:rsidRPr="00462319">
        <w:rPr>
          <w:i/>
          <w:sz w:val="26"/>
        </w:rPr>
        <w:t>bổ</w:t>
      </w:r>
      <w:r w:rsidRPr="00462319">
        <w:rPr>
          <w:i/>
          <w:spacing w:val="11"/>
          <w:sz w:val="26"/>
        </w:rPr>
        <w:t xml:space="preserve"> </w:t>
      </w:r>
      <w:r w:rsidRPr="00462319">
        <w:rPr>
          <w:i/>
          <w:sz w:val="26"/>
        </w:rPr>
        <w:t>trách</w:t>
      </w:r>
      <w:r w:rsidRPr="00462319">
        <w:rPr>
          <w:i/>
          <w:spacing w:val="10"/>
          <w:sz w:val="26"/>
        </w:rPr>
        <w:t xml:space="preserve"> </w:t>
      </w:r>
      <w:r w:rsidRPr="00462319">
        <w:rPr>
          <w:i/>
          <w:sz w:val="26"/>
        </w:rPr>
        <w:t>nhiệm</w:t>
      </w:r>
      <w:r w:rsidRPr="00462319">
        <w:rPr>
          <w:i/>
          <w:spacing w:val="11"/>
          <w:sz w:val="26"/>
        </w:rPr>
        <w:t xml:space="preserve"> </w:t>
      </w:r>
      <w:r w:rsidRPr="00462319">
        <w:rPr>
          <w:i/>
          <w:sz w:val="26"/>
        </w:rPr>
        <w:t>ca</w:t>
      </w:r>
      <w:r w:rsidRPr="00462319">
        <w:rPr>
          <w:i/>
          <w:spacing w:val="11"/>
          <w:sz w:val="26"/>
        </w:rPr>
        <w:t xml:space="preserve"> </w:t>
      </w:r>
      <w:r w:rsidRPr="00462319">
        <w:rPr>
          <w:i/>
          <w:sz w:val="26"/>
        </w:rPr>
        <w:t>sử</w:t>
      </w:r>
      <w:r w:rsidRPr="00462319">
        <w:rPr>
          <w:i/>
          <w:spacing w:val="10"/>
          <w:sz w:val="26"/>
        </w:rPr>
        <w:t xml:space="preserve"> </w:t>
      </w:r>
      <w:r w:rsidRPr="00462319">
        <w:rPr>
          <w:i/>
          <w:sz w:val="26"/>
        </w:rPr>
        <w:t>dụng</w:t>
      </w:r>
      <w:r w:rsidRPr="00462319">
        <w:rPr>
          <w:i/>
          <w:spacing w:val="-62"/>
          <w:sz w:val="26"/>
        </w:rPr>
        <w:t xml:space="preserve"> </w:t>
      </w:r>
      <w:r w:rsidRPr="00462319">
        <w:rPr>
          <w:i/>
          <w:sz w:val="26"/>
        </w:rPr>
        <w:t>cho</w:t>
      </w:r>
      <w:r w:rsidRPr="00462319">
        <w:rPr>
          <w:i/>
          <w:spacing w:val="-3"/>
          <w:sz w:val="26"/>
        </w:rPr>
        <w:t xml:space="preserve"> </w:t>
      </w:r>
      <w:r w:rsidRPr="00462319">
        <w:rPr>
          <w:i/>
          <w:sz w:val="26"/>
        </w:rPr>
        <w:t>các</w:t>
      </w:r>
      <w:r w:rsidRPr="00462319">
        <w:rPr>
          <w:i/>
          <w:spacing w:val="-1"/>
          <w:sz w:val="26"/>
        </w:rPr>
        <w:t xml:space="preserve"> </w:t>
      </w:r>
      <w:r w:rsidRPr="00462319">
        <w:rPr>
          <w:i/>
          <w:sz w:val="26"/>
        </w:rPr>
        <w:t>đối tượng của các</w:t>
      </w:r>
      <w:r w:rsidRPr="00462319">
        <w:rPr>
          <w:i/>
          <w:spacing w:val="1"/>
          <w:sz w:val="26"/>
        </w:rPr>
        <w:t xml:space="preserve"> </w:t>
      </w:r>
      <w:r w:rsidRPr="00462319">
        <w:rPr>
          <w:i/>
          <w:sz w:val="26"/>
        </w:rPr>
        <w:t>lớp</w:t>
      </w:r>
      <w:r w:rsidRPr="00462319">
        <w:rPr>
          <w:i/>
          <w:spacing w:val="-1"/>
          <w:sz w:val="26"/>
        </w:rPr>
        <w:t xml:space="preserve"> </w:t>
      </w:r>
      <w:r w:rsidRPr="00462319">
        <w:rPr>
          <w:i/>
          <w:sz w:val="26"/>
        </w:rPr>
        <w:t>phân</w:t>
      </w:r>
      <w:r w:rsidRPr="00462319">
        <w:rPr>
          <w:i/>
          <w:spacing w:val="-2"/>
          <w:sz w:val="26"/>
        </w:rPr>
        <w:t xml:space="preserve"> </w:t>
      </w:r>
      <w:r w:rsidRPr="00462319">
        <w:rPr>
          <w:i/>
          <w:sz w:val="26"/>
        </w:rPr>
        <w:t>tích :</w:t>
      </w:r>
    </w:p>
    <w:p w14:paraId="25BAE899" w14:textId="4B458E9B" w:rsidR="007A6809" w:rsidRPr="00462319" w:rsidRDefault="007A6809" w:rsidP="007A11B6">
      <w:pPr>
        <w:rPr>
          <w:sz w:val="26"/>
          <w:lang w:val="en-US"/>
        </w:rPr>
      </w:pPr>
    </w:p>
    <w:p w14:paraId="4C595373" w14:textId="77777777" w:rsidR="00CA4EFE" w:rsidRDefault="00CA4EFE" w:rsidP="007A11B6">
      <w:pPr>
        <w:ind w:firstLine="422"/>
        <w:rPr>
          <w:noProof/>
          <w:sz w:val="26"/>
          <w:lang w:val="en-US"/>
        </w:rPr>
      </w:pPr>
    </w:p>
    <w:p w14:paraId="16D4213D" w14:textId="7AB9FE2F" w:rsidR="00857E7E" w:rsidRPr="00462319" w:rsidRDefault="00D23117" w:rsidP="007A11B6">
      <w:pPr>
        <w:ind w:firstLine="422"/>
        <w:rPr>
          <w:sz w:val="26"/>
          <w:lang w:val="en-US"/>
        </w:rPr>
        <w:sectPr w:rsidR="00857E7E" w:rsidRPr="00462319" w:rsidSect="00F53647">
          <w:pgSz w:w="11910" w:h="16840"/>
          <w:pgMar w:top="720" w:right="720" w:bottom="720" w:left="720" w:header="732" w:footer="1068" w:gutter="0"/>
          <w:cols w:space="720"/>
          <w:docGrid w:linePitch="299"/>
        </w:sectPr>
      </w:pPr>
      <w:r w:rsidRPr="00462319">
        <w:rPr>
          <w:noProof/>
          <w:sz w:val="26"/>
          <w:lang w:val="en-US"/>
        </w:rPr>
        <w:drawing>
          <wp:inline distT="0" distB="0" distL="0" distR="0" wp14:anchorId="6B399676" wp14:editId="425E96EB">
            <wp:extent cx="5707380" cy="8154850"/>
            <wp:effectExtent l="0" t="0" r="0" b="0"/>
            <wp:docPr id="1847244871" name="Picture 184724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44871" name="Picture 1847244871"/>
                    <pic:cNvPicPr/>
                  </pic:nvPicPr>
                  <pic:blipFill rotWithShape="1">
                    <a:blip r:embed="rId80">
                      <a:extLst>
                        <a:ext uri="{28A0092B-C50C-407E-A947-70E740481C1C}">
                          <a14:useLocalDpi xmlns:a14="http://schemas.microsoft.com/office/drawing/2010/main" val="0"/>
                        </a:ext>
                      </a:extLst>
                    </a:blip>
                    <a:srcRect l="8209" r="16160" b="23599"/>
                    <a:stretch/>
                  </pic:blipFill>
                  <pic:spPr bwMode="auto">
                    <a:xfrm>
                      <a:off x="0" y="0"/>
                      <a:ext cx="5708081" cy="8155851"/>
                    </a:xfrm>
                    <a:prstGeom prst="rect">
                      <a:avLst/>
                    </a:prstGeom>
                    <a:ln>
                      <a:noFill/>
                    </a:ln>
                    <a:extLst>
                      <a:ext uri="{53640926-AAD7-44D8-BBD7-CCE9431645EC}">
                        <a14:shadowObscured xmlns:a14="http://schemas.microsoft.com/office/drawing/2010/main"/>
                      </a:ext>
                    </a:extLst>
                  </pic:spPr>
                </pic:pic>
              </a:graphicData>
            </a:graphic>
          </wp:inline>
        </w:drawing>
      </w:r>
    </w:p>
    <w:p w14:paraId="630BEA97" w14:textId="506CA00A" w:rsidR="007A6809" w:rsidRPr="00462319" w:rsidRDefault="007A6809" w:rsidP="007A11B6">
      <w:pPr>
        <w:pStyle w:val="BodyText"/>
        <w:rPr>
          <w:sz w:val="20"/>
          <w:lang w:val="en-US"/>
        </w:rPr>
      </w:pPr>
    </w:p>
    <w:p w14:paraId="5B337CFE" w14:textId="467CAC78" w:rsidR="007A6809" w:rsidRPr="00462319" w:rsidRDefault="007A6809" w:rsidP="007A11B6">
      <w:pPr>
        <w:pStyle w:val="BodyText"/>
        <w:spacing w:before="8"/>
        <w:rPr>
          <w:i/>
          <w:sz w:val="19"/>
        </w:rPr>
      </w:pPr>
    </w:p>
    <w:p w14:paraId="614F09D1" w14:textId="0EE52216" w:rsidR="007A6809" w:rsidRPr="00462319" w:rsidRDefault="009F0AD0" w:rsidP="007A11B6">
      <w:pPr>
        <w:spacing w:before="89"/>
        <w:ind w:left="424" w:right="621"/>
        <w:rPr>
          <w:i/>
          <w:sz w:val="26"/>
          <w:lang w:val="en-US"/>
        </w:rPr>
      </w:pPr>
      <w:r w:rsidRPr="00462319">
        <w:rPr>
          <w:i/>
          <w:sz w:val="26"/>
        </w:rPr>
        <w:t>Biểu đồ trình tự cho usecase “</w:t>
      </w:r>
      <w:r w:rsidR="00857E7E" w:rsidRPr="00462319">
        <w:rPr>
          <w:i/>
          <w:sz w:val="26"/>
          <w:lang w:val="en-US"/>
        </w:rPr>
        <w:t>Xem</w:t>
      </w:r>
      <w:r w:rsidRPr="00462319">
        <w:rPr>
          <w:i/>
          <w:sz w:val="26"/>
        </w:rPr>
        <w:t xml:space="preserve"> nh</w:t>
      </w:r>
      <w:proofErr w:type="spellStart"/>
      <w:r w:rsidR="00857E7E" w:rsidRPr="00462319">
        <w:rPr>
          <w:i/>
          <w:sz w:val="26"/>
          <w:lang w:val="en-US"/>
        </w:rPr>
        <w:t>óm</w:t>
      </w:r>
      <w:proofErr w:type="spellEnd"/>
      <w:r w:rsidRPr="00462319">
        <w:rPr>
          <w:i/>
          <w:sz w:val="26"/>
        </w:rPr>
        <w:t xml:space="preserve"> </w:t>
      </w:r>
      <w:proofErr w:type="spellStart"/>
      <w:r w:rsidR="00857E7E" w:rsidRPr="00462319">
        <w:rPr>
          <w:i/>
          <w:sz w:val="26"/>
          <w:lang w:val="en-US"/>
        </w:rPr>
        <w:t>người</w:t>
      </w:r>
      <w:proofErr w:type="spellEnd"/>
      <w:r w:rsidR="00857E7E" w:rsidRPr="00462319">
        <w:rPr>
          <w:i/>
          <w:sz w:val="26"/>
          <w:lang w:val="en-US"/>
        </w:rPr>
        <w:t xml:space="preserve"> </w:t>
      </w:r>
      <w:proofErr w:type="spellStart"/>
      <w:r w:rsidR="00857E7E" w:rsidRPr="00462319">
        <w:rPr>
          <w:i/>
          <w:sz w:val="26"/>
          <w:lang w:val="en-US"/>
        </w:rPr>
        <w:t>dùng</w:t>
      </w:r>
      <w:proofErr w:type="spellEnd"/>
      <w:r w:rsidRPr="00462319">
        <w:rPr>
          <w:i/>
          <w:sz w:val="26"/>
        </w:rPr>
        <w:t>” phân bổ trách nhiệm ca sử dụng</w:t>
      </w:r>
      <w:r w:rsidRPr="00462319">
        <w:rPr>
          <w:i/>
          <w:spacing w:val="-62"/>
          <w:sz w:val="26"/>
        </w:rPr>
        <w:t xml:space="preserve"> </w:t>
      </w:r>
      <w:r w:rsidRPr="00462319">
        <w:rPr>
          <w:i/>
          <w:sz w:val="26"/>
        </w:rPr>
        <w:t>cho</w:t>
      </w:r>
      <w:r w:rsidRPr="00462319">
        <w:rPr>
          <w:i/>
          <w:spacing w:val="-3"/>
          <w:sz w:val="26"/>
        </w:rPr>
        <w:t xml:space="preserve"> </w:t>
      </w:r>
      <w:r w:rsidRPr="00462319">
        <w:rPr>
          <w:i/>
          <w:sz w:val="26"/>
        </w:rPr>
        <w:t>các</w:t>
      </w:r>
      <w:r w:rsidRPr="00462319">
        <w:rPr>
          <w:i/>
          <w:spacing w:val="-1"/>
          <w:sz w:val="26"/>
        </w:rPr>
        <w:t xml:space="preserve"> </w:t>
      </w:r>
      <w:r w:rsidRPr="00462319">
        <w:rPr>
          <w:i/>
          <w:sz w:val="26"/>
        </w:rPr>
        <w:t>đối tượng của các</w:t>
      </w:r>
      <w:r w:rsidRPr="00462319">
        <w:rPr>
          <w:i/>
          <w:spacing w:val="1"/>
          <w:sz w:val="26"/>
        </w:rPr>
        <w:t xml:space="preserve"> </w:t>
      </w:r>
      <w:r w:rsidRPr="00462319">
        <w:rPr>
          <w:i/>
          <w:sz w:val="26"/>
        </w:rPr>
        <w:t>lớp</w:t>
      </w:r>
      <w:r w:rsidRPr="00462319">
        <w:rPr>
          <w:i/>
          <w:spacing w:val="-1"/>
          <w:sz w:val="26"/>
        </w:rPr>
        <w:t xml:space="preserve"> </w:t>
      </w:r>
      <w:r w:rsidRPr="00462319">
        <w:rPr>
          <w:i/>
          <w:sz w:val="26"/>
        </w:rPr>
        <w:t>phân</w:t>
      </w:r>
      <w:r w:rsidRPr="00462319">
        <w:rPr>
          <w:i/>
          <w:spacing w:val="-2"/>
          <w:sz w:val="26"/>
        </w:rPr>
        <w:t xml:space="preserve"> </w:t>
      </w:r>
      <w:r w:rsidRPr="00462319">
        <w:rPr>
          <w:i/>
          <w:sz w:val="26"/>
        </w:rPr>
        <w:t>tích :</w:t>
      </w:r>
    </w:p>
    <w:p w14:paraId="0CD51F39" w14:textId="3DFBFA1E" w:rsidR="00857E7E" w:rsidRPr="00462319" w:rsidRDefault="00A50784" w:rsidP="007A11B6">
      <w:pPr>
        <w:spacing w:before="89"/>
        <w:ind w:left="424" w:right="621"/>
        <w:rPr>
          <w:i/>
          <w:sz w:val="26"/>
          <w:lang w:val="en-US"/>
        </w:rPr>
      </w:pPr>
      <w:r w:rsidRPr="00462319">
        <w:rPr>
          <w:i/>
          <w:noProof/>
          <w:sz w:val="26"/>
          <w:lang w:val="en-US"/>
        </w:rPr>
        <w:drawing>
          <wp:inline distT="0" distB="0" distL="0" distR="0" wp14:anchorId="116679EE" wp14:editId="5D7D3718">
            <wp:extent cx="5632807" cy="7967133"/>
            <wp:effectExtent l="0" t="0" r="0" b="0"/>
            <wp:docPr id="2059827351" name="Picture 205982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7351" name="Picture 2059827351"/>
                    <pic:cNvPicPr/>
                  </pic:nvPicPr>
                  <pic:blipFill>
                    <a:blip r:embed="rId81">
                      <a:extLst>
                        <a:ext uri="{28A0092B-C50C-407E-A947-70E740481C1C}">
                          <a14:useLocalDpi xmlns:a14="http://schemas.microsoft.com/office/drawing/2010/main" val="0"/>
                        </a:ext>
                      </a:extLst>
                    </a:blip>
                    <a:stretch>
                      <a:fillRect/>
                    </a:stretch>
                  </pic:blipFill>
                  <pic:spPr>
                    <a:xfrm>
                      <a:off x="0" y="0"/>
                      <a:ext cx="5639869" cy="7977122"/>
                    </a:xfrm>
                    <a:prstGeom prst="rect">
                      <a:avLst/>
                    </a:prstGeom>
                  </pic:spPr>
                </pic:pic>
              </a:graphicData>
            </a:graphic>
          </wp:inline>
        </w:drawing>
      </w:r>
    </w:p>
    <w:p w14:paraId="30388632" w14:textId="37F16178" w:rsidR="007A6809" w:rsidRPr="00462319" w:rsidRDefault="007A6809" w:rsidP="007A11B6">
      <w:pPr>
        <w:pStyle w:val="BodyText"/>
        <w:spacing w:before="2"/>
        <w:rPr>
          <w:i/>
          <w:sz w:val="31"/>
        </w:rPr>
      </w:pPr>
    </w:p>
    <w:p w14:paraId="03835607" w14:textId="42350552" w:rsidR="00857E7E" w:rsidRPr="00462319" w:rsidRDefault="00857E7E" w:rsidP="007A11B6">
      <w:pPr>
        <w:spacing w:before="1"/>
        <w:ind w:left="424" w:right="902"/>
        <w:rPr>
          <w:i/>
          <w:sz w:val="26"/>
          <w:lang w:val="en-US"/>
        </w:rPr>
      </w:pPr>
    </w:p>
    <w:p w14:paraId="0380FBE4" w14:textId="5DAF9644" w:rsidR="007A6809" w:rsidRPr="00462319" w:rsidRDefault="009F0AD0" w:rsidP="007A11B6">
      <w:pPr>
        <w:spacing w:before="1"/>
        <w:ind w:left="424" w:right="902"/>
        <w:rPr>
          <w:i/>
          <w:sz w:val="26"/>
        </w:rPr>
      </w:pPr>
      <w:r w:rsidRPr="00462319">
        <w:rPr>
          <w:i/>
          <w:sz w:val="26"/>
        </w:rPr>
        <w:lastRenderedPageBreak/>
        <w:t>Biểu</w:t>
      </w:r>
      <w:r w:rsidRPr="00462319">
        <w:rPr>
          <w:i/>
          <w:spacing w:val="18"/>
          <w:sz w:val="26"/>
        </w:rPr>
        <w:t xml:space="preserve"> </w:t>
      </w:r>
      <w:r w:rsidRPr="00462319">
        <w:rPr>
          <w:i/>
          <w:sz w:val="26"/>
        </w:rPr>
        <w:t>đồ</w:t>
      </w:r>
      <w:r w:rsidRPr="00462319">
        <w:rPr>
          <w:i/>
          <w:spacing w:val="17"/>
          <w:sz w:val="26"/>
        </w:rPr>
        <w:t xml:space="preserve"> </w:t>
      </w:r>
      <w:r w:rsidRPr="00462319">
        <w:rPr>
          <w:i/>
          <w:sz w:val="26"/>
        </w:rPr>
        <w:t>trình</w:t>
      </w:r>
      <w:r w:rsidRPr="00462319">
        <w:rPr>
          <w:i/>
          <w:spacing w:val="19"/>
          <w:sz w:val="26"/>
        </w:rPr>
        <w:t xml:space="preserve"> </w:t>
      </w:r>
      <w:r w:rsidRPr="00462319">
        <w:rPr>
          <w:i/>
          <w:sz w:val="26"/>
        </w:rPr>
        <w:t>tự</w:t>
      </w:r>
      <w:r w:rsidRPr="00462319">
        <w:rPr>
          <w:i/>
          <w:spacing w:val="17"/>
          <w:sz w:val="26"/>
        </w:rPr>
        <w:t xml:space="preserve"> </w:t>
      </w:r>
      <w:r w:rsidRPr="00462319">
        <w:rPr>
          <w:i/>
          <w:sz w:val="26"/>
        </w:rPr>
        <w:t>cho</w:t>
      </w:r>
      <w:r w:rsidRPr="00462319">
        <w:rPr>
          <w:i/>
          <w:spacing w:val="17"/>
          <w:sz w:val="26"/>
        </w:rPr>
        <w:t xml:space="preserve"> </w:t>
      </w:r>
      <w:r w:rsidRPr="00462319">
        <w:rPr>
          <w:i/>
          <w:sz w:val="26"/>
        </w:rPr>
        <w:t>usecase</w:t>
      </w:r>
      <w:r w:rsidRPr="00462319">
        <w:rPr>
          <w:i/>
          <w:spacing w:val="18"/>
          <w:sz w:val="26"/>
        </w:rPr>
        <w:t xml:space="preserve"> </w:t>
      </w:r>
      <w:r w:rsidRPr="00462319">
        <w:rPr>
          <w:i/>
          <w:sz w:val="26"/>
        </w:rPr>
        <w:t>“</w:t>
      </w:r>
      <w:proofErr w:type="spellStart"/>
      <w:r w:rsidR="000142F2" w:rsidRPr="00462319">
        <w:rPr>
          <w:i/>
          <w:sz w:val="26"/>
          <w:lang w:val="en-US"/>
        </w:rPr>
        <w:t>Thêm</w:t>
      </w:r>
      <w:proofErr w:type="spellEnd"/>
      <w:r w:rsidRPr="00462319">
        <w:rPr>
          <w:i/>
          <w:spacing w:val="18"/>
          <w:sz w:val="26"/>
        </w:rPr>
        <w:t xml:space="preserve"> </w:t>
      </w:r>
      <w:proofErr w:type="spellStart"/>
      <w:r w:rsidR="000142F2" w:rsidRPr="00462319">
        <w:rPr>
          <w:i/>
          <w:sz w:val="26"/>
          <w:lang w:val="en-US"/>
        </w:rPr>
        <w:t>phiếu</w:t>
      </w:r>
      <w:proofErr w:type="spellEnd"/>
      <w:r w:rsidR="000142F2" w:rsidRPr="00462319">
        <w:rPr>
          <w:i/>
          <w:sz w:val="26"/>
          <w:lang w:val="en-US"/>
        </w:rPr>
        <w:t xml:space="preserve"> </w:t>
      </w:r>
      <w:proofErr w:type="spellStart"/>
      <w:r w:rsidR="000142F2" w:rsidRPr="00462319">
        <w:rPr>
          <w:i/>
          <w:sz w:val="26"/>
          <w:lang w:val="en-US"/>
        </w:rPr>
        <w:t>nhập</w:t>
      </w:r>
      <w:proofErr w:type="spellEnd"/>
      <w:r w:rsidRPr="00462319">
        <w:rPr>
          <w:i/>
          <w:sz w:val="26"/>
        </w:rPr>
        <w:t>”</w:t>
      </w:r>
      <w:r w:rsidRPr="00462319">
        <w:rPr>
          <w:i/>
          <w:spacing w:val="18"/>
          <w:sz w:val="26"/>
        </w:rPr>
        <w:t xml:space="preserve"> </w:t>
      </w:r>
      <w:r w:rsidRPr="00462319">
        <w:rPr>
          <w:i/>
          <w:sz w:val="26"/>
        </w:rPr>
        <w:t>phân</w:t>
      </w:r>
      <w:r w:rsidRPr="00462319">
        <w:rPr>
          <w:i/>
          <w:spacing w:val="17"/>
          <w:sz w:val="26"/>
        </w:rPr>
        <w:t xml:space="preserve"> </w:t>
      </w:r>
      <w:r w:rsidRPr="00462319">
        <w:rPr>
          <w:i/>
          <w:sz w:val="26"/>
        </w:rPr>
        <w:t>bổ</w:t>
      </w:r>
      <w:r w:rsidRPr="00462319">
        <w:rPr>
          <w:i/>
          <w:spacing w:val="19"/>
          <w:sz w:val="26"/>
        </w:rPr>
        <w:t xml:space="preserve"> </w:t>
      </w:r>
      <w:r w:rsidRPr="00462319">
        <w:rPr>
          <w:i/>
          <w:sz w:val="26"/>
        </w:rPr>
        <w:t>trách</w:t>
      </w:r>
      <w:r w:rsidRPr="00462319">
        <w:rPr>
          <w:i/>
          <w:spacing w:val="19"/>
          <w:sz w:val="26"/>
        </w:rPr>
        <w:t xml:space="preserve"> </w:t>
      </w:r>
      <w:r w:rsidRPr="00462319">
        <w:rPr>
          <w:i/>
          <w:sz w:val="26"/>
        </w:rPr>
        <w:t>nhiệm</w:t>
      </w:r>
      <w:r w:rsidRPr="00462319">
        <w:rPr>
          <w:i/>
          <w:spacing w:val="18"/>
          <w:sz w:val="26"/>
        </w:rPr>
        <w:t xml:space="preserve"> </w:t>
      </w:r>
      <w:r w:rsidRPr="00462319">
        <w:rPr>
          <w:i/>
          <w:sz w:val="26"/>
        </w:rPr>
        <w:t>ca</w:t>
      </w:r>
      <w:r w:rsidRPr="00462319">
        <w:rPr>
          <w:i/>
          <w:spacing w:val="19"/>
          <w:sz w:val="26"/>
        </w:rPr>
        <w:t xml:space="preserve"> </w:t>
      </w:r>
      <w:r w:rsidRPr="00462319">
        <w:rPr>
          <w:i/>
          <w:sz w:val="26"/>
        </w:rPr>
        <w:t>sử</w:t>
      </w:r>
      <w:r w:rsidRPr="00462319">
        <w:rPr>
          <w:i/>
          <w:spacing w:val="19"/>
          <w:sz w:val="26"/>
        </w:rPr>
        <w:t xml:space="preserve"> </w:t>
      </w:r>
      <w:r w:rsidRPr="00462319">
        <w:rPr>
          <w:i/>
          <w:sz w:val="26"/>
        </w:rPr>
        <w:t>dụng</w:t>
      </w:r>
      <w:r w:rsidRPr="00462319">
        <w:rPr>
          <w:i/>
          <w:spacing w:val="17"/>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064C177F" w14:textId="391B06EC" w:rsidR="007A6809" w:rsidRPr="00462319" w:rsidRDefault="000142F2" w:rsidP="007A11B6">
      <w:pPr>
        <w:ind w:firstLine="422"/>
        <w:rPr>
          <w:sz w:val="26"/>
          <w:lang w:val="en-US"/>
        </w:rPr>
        <w:sectPr w:rsidR="007A6809" w:rsidRPr="00462319" w:rsidSect="00F53647">
          <w:pgSz w:w="11910" w:h="16840"/>
          <w:pgMar w:top="720" w:right="720" w:bottom="720" w:left="720" w:header="732" w:footer="1068" w:gutter="0"/>
          <w:cols w:space="720"/>
          <w:docGrid w:linePitch="299"/>
        </w:sectPr>
      </w:pPr>
      <w:r w:rsidRPr="00462319">
        <w:rPr>
          <w:noProof/>
          <w:sz w:val="26"/>
        </w:rPr>
        <w:drawing>
          <wp:inline distT="0" distB="0" distL="0" distR="0" wp14:anchorId="1719F027" wp14:editId="01F99233">
            <wp:extent cx="5830344" cy="8246533"/>
            <wp:effectExtent l="0" t="0" r="0" b="0"/>
            <wp:docPr id="5811214" name="Picture 58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14" name="Picture 5811214"/>
                    <pic:cNvPicPr/>
                  </pic:nvPicPr>
                  <pic:blipFill>
                    <a:blip r:embed="rId82">
                      <a:extLst>
                        <a:ext uri="{28A0092B-C50C-407E-A947-70E740481C1C}">
                          <a14:useLocalDpi xmlns:a14="http://schemas.microsoft.com/office/drawing/2010/main" val="0"/>
                        </a:ext>
                      </a:extLst>
                    </a:blip>
                    <a:stretch>
                      <a:fillRect/>
                    </a:stretch>
                  </pic:blipFill>
                  <pic:spPr>
                    <a:xfrm>
                      <a:off x="0" y="0"/>
                      <a:ext cx="5835075" cy="8253225"/>
                    </a:xfrm>
                    <a:prstGeom prst="rect">
                      <a:avLst/>
                    </a:prstGeom>
                  </pic:spPr>
                </pic:pic>
              </a:graphicData>
            </a:graphic>
          </wp:inline>
        </w:drawing>
      </w:r>
    </w:p>
    <w:p w14:paraId="302E296C" w14:textId="57E58658" w:rsidR="007A6809" w:rsidRPr="00462319" w:rsidRDefault="007A6809" w:rsidP="007A11B6">
      <w:pPr>
        <w:pStyle w:val="BodyText"/>
        <w:rPr>
          <w:sz w:val="20"/>
        </w:rPr>
      </w:pPr>
    </w:p>
    <w:p w14:paraId="75F7D63E" w14:textId="0719F4A2" w:rsidR="007A6809" w:rsidRPr="00462319" w:rsidRDefault="007A6809" w:rsidP="007A11B6">
      <w:pPr>
        <w:pStyle w:val="BodyText"/>
        <w:spacing w:before="2"/>
        <w:rPr>
          <w:i/>
          <w:sz w:val="20"/>
        </w:rPr>
      </w:pPr>
    </w:p>
    <w:p w14:paraId="03F7F791" w14:textId="7888BE9B" w:rsidR="007A6809" w:rsidRPr="00462319" w:rsidRDefault="009F0AD0" w:rsidP="007A11B6">
      <w:pPr>
        <w:spacing w:before="89"/>
        <w:ind w:left="424" w:right="902"/>
        <w:rPr>
          <w:i/>
          <w:sz w:val="26"/>
          <w:lang w:val="en-US"/>
        </w:rPr>
        <w:sectPr w:rsidR="007A6809" w:rsidRPr="00462319" w:rsidSect="00F53647">
          <w:pgSz w:w="11910" w:h="16840"/>
          <w:pgMar w:top="720" w:right="720" w:bottom="720" w:left="720" w:header="732" w:footer="1068" w:gutter="0"/>
          <w:cols w:space="720"/>
          <w:docGrid w:linePitch="299"/>
        </w:sectPr>
      </w:pPr>
      <w:r w:rsidRPr="00462319">
        <w:rPr>
          <w:i/>
          <w:sz w:val="26"/>
        </w:rPr>
        <w:t>Biểu</w:t>
      </w:r>
      <w:r w:rsidRPr="00462319">
        <w:rPr>
          <w:i/>
          <w:spacing w:val="18"/>
          <w:sz w:val="26"/>
        </w:rPr>
        <w:t xml:space="preserve"> </w:t>
      </w:r>
      <w:r w:rsidRPr="00462319">
        <w:rPr>
          <w:i/>
          <w:sz w:val="26"/>
        </w:rPr>
        <w:t>đồ</w:t>
      </w:r>
      <w:r w:rsidRPr="00462319">
        <w:rPr>
          <w:i/>
          <w:spacing w:val="17"/>
          <w:sz w:val="26"/>
        </w:rPr>
        <w:t xml:space="preserve"> </w:t>
      </w:r>
      <w:r w:rsidRPr="00462319">
        <w:rPr>
          <w:i/>
          <w:sz w:val="26"/>
        </w:rPr>
        <w:t>trình</w:t>
      </w:r>
      <w:r w:rsidRPr="00462319">
        <w:rPr>
          <w:i/>
          <w:spacing w:val="19"/>
          <w:sz w:val="26"/>
        </w:rPr>
        <w:t xml:space="preserve"> </w:t>
      </w:r>
      <w:r w:rsidRPr="00462319">
        <w:rPr>
          <w:i/>
          <w:sz w:val="26"/>
        </w:rPr>
        <w:t>tự</w:t>
      </w:r>
      <w:r w:rsidRPr="00462319">
        <w:rPr>
          <w:i/>
          <w:spacing w:val="16"/>
          <w:sz w:val="26"/>
        </w:rPr>
        <w:t xml:space="preserve"> </w:t>
      </w:r>
      <w:r w:rsidRPr="00462319">
        <w:rPr>
          <w:i/>
          <w:sz w:val="26"/>
        </w:rPr>
        <w:t>cho</w:t>
      </w:r>
      <w:r w:rsidRPr="00462319">
        <w:rPr>
          <w:i/>
          <w:spacing w:val="17"/>
          <w:sz w:val="26"/>
        </w:rPr>
        <w:t xml:space="preserve"> </w:t>
      </w:r>
      <w:r w:rsidRPr="00462319">
        <w:rPr>
          <w:i/>
          <w:sz w:val="26"/>
        </w:rPr>
        <w:t>usecase</w:t>
      </w:r>
      <w:r w:rsidRPr="00462319">
        <w:rPr>
          <w:i/>
          <w:spacing w:val="18"/>
          <w:sz w:val="26"/>
        </w:rPr>
        <w:t xml:space="preserve"> </w:t>
      </w:r>
      <w:r w:rsidRPr="00462319">
        <w:rPr>
          <w:i/>
          <w:sz w:val="26"/>
        </w:rPr>
        <w:t>“</w:t>
      </w:r>
      <w:proofErr w:type="spellStart"/>
      <w:r w:rsidR="00EC6044" w:rsidRPr="00462319">
        <w:rPr>
          <w:i/>
          <w:sz w:val="26"/>
          <w:lang w:val="en-US"/>
        </w:rPr>
        <w:t>Xóa</w:t>
      </w:r>
      <w:proofErr w:type="spellEnd"/>
      <w:r w:rsidR="00EC6044" w:rsidRPr="00462319">
        <w:rPr>
          <w:i/>
          <w:sz w:val="26"/>
          <w:lang w:val="en-US"/>
        </w:rPr>
        <w:t xml:space="preserve"> </w:t>
      </w:r>
      <w:proofErr w:type="spellStart"/>
      <w:r w:rsidR="00EC6044" w:rsidRPr="00462319">
        <w:rPr>
          <w:i/>
          <w:sz w:val="26"/>
          <w:lang w:val="en-US"/>
        </w:rPr>
        <w:t>phiếu</w:t>
      </w:r>
      <w:proofErr w:type="spellEnd"/>
      <w:r w:rsidR="00EC6044" w:rsidRPr="00462319">
        <w:rPr>
          <w:i/>
          <w:sz w:val="26"/>
          <w:lang w:val="en-US"/>
        </w:rPr>
        <w:t xml:space="preserve"> </w:t>
      </w:r>
      <w:proofErr w:type="spellStart"/>
      <w:r w:rsidR="00EC6044" w:rsidRPr="00462319">
        <w:rPr>
          <w:i/>
          <w:sz w:val="26"/>
          <w:lang w:val="en-US"/>
        </w:rPr>
        <w:t>nhập</w:t>
      </w:r>
      <w:proofErr w:type="spellEnd"/>
      <w:r w:rsidRPr="00462319">
        <w:rPr>
          <w:i/>
          <w:sz w:val="26"/>
        </w:rPr>
        <w:t>”</w:t>
      </w:r>
      <w:r w:rsidRPr="00462319">
        <w:rPr>
          <w:i/>
          <w:spacing w:val="18"/>
          <w:sz w:val="26"/>
        </w:rPr>
        <w:t xml:space="preserve"> </w:t>
      </w:r>
      <w:r w:rsidRPr="00462319">
        <w:rPr>
          <w:i/>
          <w:sz w:val="26"/>
        </w:rPr>
        <w:t>phân</w:t>
      </w:r>
      <w:r w:rsidRPr="00462319">
        <w:rPr>
          <w:i/>
          <w:spacing w:val="17"/>
          <w:sz w:val="26"/>
        </w:rPr>
        <w:t xml:space="preserve"> </w:t>
      </w:r>
      <w:r w:rsidRPr="00462319">
        <w:rPr>
          <w:i/>
          <w:sz w:val="26"/>
        </w:rPr>
        <w:t>bổ</w:t>
      </w:r>
      <w:r w:rsidRPr="00462319">
        <w:rPr>
          <w:i/>
          <w:spacing w:val="18"/>
          <w:sz w:val="26"/>
        </w:rPr>
        <w:t xml:space="preserve"> </w:t>
      </w:r>
      <w:r w:rsidRPr="00462319">
        <w:rPr>
          <w:i/>
          <w:sz w:val="26"/>
        </w:rPr>
        <w:t>trách</w:t>
      </w:r>
      <w:r w:rsidRPr="00462319">
        <w:rPr>
          <w:i/>
          <w:spacing w:val="19"/>
          <w:sz w:val="26"/>
        </w:rPr>
        <w:t xml:space="preserve"> </w:t>
      </w:r>
      <w:r w:rsidRPr="00462319">
        <w:rPr>
          <w:i/>
          <w:sz w:val="26"/>
        </w:rPr>
        <w:t>nhiệm</w:t>
      </w:r>
      <w:r w:rsidRPr="00462319">
        <w:rPr>
          <w:i/>
          <w:spacing w:val="19"/>
          <w:sz w:val="26"/>
        </w:rPr>
        <w:t xml:space="preserve"> </w:t>
      </w:r>
      <w:r w:rsidRPr="00462319">
        <w:rPr>
          <w:i/>
          <w:sz w:val="26"/>
        </w:rPr>
        <w:t>ca</w:t>
      </w:r>
      <w:r w:rsidRPr="00462319">
        <w:rPr>
          <w:i/>
          <w:spacing w:val="17"/>
          <w:sz w:val="26"/>
        </w:rPr>
        <w:t xml:space="preserve"> </w:t>
      </w:r>
      <w:r w:rsidRPr="00462319">
        <w:rPr>
          <w:i/>
          <w:sz w:val="26"/>
        </w:rPr>
        <w:t>sử</w:t>
      </w:r>
      <w:r w:rsidRPr="00462319">
        <w:rPr>
          <w:i/>
          <w:spacing w:val="16"/>
          <w:sz w:val="26"/>
        </w:rPr>
        <w:t xml:space="preserve"> </w:t>
      </w:r>
      <w:r w:rsidRPr="00462319">
        <w:rPr>
          <w:i/>
          <w:sz w:val="26"/>
        </w:rPr>
        <w:t>dụng</w:t>
      </w:r>
      <w:r w:rsidRPr="00462319">
        <w:rPr>
          <w:i/>
          <w:spacing w:val="19"/>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00EC6044" w:rsidRPr="00462319">
        <w:rPr>
          <w:noProof/>
          <w:sz w:val="26"/>
        </w:rPr>
        <w:drawing>
          <wp:inline distT="0" distB="0" distL="0" distR="0" wp14:anchorId="0F499A95" wp14:editId="011C64D5">
            <wp:extent cx="5722597" cy="8094133"/>
            <wp:effectExtent l="0" t="0" r="0" b="0"/>
            <wp:docPr id="633308328" name="Picture 63330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8328" name="Picture 633308328"/>
                    <pic:cNvPicPr/>
                  </pic:nvPicPr>
                  <pic:blipFill>
                    <a:blip r:embed="rId83">
                      <a:extLst>
                        <a:ext uri="{28A0092B-C50C-407E-A947-70E740481C1C}">
                          <a14:useLocalDpi xmlns:a14="http://schemas.microsoft.com/office/drawing/2010/main" val="0"/>
                        </a:ext>
                      </a:extLst>
                    </a:blip>
                    <a:stretch>
                      <a:fillRect/>
                    </a:stretch>
                  </pic:blipFill>
                  <pic:spPr>
                    <a:xfrm>
                      <a:off x="0" y="0"/>
                      <a:ext cx="5725518" cy="8098265"/>
                    </a:xfrm>
                    <a:prstGeom prst="rect">
                      <a:avLst/>
                    </a:prstGeom>
                  </pic:spPr>
                </pic:pic>
              </a:graphicData>
            </a:graphic>
          </wp:inline>
        </w:drawing>
      </w:r>
    </w:p>
    <w:p w14:paraId="5AE1197D" w14:textId="41FBA5FC" w:rsidR="007A6809" w:rsidRPr="00462319" w:rsidRDefault="007A6809" w:rsidP="007A11B6">
      <w:pPr>
        <w:pStyle w:val="BodyText"/>
        <w:spacing w:line="20" w:lineRule="exact"/>
        <w:ind w:left="417"/>
        <w:rPr>
          <w:sz w:val="2"/>
        </w:rPr>
      </w:pPr>
    </w:p>
    <w:p w14:paraId="089BC9DF" w14:textId="7B711B24" w:rsidR="007A6809" w:rsidRPr="00462319" w:rsidRDefault="009F0AD0" w:rsidP="007A11B6">
      <w:pPr>
        <w:spacing w:before="95"/>
        <w:ind w:left="424" w:right="621"/>
        <w:rPr>
          <w:i/>
          <w:sz w:val="26"/>
        </w:rPr>
      </w:pPr>
      <w:r w:rsidRPr="00462319">
        <w:rPr>
          <w:i/>
          <w:sz w:val="26"/>
        </w:rPr>
        <w:t>Biểu</w:t>
      </w:r>
      <w:r w:rsidRPr="00462319">
        <w:rPr>
          <w:i/>
          <w:spacing w:val="20"/>
          <w:sz w:val="26"/>
        </w:rPr>
        <w:t xml:space="preserve"> </w:t>
      </w:r>
      <w:r w:rsidRPr="00462319">
        <w:rPr>
          <w:i/>
          <w:sz w:val="26"/>
        </w:rPr>
        <w:t>đồ</w:t>
      </w:r>
      <w:r w:rsidRPr="00462319">
        <w:rPr>
          <w:i/>
          <w:spacing w:val="20"/>
          <w:sz w:val="26"/>
        </w:rPr>
        <w:t xml:space="preserve"> </w:t>
      </w:r>
      <w:r w:rsidRPr="00462319">
        <w:rPr>
          <w:i/>
          <w:sz w:val="26"/>
        </w:rPr>
        <w:t>trình</w:t>
      </w:r>
      <w:r w:rsidRPr="00462319">
        <w:rPr>
          <w:i/>
          <w:spacing w:val="21"/>
          <w:sz w:val="26"/>
        </w:rPr>
        <w:t xml:space="preserve"> </w:t>
      </w:r>
      <w:r w:rsidRPr="00462319">
        <w:rPr>
          <w:i/>
          <w:sz w:val="26"/>
        </w:rPr>
        <w:t>tự</w:t>
      </w:r>
      <w:r w:rsidRPr="00462319">
        <w:rPr>
          <w:i/>
          <w:spacing w:val="20"/>
          <w:sz w:val="26"/>
        </w:rPr>
        <w:t xml:space="preserve"> </w:t>
      </w:r>
      <w:r w:rsidRPr="00462319">
        <w:rPr>
          <w:i/>
          <w:sz w:val="26"/>
        </w:rPr>
        <w:t>cho</w:t>
      </w:r>
      <w:r w:rsidRPr="00462319">
        <w:rPr>
          <w:i/>
          <w:spacing w:val="21"/>
          <w:sz w:val="26"/>
        </w:rPr>
        <w:t xml:space="preserve"> </w:t>
      </w:r>
      <w:r w:rsidRPr="00462319">
        <w:rPr>
          <w:i/>
          <w:sz w:val="26"/>
        </w:rPr>
        <w:t>usecase</w:t>
      </w:r>
      <w:r w:rsidRPr="00462319">
        <w:rPr>
          <w:i/>
          <w:spacing w:val="20"/>
          <w:sz w:val="26"/>
        </w:rPr>
        <w:t xml:space="preserve"> </w:t>
      </w:r>
      <w:r w:rsidRPr="00462319">
        <w:rPr>
          <w:i/>
          <w:sz w:val="26"/>
        </w:rPr>
        <w:t>“</w:t>
      </w:r>
      <w:proofErr w:type="spellStart"/>
      <w:r w:rsidR="00EC6044" w:rsidRPr="00462319">
        <w:rPr>
          <w:i/>
          <w:sz w:val="26"/>
          <w:lang w:val="en-US"/>
        </w:rPr>
        <w:t>Sửa</w:t>
      </w:r>
      <w:proofErr w:type="spellEnd"/>
      <w:r w:rsidR="00EC6044" w:rsidRPr="00462319">
        <w:rPr>
          <w:i/>
          <w:sz w:val="26"/>
          <w:lang w:val="en-US"/>
        </w:rPr>
        <w:t xml:space="preserve"> </w:t>
      </w:r>
      <w:proofErr w:type="spellStart"/>
      <w:r w:rsidR="00EC6044" w:rsidRPr="00462319">
        <w:rPr>
          <w:i/>
          <w:sz w:val="26"/>
          <w:lang w:val="en-US"/>
        </w:rPr>
        <w:t>phiếu</w:t>
      </w:r>
      <w:proofErr w:type="spellEnd"/>
      <w:r w:rsidR="00EC6044" w:rsidRPr="00462319">
        <w:rPr>
          <w:i/>
          <w:sz w:val="26"/>
          <w:lang w:val="en-US"/>
        </w:rPr>
        <w:t xml:space="preserve"> </w:t>
      </w:r>
      <w:proofErr w:type="spellStart"/>
      <w:r w:rsidR="00EC6044" w:rsidRPr="00462319">
        <w:rPr>
          <w:i/>
          <w:sz w:val="26"/>
          <w:lang w:val="en-US"/>
        </w:rPr>
        <w:t>nhập</w:t>
      </w:r>
      <w:proofErr w:type="spellEnd"/>
      <w:r w:rsidRPr="00462319">
        <w:rPr>
          <w:i/>
          <w:sz w:val="26"/>
        </w:rPr>
        <w:t>”</w:t>
      </w:r>
      <w:r w:rsidRPr="00462319">
        <w:rPr>
          <w:i/>
          <w:spacing w:val="22"/>
          <w:sz w:val="26"/>
        </w:rPr>
        <w:t xml:space="preserve"> </w:t>
      </w:r>
      <w:r w:rsidRPr="00462319">
        <w:rPr>
          <w:i/>
          <w:sz w:val="26"/>
        </w:rPr>
        <w:t>phân</w:t>
      </w:r>
      <w:r w:rsidRPr="00462319">
        <w:rPr>
          <w:i/>
          <w:spacing w:val="20"/>
          <w:sz w:val="26"/>
        </w:rPr>
        <w:t xml:space="preserve"> </w:t>
      </w:r>
      <w:r w:rsidRPr="00462319">
        <w:rPr>
          <w:i/>
          <w:sz w:val="26"/>
        </w:rPr>
        <w:t>bổ</w:t>
      </w:r>
      <w:r w:rsidRPr="00462319">
        <w:rPr>
          <w:i/>
          <w:spacing w:val="21"/>
          <w:sz w:val="26"/>
        </w:rPr>
        <w:t xml:space="preserve"> </w:t>
      </w:r>
      <w:r w:rsidRPr="00462319">
        <w:rPr>
          <w:i/>
          <w:sz w:val="26"/>
        </w:rPr>
        <w:t>trách</w:t>
      </w:r>
      <w:r w:rsidRPr="00462319">
        <w:rPr>
          <w:i/>
          <w:spacing w:val="20"/>
          <w:sz w:val="26"/>
        </w:rPr>
        <w:t xml:space="preserve"> </w:t>
      </w:r>
      <w:r w:rsidRPr="00462319">
        <w:rPr>
          <w:i/>
          <w:sz w:val="26"/>
        </w:rPr>
        <w:t>nhiệm</w:t>
      </w:r>
      <w:r w:rsidRPr="00462319">
        <w:rPr>
          <w:i/>
          <w:spacing w:val="21"/>
          <w:sz w:val="26"/>
        </w:rPr>
        <w:t xml:space="preserve"> </w:t>
      </w:r>
      <w:r w:rsidRPr="00462319">
        <w:rPr>
          <w:i/>
          <w:sz w:val="26"/>
        </w:rPr>
        <w:t>ca</w:t>
      </w:r>
      <w:r w:rsidRPr="00462319">
        <w:rPr>
          <w:i/>
          <w:spacing w:val="20"/>
          <w:sz w:val="26"/>
        </w:rPr>
        <w:t xml:space="preserve"> </w:t>
      </w:r>
      <w:r w:rsidRPr="00462319">
        <w:rPr>
          <w:i/>
          <w:sz w:val="26"/>
        </w:rPr>
        <w:t>sử</w:t>
      </w:r>
      <w:r w:rsidRPr="00462319">
        <w:rPr>
          <w:i/>
          <w:spacing w:val="21"/>
          <w:sz w:val="26"/>
        </w:rPr>
        <w:t xml:space="preserve"> </w:t>
      </w:r>
      <w:r w:rsidRPr="00462319">
        <w:rPr>
          <w:i/>
          <w:sz w:val="26"/>
        </w:rPr>
        <w:t>dụng</w:t>
      </w:r>
      <w:r w:rsidRPr="00462319">
        <w:rPr>
          <w:i/>
          <w:spacing w:val="20"/>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00EC6044" w:rsidRPr="00462319">
        <w:rPr>
          <w:i/>
          <w:noProof/>
          <w:sz w:val="26"/>
        </w:rPr>
        <w:drawing>
          <wp:inline distT="0" distB="0" distL="0" distR="0" wp14:anchorId="3D2B2A64" wp14:editId="066EAA6C">
            <wp:extent cx="5782457" cy="8178800"/>
            <wp:effectExtent l="0" t="0" r="0" b="0"/>
            <wp:docPr id="1512992577" name="Picture 15129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92577" name="Picture 1512992577"/>
                    <pic:cNvPicPr/>
                  </pic:nvPicPr>
                  <pic:blipFill>
                    <a:blip r:embed="rId84">
                      <a:extLst>
                        <a:ext uri="{28A0092B-C50C-407E-A947-70E740481C1C}">
                          <a14:useLocalDpi xmlns:a14="http://schemas.microsoft.com/office/drawing/2010/main" val="0"/>
                        </a:ext>
                      </a:extLst>
                    </a:blip>
                    <a:stretch>
                      <a:fillRect/>
                    </a:stretch>
                  </pic:blipFill>
                  <pic:spPr>
                    <a:xfrm>
                      <a:off x="0" y="0"/>
                      <a:ext cx="5784296" cy="8181401"/>
                    </a:xfrm>
                    <a:prstGeom prst="rect">
                      <a:avLst/>
                    </a:prstGeom>
                  </pic:spPr>
                </pic:pic>
              </a:graphicData>
            </a:graphic>
          </wp:inline>
        </w:drawing>
      </w:r>
    </w:p>
    <w:p w14:paraId="5B9C3458" w14:textId="09CA962A" w:rsidR="007A6809" w:rsidRPr="00462319" w:rsidRDefault="007A6809" w:rsidP="007A11B6">
      <w:pPr>
        <w:pStyle w:val="BodyText"/>
        <w:spacing w:before="7"/>
        <w:rPr>
          <w:i/>
          <w:sz w:val="35"/>
        </w:rPr>
      </w:pPr>
    </w:p>
    <w:p w14:paraId="7ADA432A" w14:textId="77777777" w:rsidR="00EC6044" w:rsidRPr="00462319" w:rsidRDefault="00EC6044" w:rsidP="007A11B6">
      <w:pPr>
        <w:rPr>
          <w:i/>
          <w:sz w:val="26"/>
        </w:rPr>
      </w:pPr>
      <w:r w:rsidRPr="00462319">
        <w:rPr>
          <w:i/>
          <w:sz w:val="26"/>
        </w:rPr>
        <w:br w:type="page"/>
      </w:r>
    </w:p>
    <w:p w14:paraId="129106FD" w14:textId="65ADA84D" w:rsidR="007A6809" w:rsidRPr="00462319" w:rsidRDefault="009F0AD0" w:rsidP="007A11B6">
      <w:pPr>
        <w:ind w:left="424" w:right="911"/>
        <w:rPr>
          <w:i/>
          <w:sz w:val="26"/>
        </w:rPr>
      </w:pPr>
      <w:r w:rsidRPr="00462319">
        <w:rPr>
          <w:i/>
          <w:sz w:val="26"/>
        </w:rPr>
        <w:lastRenderedPageBreak/>
        <w:t>Biểu</w:t>
      </w:r>
      <w:r w:rsidRPr="00462319">
        <w:rPr>
          <w:i/>
          <w:spacing w:val="14"/>
          <w:sz w:val="26"/>
        </w:rPr>
        <w:t xml:space="preserve"> </w:t>
      </w:r>
      <w:r w:rsidRPr="00462319">
        <w:rPr>
          <w:i/>
          <w:sz w:val="26"/>
        </w:rPr>
        <w:t>đồ</w:t>
      </w:r>
      <w:r w:rsidRPr="00462319">
        <w:rPr>
          <w:i/>
          <w:spacing w:val="13"/>
          <w:sz w:val="26"/>
        </w:rPr>
        <w:t xml:space="preserve"> </w:t>
      </w:r>
      <w:r w:rsidRPr="00462319">
        <w:rPr>
          <w:i/>
          <w:sz w:val="26"/>
        </w:rPr>
        <w:t>trình</w:t>
      </w:r>
      <w:r w:rsidRPr="00462319">
        <w:rPr>
          <w:i/>
          <w:spacing w:val="15"/>
          <w:sz w:val="26"/>
        </w:rPr>
        <w:t xml:space="preserve"> </w:t>
      </w:r>
      <w:r w:rsidRPr="00462319">
        <w:rPr>
          <w:i/>
          <w:sz w:val="26"/>
        </w:rPr>
        <w:t>tự</w:t>
      </w:r>
      <w:r w:rsidRPr="00462319">
        <w:rPr>
          <w:i/>
          <w:spacing w:val="13"/>
          <w:sz w:val="26"/>
        </w:rPr>
        <w:t xml:space="preserve"> </w:t>
      </w:r>
      <w:r w:rsidRPr="00462319">
        <w:rPr>
          <w:i/>
          <w:sz w:val="26"/>
        </w:rPr>
        <w:t>cho</w:t>
      </w:r>
      <w:r w:rsidRPr="00462319">
        <w:rPr>
          <w:i/>
          <w:spacing w:val="13"/>
          <w:sz w:val="26"/>
        </w:rPr>
        <w:t xml:space="preserve"> </w:t>
      </w:r>
      <w:r w:rsidRPr="00462319">
        <w:rPr>
          <w:i/>
          <w:sz w:val="26"/>
        </w:rPr>
        <w:t>usecase</w:t>
      </w:r>
      <w:r w:rsidRPr="00462319">
        <w:rPr>
          <w:i/>
          <w:spacing w:val="14"/>
          <w:sz w:val="26"/>
        </w:rPr>
        <w:t xml:space="preserve"> </w:t>
      </w:r>
      <w:r w:rsidRPr="00462319">
        <w:rPr>
          <w:i/>
          <w:sz w:val="26"/>
        </w:rPr>
        <w:t>“</w:t>
      </w:r>
      <w:r w:rsidR="00EC6044" w:rsidRPr="00462319">
        <w:rPr>
          <w:i/>
          <w:sz w:val="26"/>
          <w:lang w:val="en-US"/>
        </w:rPr>
        <w:t xml:space="preserve">Xem </w:t>
      </w:r>
      <w:proofErr w:type="spellStart"/>
      <w:r w:rsidR="00EC6044" w:rsidRPr="00462319">
        <w:rPr>
          <w:i/>
          <w:sz w:val="26"/>
          <w:lang w:val="en-US"/>
        </w:rPr>
        <w:t>phiếu</w:t>
      </w:r>
      <w:proofErr w:type="spellEnd"/>
      <w:r w:rsidR="00EC6044" w:rsidRPr="00462319">
        <w:rPr>
          <w:i/>
          <w:sz w:val="26"/>
          <w:lang w:val="en-US"/>
        </w:rPr>
        <w:t xml:space="preserve"> </w:t>
      </w:r>
      <w:proofErr w:type="spellStart"/>
      <w:r w:rsidR="00EC6044" w:rsidRPr="00462319">
        <w:rPr>
          <w:i/>
          <w:sz w:val="26"/>
          <w:lang w:val="en-US"/>
        </w:rPr>
        <w:t>nhâp</w:t>
      </w:r>
      <w:proofErr w:type="spellEnd"/>
      <w:r w:rsidRPr="00462319">
        <w:rPr>
          <w:i/>
          <w:sz w:val="26"/>
        </w:rPr>
        <w:t>”</w:t>
      </w:r>
      <w:r w:rsidRPr="00462319">
        <w:rPr>
          <w:i/>
          <w:spacing w:val="14"/>
          <w:sz w:val="26"/>
        </w:rPr>
        <w:t xml:space="preserve"> </w:t>
      </w:r>
      <w:r w:rsidRPr="00462319">
        <w:rPr>
          <w:i/>
          <w:sz w:val="26"/>
        </w:rPr>
        <w:t>phân</w:t>
      </w:r>
      <w:r w:rsidRPr="00462319">
        <w:rPr>
          <w:i/>
          <w:spacing w:val="15"/>
          <w:sz w:val="26"/>
        </w:rPr>
        <w:t xml:space="preserve"> </w:t>
      </w:r>
      <w:r w:rsidRPr="00462319">
        <w:rPr>
          <w:i/>
          <w:sz w:val="26"/>
        </w:rPr>
        <w:t>bổ</w:t>
      </w:r>
      <w:r w:rsidRPr="00462319">
        <w:rPr>
          <w:i/>
          <w:spacing w:val="13"/>
          <w:sz w:val="26"/>
        </w:rPr>
        <w:t xml:space="preserve"> </w:t>
      </w:r>
      <w:r w:rsidRPr="00462319">
        <w:rPr>
          <w:i/>
          <w:sz w:val="26"/>
        </w:rPr>
        <w:t>trách</w:t>
      </w:r>
      <w:r w:rsidRPr="00462319">
        <w:rPr>
          <w:i/>
          <w:spacing w:val="14"/>
          <w:sz w:val="26"/>
        </w:rPr>
        <w:t xml:space="preserve"> </w:t>
      </w:r>
      <w:r w:rsidRPr="00462319">
        <w:rPr>
          <w:i/>
          <w:sz w:val="26"/>
        </w:rPr>
        <w:t>nhiệm</w:t>
      </w:r>
      <w:r w:rsidRPr="00462319">
        <w:rPr>
          <w:i/>
          <w:spacing w:val="13"/>
          <w:sz w:val="26"/>
        </w:rPr>
        <w:t xml:space="preserve"> </w:t>
      </w:r>
      <w:r w:rsidRPr="00462319">
        <w:rPr>
          <w:i/>
          <w:sz w:val="26"/>
        </w:rPr>
        <w:t>ca</w:t>
      </w:r>
      <w:r w:rsidRPr="00462319">
        <w:rPr>
          <w:i/>
          <w:spacing w:val="13"/>
          <w:sz w:val="26"/>
        </w:rPr>
        <w:t xml:space="preserve"> </w:t>
      </w:r>
      <w:r w:rsidRPr="00462319">
        <w:rPr>
          <w:i/>
          <w:sz w:val="26"/>
        </w:rPr>
        <w:t>sử</w:t>
      </w:r>
      <w:r w:rsidRPr="00462319">
        <w:rPr>
          <w:i/>
          <w:spacing w:val="13"/>
          <w:sz w:val="26"/>
        </w:rPr>
        <w:t xml:space="preserve"> </w:t>
      </w:r>
      <w:r w:rsidRPr="00462319">
        <w:rPr>
          <w:i/>
          <w:sz w:val="26"/>
        </w:rPr>
        <w:t>dụng</w:t>
      </w:r>
      <w:r w:rsidRPr="00462319">
        <w:rPr>
          <w:i/>
          <w:spacing w:val="-62"/>
          <w:sz w:val="26"/>
        </w:rPr>
        <w:t xml:space="preserve"> </w:t>
      </w:r>
      <w:r w:rsidRPr="00462319">
        <w:rPr>
          <w:i/>
          <w:sz w:val="26"/>
        </w:rPr>
        <w:t>cho</w:t>
      </w:r>
      <w:r w:rsidRPr="00462319">
        <w:rPr>
          <w:i/>
          <w:spacing w:val="-3"/>
          <w:sz w:val="26"/>
        </w:rPr>
        <w:t xml:space="preserve"> </w:t>
      </w:r>
      <w:r w:rsidRPr="00462319">
        <w:rPr>
          <w:i/>
          <w:sz w:val="26"/>
        </w:rPr>
        <w:t>các</w:t>
      </w:r>
      <w:r w:rsidRPr="00462319">
        <w:rPr>
          <w:i/>
          <w:spacing w:val="-1"/>
          <w:sz w:val="26"/>
        </w:rPr>
        <w:t xml:space="preserve"> </w:t>
      </w:r>
      <w:r w:rsidRPr="00462319">
        <w:rPr>
          <w:i/>
          <w:sz w:val="26"/>
        </w:rPr>
        <w:t>đối tượng của các</w:t>
      </w:r>
      <w:r w:rsidRPr="00462319">
        <w:rPr>
          <w:i/>
          <w:spacing w:val="1"/>
          <w:sz w:val="26"/>
        </w:rPr>
        <w:t xml:space="preserve"> </w:t>
      </w:r>
      <w:r w:rsidRPr="00462319">
        <w:rPr>
          <w:i/>
          <w:sz w:val="26"/>
        </w:rPr>
        <w:t>lớp</w:t>
      </w:r>
      <w:r w:rsidRPr="00462319">
        <w:rPr>
          <w:i/>
          <w:spacing w:val="-1"/>
          <w:sz w:val="26"/>
        </w:rPr>
        <w:t xml:space="preserve"> </w:t>
      </w:r>
      <w:r w:rsidRPr="00462319">
        <w:rPr>
          <w:i/>
          <w:sz w:val="26"/>
        </w:rPr>
        <w:t>phân</w:t>
      </w:r>
      <w:r w:rsidRPr="00462319">
        <w:rPr>
          <w:i/>
          <w:spacing w:val="-2"/>
          <w:sz w:val="26"/>
        </w:rPr>
        <w:t xml:space="preserve"> </w:t>
      </w:r>
      <w:r w:rsidRPr="00462319">
        <w:rPr>
          <w:i/>
          <w:sz w:val="26"/>
        </w:rPr>
        <w:t>tích :</w:t>
      </w:r>
      <w:r w:rsidR="00EC6044" w:rsidRPr="00462319">
        <w:rPr>
          <w:i/>
          <w:noProof/>
          <w:sz w:val="26"/>
        </w:rPr>
        <w:drawing>
          <wp:inline distT="0" distB="0" distL="0" distR="0" wp14:anchorId="521E8C1B" wp14:editId="06F156CD">
            <wp:extent cx="5694912" cy="8054975"/>
            <wp:effectExtent l="0" t="0" r="0" b="0"/>
            <wp:docPr id="824346389" name="Picture 82434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46389" name="Picture 824346389"/>
                    <pic:cNvPicPr/>
                  </pic:nvPicPr>
                  <pic:blipFill>
                    <a:blip r:embed="rId85">
                      <a:extLst>
                        <a:ext uri="{28A0092B-C50C-407E-A947-70E740481C1C}">
                          <a14:useLocalDpi xmlns:a14="http://schemas.microsoft.com/office/drawing/2010/main" val="0"/>
                        </a:ext>
                      </a:extLst>
                    </a:blip>
                    <a:stretch>
                      <a:fillRect/>
                    </a:stretch>
                  </pic:blipFill>
                  <pic:spPr>
                    <a:xfrm>
                      <a:off x="0" y="0"/>
                      <a:ext cx="5700108" cy="8062325"/>
                    </a:xfrm>
                    <a:prstGeom prst="rect">
                      <a:avLst/>
                    </a:prstGeom>
                  </pic:spPr>
                </pic:pic>
              </a:graphicData>
            </a:graphic>
          </wp:inline>
        </w:drawing>
      </w:r>
    </w:p>
    <w:p w14:paraId="60C5C46A" w14:textId="6D7FCABE" w:rsidR="007A6809" w:rsidRPr="00462319" w:rsidRDefault="007A6809" w:rsidP="007A11B6">
      <w:pPr>
        <w:pStyle w:val="BodyText"/>
        <w:spacing w:before="1"/>
        <w:rPr>
          <w:i/>
          <w:sz w:val="35"/>
        </w:rPr>
      </w:pPr>
    </w:p>
    <w:p w14:paraId="342A3417" w14:textId="77777777" w:rsidR="00EC6044" w:rsidRPr="00462319" w:rsidRDefault="00EC6044" w:rsidP="007A11B6">
      <w:pPr>
        <w:rPr>
          <w:i/>
          <w:sz w:val="26"/>
        </w:rPr>
      </w:pPr>
      <w:r w:rsidRPr="00462319">
        <w:rPr>
          <w:i/>
          <w:sz w:val="26"/>
        </w:rPr>
        <w:br w:type="page"/>
      </w:r>
    </w:p>
    <w:p w14:paraId="1E0D12AB" w14:textId="12028639" w:rsidR="007A6809" w:rsidRPr="00462319" w:rsidRDefault="009F0AD0" w:rsidP="007A11B6">
      <w:pPr>
        <w:ind w:left="424" w:right="902"/>
        <w:rPr>
          <w:i/>
          <w:sz w:val="26"/>
        </w:rPr>
      </w:pPr>
      <w:r w:rsidRPr="00462319">
        <w:rPr>
          <w:i/>
          <w:sz w:val="26"/>
        </w:rPr>
        <w:lastRenderedPageBreak/>
        <w:t>Biểu</w:t>
      </w:r>
      <w:r w:rsidRPr="00462319">
        <w:rPr>
          <w:i/>
          <w:spacing w:val="10"/>
          <w:sz w:val="26"/>
        </w:rPr>
        <w:t xml:space="preserve"> </w:t>
      </w:r>
      <w:r w:rsidRPr="00462319">
        <w:rPr>
          <w:i/>
          <w:sz w:val="26"/>
        </w:rPr>
        <w:t>đồ</w:t>
      </w:r>
      <w:r w:rsidRPr="00462319">
        <w:rPr>
          <w:i/>
          <w:spacing w:val="11"/>
          <w:sz w:val="26"/>
        </w:rPr>
        <w:t xml:space="preserve"> </w:t>
      </w:r>
      <w:r w:rsidRPr="00462319">
        <w:rPr>
          <w:i/>
          <w:sz w:val="26"/>
        </w:rPr>
        <w:t>trình</w:t>
      </w:r>
      <w:r w:rsidRPr="00462319">
        <w:rPr>
          <w:i/>
          <w:spacing w:val="10"/>
          <w:sz w:val="26"/>
        </w:rPr>
        <w:t xml:space="preserve"> </w:t>
      </w:r>
      <w:r w:rsidRPr="00462319">
        <w:rPr>
          <w:i/>
          <w:sz w:val="26"/>
        </w:rPr>
        <w:t>tự</w:t>
      </w:r>
      <w:r w:rsidRPr="00462319">
        <w:rPr>
          <w:i/>
          <w:spacing w:val="11"/>
          <w:sz w:val="26"/>
        </w:rPr>
        <w:t xml:space="preserve"> </w:t>
      </w:r>
      <w:r w:rsidRPr="00462319">
        <w:rPr>
          <w:i/>
          <w:sz w:val="26"/>
        </w:rPr>
        <w:t>cho</w:t>
      </w:r>
      <w:r w:rsidRPr="00462319">
        <w:rPr>
          <w:i/>
          <w:spacing w:val="11"/>
          <w:sz w:val="26"/>
        </w:rPr>
        <w:t xml:space="preserve"> </w:t>
      </w:r>
      <w:r w:rsidRPr="00462319">
        <w:rPr>
          <w:i/>
          <w:sz w:val="26"/>
        </w:rPr>
        <w:t>usecase</w:t>
      </w:r>
      <w:r w:rsidRPr="00462319">
        <w:rPr>
          <w:i/>
          <w:spacing w:val="11"/>
          <w:sz w:val="26"/>
        </w:rPr>
        <w:t xml:space="preserve"> </w:t>
      </w:r>
      <w:r w:rsidRPr="00462319">
        <w:rPr>
          <w:i/>
          <w:sz w:val="26"/>
        </w:rPr>
        <w:t>“</w:t>
      </w:r>
      <w:proofErr w:type="spellStart"/>
      <w:r w:rsidR="00EC6044" w:rsidRPr="00462319">
        <w:rPr>
          <w:i/>
          <w:sz w:val="26"/>
          <w:lang w:val="en-US"/>
        </w:rPr>
        <w:t>Thêm</w:t>
      </w:r>
      <w:proofErr w:type="spellEnd"/>
      <w:r w:rsidR="00EC6044" w:rsidRPr="00462319">
        <w:rPr>
          <w:i/>
          <w:sz w:val="26"/>
          <w:lang w:val="en-US"/>
        </w:rPr>
        <w:t xml:space="preserve"> chi </w:t>
      </w:r>
      <w:proofErr w:type="spellStart"/>
      <w:r w:rsidR="00EC6044" w:rsidRPr="00462319">
        <w:rPr>
          <w:i/>
          <w:sz w:val="26"/>
          <w:lang w:val="en-US"/>
        </w:rPr>
        <w:t>tiết</w:t>
      </w:r>
      <w:proofErr w:type="spellEnd"/>
      <w:r w:rsidR="00EC6044" w:rsidRPr="00462319">
        <w:rPr>
          <w:i/>
          <w:sz w:val="26"/>
          <w:lang w:val="en-US"/>
        </w:rPr>
        <w:t xml:space="preserve"> </w:t>
      </w:r>
      <w:proofErr w:type="spellStart"/>
      <w:r w:rsidR="00EC6044" w:rsidRPr="00462319">
        <w:rPr>
          <w:i/>
          <w:sz w:val="26"/>
          <w:lang w:val="en-US"/>
        </w:rPr>
        <w:t>phiếu</w:t>
      </w:r>
      <w:proofErr w:type="spellEnd"/>
      <w:r w:rsidR="00EC6044" w:rsidRPr="00462319">
        <w:rPr>
          <w:i/>
          <w:sz w:val="26"/>
          <w:lang w:val="en-US"/>
        </w:rPr>
        <w:t xml:space="preserve"> </w:t>
      </w:r>
      <w:proofErr w:type="spellStart"/>
      <w:r w:rsidR="00EC6044" w:rsidRPr="00462319">
        <w:rPr>
          <w:i/>
          <w:sz w:val="26"/>
          <w:lang w:val="en-US"/>
        </w:rPr>
        <w:t>nhập</w:t>
      </w:r>
      <w:proofErr w:type="spellEnd"/>
      <w:r w:rsidRPr="00462319">
        <w:rPr>
          <w:i/>
          <w:sz w:val="26"/>
        </w:rPr>
        <w:t>”</w:t>
      </w:r>
      <w:r w:rsidRPr="00462319">
        <w:rPr>
          <w:i/>
          <w:spacing w:val="10"/>
          <w:sz w:val="26"/>
        </w:rPr>
        <w:t xml:space="preserve"> </w:t>
      </w:r>
      <w:r w:rsidRPr="00462319">
        <w:rPr>
          <w:i/>
          <w:sz w:val="26"/>
        </w:rPr>
        <w:t>phân</w:t>
      </w:r>
      <w:r w:rsidRPr="00462319">
        <w:rPr>
          <w:i/>
          <w:spacing w:val="10"/>
          <w:sz w:val="26"/>
        </w:rPr>
        <w:t xml:space="preserve"> </w:t>
      </w:r>
      <w:r w:rsidRPr="00462319">
        <w:rPr>
          <w:i/>
          <w:sz w:val="26"/>
        </w:rPr>
        <w:t>bổ</w:t>
      </w:r>
      <w:r w:rsidRPr="00462319">
        <w:rPr>
          <w:i/>
          <w:spacing w:val="11"/>
          <w:sz w:val="26"/>
        </w:rPr>
        <w:t xml:space="preserve"> </w:t>
      </w:r>
      <w:r w:rsidRPr="00462319">
        <w:rPr>
          <w:i/>
          <w:sz w:val="26"/>
        </w:rPr>
        <w:t>trách</w:t>
      </w:r>
      <w:r w:rsidRPr="00462319">
        <w:rPr>
          <w:i/>
          <w:spacing w:val="11"/>
          <w:sz w:val="26"/>
        </w:rPr>
        <w:t xml:space="preserve"> </w:t>
      </w:r>
      <w:r w:rsidRPr="00462319">
        <w:rPr>
          <w:i/>
          <w:sz w:val="26"/>
        </w:rPr>
        <w:t>nhiệm</w:t>
      </w:r>
      <w:r w:rsidRPr="00462319">
        <w:rPr>
          <w:i/>
          <w:spacing w:val="10"/>
          <w:sz w:val="26"/>
        </w:rPr>
        <w:t xml:space="preserve"> </w:t>
      </w:r>
      <w:r w:rsidRPr="00462319">
        <w:rPr>
          <w:i/>
          <w:sz w:val="26"/>
        </w:rPr>
        <w:t>ca</w:t>
      </w:r>
      <w:r w:rsidRPr="00462319">
        <w:rPr>
          <w:i/>
          <w:spacing w:val="11"/>
          <w:sz w:val="26"/>
        </w:rPr>
        <w:t xml:space="preserve"> </w:t>
      </w:r>
      <w:r w:rsidRPr="00462319">
        <w:rPr>
          <w:i/>
          <w:sz w:val="26"/>
        </w:rPr>
        <w:t>sử</w:t>
      </w:r>
      <w:r w:rsidRPr="00462319">
        <w:rPr>
          <w:i/>
          <w:spacing w:val="10"/>
          <w:sz w:val="26"/>
        </w:rPr>
        <w:t xml:space="preserve"> </w:t>
      </w:r>
      <w:r w:rsidRPr="00462319">
        <w:rPr>
          <w:i/>
          <w:sz w:val="26"/>
        </w:rPr>
        <w:t>dụng</w:t>
      </w:r>
      <w:r w:rsidRPr="00462319">
        <w:rPr>
          <w:i/>
          <w:spacing w:val="1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7691DCC5" w14:textId="0EFDBF19" w:rsidR="007A6809" w:rsidRPr="00462319" w:rsidRDefault="005C126B" w:rsidP="007A11B6">
      <w:pPr>
        <w:ind w:firstLine="422"/>
        <w:rPr>
          <w:sz w:val="26"/>
          <w:lang w:val="en-US"/>
        </w:rPr>
        <w:sectPr w:rsidR="007A6809" w:rsidRPr="00462319" w:rsidSect="00F53647">
          <w:pgSz w:w="11910" w:h="16840"/>
          <w:pgMar w:top="720" w:right="720" w:bottom="720" w:left="720" w:header="732" w:footer="1068" w:gutter="0"/>
          <w:cols w:space="720"/>
          <w:docGrid w:linePitch="299"/>
        </w:sectPr>
      </w:pPr>
      <w:r w:rsidRPr="00462319">
        <w:rPr>
          <w:noProof/>
          <w:sz w:val="26"/>
        </w:rPr>
        <w:drawing>
          <wp:inline distT="0" distB="0" distL="0" distR="0" wp14:anchorId="5D743ADA" wp14:editId="35281892">
            <wp:extent cx="5789191" cy="8188325"/>
            <wp:effectExtent l="0" t="0" r="0" b="0"/>
            <wp:docPr id="687281791" name="Picture 68728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81791" name="Picture 687281791"/>
                    <pic:cNvPicPr/>
                  </pic:nvPicPr>
                  <pic:blipFill>
                    <a:blip r:embed="rId86">
                      <a:extLst>
                        <a:ext uri="{28A0092B-C50C-407E-A947-70E740481C1C}">
                          <a14:useLocalDpi xmlns:a14="http://schemas.microsoft.com/office/drawing/2010/main" val="0"/>
                        </a:ext>
                      </a:extLst>
                    </a:blip>
                    <a:stretch>
                      <a:fillRect/>
                    </a:stretch>
                  </pic:blipFill>
                  <pic:spPr>
                    <a:xfrm>
                      <a:off x="0" y="0"/>
                      <a:ext cx="5792785" cy="8193408"/>
                    </a:xfrm>
                    <a:prstGeom prst="rect">
                      <a:avLst/>
                    </a:prstGeom>
                  </pic:spPr>
                </pic:pic>
              </a:graphicData>
            </a:graphic>
          </wp:inline>
        </w:drawing>
      </w:r>
    </w:p>
    <w:p w14:paraId="54CF69AD" w14:textId="36FBCF29" w:rsidR="007A6809" w:rsidRPr="00462319" w:rsidRDefault="007A6809" w:rsidP="007A11B6">
      <w:pPr>
        <w:pStyle w:val="BodyText"/>
        <w:rPr>
          <w:sz w:val="20"/>
          <w:lang w:val="en-US"/>
        </w:rPr>
      </w:pPr>
    </w:p>
    <w:p w14:paraId="3415F248" w14:textId="2677AA22" w:rsidR="007A6809" w:rsidRPr="00462319" w:rsidRDefault="007A6809" w:rsidP="007A11B6">
      <w:pPr>
        <w:pStyle w:val="BodyText"/>
        <w:spacing w:before="7"/>
        <w:rPr>
          <w:i/>
          <w:sz w:val="19"/>
        </w:rPr>
      </w:pPr>
    </w:p>
    <w:p w14:paraId="48FC853A" w14:textId="4E1BCD96" w:rsidR="007A6809" w:rsidRPr="00462319" w:rsidRDefault="009F0AD0" w:rsidP="007A11B6">
      <w:pPr>
        <w:spacing w:before="89"/>
        <w:ind w:left="424" w:right="902"/>
        <w:rPr>
          <w:i/>
          <w:sz w:val="26"/>
        </w:rPr>
      </w:pPr>
      <w:r w:rsidRPr="00462319">
        <w:rPr>
          <w:i/>
          <w:sz w:val="26"/>
        </w:rPr>
        <w:t>Biểu</w:t>
      </w:r>
      <w:r w:rsidRPr="00462319">
        <w:rPr>
          <w:i/>
          <w:spacing w:val="22"/>
          <w:sz w:val="26"/>
        </w:rPr>
        <w:t xml:space="preserve"> </w:t>
      </w:r>
      <w:r w:rsidRPr="00462319">
        <w:rPr>
          <w:i/>
          <w:sz w:val="26"/>
        </w:rPr>
        <w:t>đồ</w:t>
      </w:r>
      <w:r w:rsidRPr="00462319">
        <w:rPr>
          <w:i/>
          <w:spacing w:val="21"/>
          <w:sz w:val="26"/>
        </w:rPr>
        <w:t xml:space="preserve"> </w:t>
      </w:r>
      <w:r w:rsidRPr="00462319">
        <w:rPr>
          <w:i/>
          <w:sz w:val="26"/>
        </w:rPr>
        <w:t>trình</w:t>
      </w:r>
      <w:r w:rsidRPr="00462319">
        <w:rPr>
          <w:i/>
          <w:spacing w:val="22"/>
          <w:sz w:val="26"/>
        </w:rPr>
        <w:t xml:space="preserve"> </w:t>
      </w:r>
      <w:r w:rsidRPr="00462319">
        <w:rPr>
          <w:i/>
          <w:sz w:val="26"/>
        </w:rPr>
        <w:t>tự</w:t>
      </w:r>
      <w:r w:rsidRPr="00462319">
        <w:rPr>
          <w:i/>
          <w:spacing w:val="21"/>
          <w:sz w:val="26"/>
        </w:rPr>
        <w:t xml:space="preserve"> </w:t>
      </w:r>
      <w:r w:rsidRPr="00462319">
        <w:rPr>
          <w:i/>
          <w:sz w:val="26"/>
        </w:rPr>
        <w:t>cho</w:t>
      </w:r>
      <w:r w:rsidRPr="00462319">
        <w:rPr>
          <w:i/>
          <w:spacing w:val="20"/>
          <w:sz w:val="26"/>
        </w:rPr>
        <w:t xml:space="preserve"> </w:t>
      </w:r>
      <w:r w:rsidRPr="00462319">
        <w:rPr>
          <w:i/>
          <w:sz w:val="26"/>
        </w:rPr>
        <w:t>usecase</w:t>
      </w:r>
      <w:r w:rsidRPr="00462319">
        <w:rPr>
          <w:i/>
          <w:spacing w:val="21"/>
          <w:sz w:val="26"/>
        </w:rPr>
        <w:t xml:space="preserve"> </w:t>
      </w:r>
      <w:r w:rsidRPr="00462319">
        <w:rPr>
          <w:i/>
          <w:sz w:val="26"/>
        </w:rPr>
        <w:t>“</w:t>
      </w:r>
      <w:proofErr w:type="spellStart"/>
      <w:r w:rsidR="005C126B" w:rsidRPr="00462319">
        <w:rPr>
          <w:i/>
          <w:sz w:val="26"/>
          <w:lang w:val="en-US"/>
        </w:rPr>
        <w:t>Xóa</w:t>
      </w:r>
      <w:proofErr w:type="spellEnd"/>
      <w:r w:rsidR="005C126B" w:rsidRPr="00462319">
        <w:rPr>
          <w:i/>
          <w:sz w:val="26"/>
          <w:lang w:val="en-US"/>
        </w:rPr>
        <w:t xml:space="preserve"> chi </w:t>
      </w:r>
      <w:proofErr w:type="spellStart"/>
      <w:r w:rsidR="005C126B" w:rsidRPr="00462319">
        <w:rPr>
          <w:i/>
          <w:sz w:val="26"/>
          <w:lang w:val="en-US"/>
        </w:rPr>
        <w:t>tiết</w:t>
      </w:r>
      <w:proofErr w:type="spellEnd"/>
      <w:r w:rsidR="005C126B" w:rsidRPr="00462319">
        <w:rPr>
          <w:i/>
          <w:sz w:val="26"/>
          <w:lang w:val="en-US"/>
        </w:rPr>
        <w:t xml:space="preserve"> </w:t>
      </w:r>
      <w:proofErr w:type="spellStart"/>
      <w:r w:rsidR="005C126B" w:rsidRPr="00462319">
        <w:rPr>
          <w:i/>
          <w:sz w:val="26"/>
          <w:lang w:val="en-US"/>
        </w:rPr>
        <w:t>phiếu</w:t>
      </w:r>
      <w:proofErr w:type="spellEnd"/>
      <w:r w:rsidR="005C126B" w:rsidRPr="00462319">
        <w:rPr>
          <w:i/>
          <w:sz w:val="26"/>
          <w:lang w:val="en-US"/>
        </w:rPr>
        <w:t xml:space="preserve"> </w:t>
      </w:r>
      <w:proofErr w:type="spellStart"/>
      <w:r w:rsidR="005C126B" w:rsidRPr="00462319">
        <w:rPr>
          <w:i/>
          <w:sz w:val="26"/>
          <w:lang w:val="en-US"/>
        </w:rPr>
        <w:t>nhập</w:t>
      </w:r>
      <w:proofErr w:type="spellEnd"/>
      <w:r w:rsidRPr="00462319">
        <w:rPr>
          <w:i/>
          <w:sz w:val="26"/>
        </w:rPr>
        <w:t>”</w:t>
      </w:r>
      <w:r w:rsidRPr="00462319">
        <w:rPr>
          <w:i/>
          <w:spacing w:val="22"/>
          <w:sz w:val="26"/>
        </w:rPr>
        <w:t xml:space="preserve"> </w:t>
      </w:r>
      <w:r w:rsidRPr="00462319">
        <w:rPr>
          <w:i/>
          <w:sz w:val="26"/>
        </w:rPr>
        <w:t>phân</w:t>
      </w:r>
      <w:r w:rsidRPr="00462319">
        <w:rPr>
          <w:i/>
          <w:spacing w:val="20"/>
          <w:sz w:val="26"/>
        </w:rPr>
        <w:t xml:space="preserve"> </w:t>
      </w:r>
      <w:r w:rsidRPr="00462319">
        <w:rPr>
          <w:i/>
          <w:sz w:val="26"/>
        </w:rPr>
        <w:t>bổ</w:t>
      </w:r>
      <w:r w:rsidRPr="00462319">
        <w:rPr>
          <w:i/>
          <w:spacing w:val="23"/>
          <w:sz w:val="26"/>
        </w:rPr>
        <w:t xml:space="preserve"> </w:t>
      </w:r>
      <w:r w:rsidRPr="00462319">
        <w:rPr>
          <w:i/>
          <w:sz w:val="26"/>
        </w:rPr>
        <w:t>trách</w:t>
      </w:r>
      <w:r w:rsidRPr="00462319">
        <w:rPr>
          <w:i/>
          <w:spacing w:val="23"/>
          <w:sz w:val="26"/>
        </w:rPr>
        <w:t xml:space="preserve"> </w:t>
      </w:r>
      <w:r w:rsidRPr="00462319">
        <w:rPr>
          <w:i/>
          <w:sz w:val="26"/>
        </w:rPr>
        <w:t>nhiệm</w:t>
      </w:r>
      <w:r w:rsidRPr="00462319">
        <w:rPr>
          <w:i/>
          <w:spacing w:val="22"/>
          <w:sz w:val="26"/>
        </w:rPr>
        <w:t xml:space="preserve"> </w:t>
      </w:r>
      <w:r w:rsidRPr="00462319">
        <w:rPr>
          <w:i/>
          <w:sz w:val="26"/>
        </w:rPr>
        <w:t>ca</w:t>
      </w:r>
      <w:r w:rsidRPr="00462319">
        <w:rPr>
          <w:i/>
          <w:spacing w:val="21"/>
          <w:sz w:val="26"/>
        </w:rPr>
        <w:t xml:space="preserve"> </w:t>
      </w:r>
      <w:r w:rsidRPr="00462319">
        <w:rPr>
          <w:i/>
          <w:sz w:val="26"/>
        </w:rPr>
        <w:t>sử</w:t>
      </w:r>
      <w:r w:rsidRPr="00462319">
        <w:rPr>
          <w:i/>
          <w:spacing w:val="20"/>
          <w:sz w:val="26"/>
        </w:rPr>
        <w:t xml:space="preserve"> </w:t>
      </w:r>
      <w:r w:rsidRPr="00462319">
        <w:rPr>
          <w:i/>
          <w:sz w:val="26"/>
        </w:rPr>
        <w:t>dụng</w:t>
      </w:r>
      <w:r w:rsidRPr="00462319">
        <w:rPr>
          <w:i/>
          <w:spacing w:val="23"/>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005C126B" w:rsidRPr="00462319">
        <w:rPr>
          <w:i/>
          <w:noProof/>
          <w:sz w:val="26"/>
        </w:rPr>
        <w:drawing>
          <wp:inline distT="0" distB="0" distL="0" distR="0" wp14:anchorId="1BAAD7D3" wp14:editId="4132F7BD">
            <wp:extent cx="5445745" cy="7702550"/>
            <wp:effectExtent l="0" t="0" r="0" b="0"/>
            <wp:docPr id="523911695" name="Picture 52391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1695" name="Picture 523911695"/>
                    <pic:cNvPicPr/>
                  </pic:nvPicPr>
                  <pic:blipFill>
                    <a:blip r:embed="rId87">
                      <a:extLst>
                        <a:ext uri="{28A0092B-C50C-407E-A947-70E740481C1C}">
                          <a14:useLocalDpi xmlns:a14="http://schemas.microsoft.com/office/drawing/2010/main" val="0"/>
                        </a:ext>
                      </a:extLst>
                    </a:blip>
                    <a:stretch>
                      <a:fillRect/>
                    </a:stretch>
                  </pic:blipFill>
                  <pic:spPr>
                    <a:xfrm>
                      <a:off x="0" y="0"/>
                      <a:ext cx="5446996" cy="7704320"/>
                    </a:xfrm>
                    <a:prstGeom prst="rect">
                      <a:avLst/>
                    </a:prstGeom>
                  </pic:spPr>
                </pic:pic>
              </a:graphicData>
            </a:graphic>
          </wp:inline>
        </w:drawing>
      </w:r>
    </w:p>
    <w:p w14:paraId="1A8FF071" w14:textId="57C69BD6" w:rsidR="007A6809" w:rsidRPr="00462319" w:rsidRDefault="007A6809" w:rsidP="007A11B6">
      <w:pPr>
        <w:pStyle w:val="BodyText"/>
        <w:spacing w:before="5"/>
        <w:rPr>
          <w:i/>
          <w:sz w:val="28"/>
        </w:rPr>
      </w:pPr>
    </w:p>
    <w:p w14:paraId="1B3ADEBA" w14:textId="79555780" w:rsidR="005C126B" w:rsidRPr="00462319" w:rsidRDefault="005C126B" w:rsidP="007A11B6">
      <w:pPr>
        <w:spacing w:before="1"/>
        <w:ind w:left="424" w:right="621"/>
        <w:rPr>
          <w:i/>
          <w:sz w:val="26"/>
          <w:lang w:val="en-US"/>
        </w:rPr>
      </w:pPr>
    </w:p>
    <w:p w14:paraId="78D3267C" w14:textId="5A0AC5E1" w:rsidR="005C126B" w:rsidRPr="00462319" w:rsidRDefault="005C126B" w:rsidP="007A11B6">
      <w:pPr>
        <w:spacing w:before="1"/>
        <w:ind w:left="424" w:right="621"/>
        <w:rPr>
          <w:i/>
          <w:sz w:val="26"/>
          <w:lang w:val="en-US"/>
        </w:rPr>
      </w:pPr>
    </w:p>
    <w:p w14:paraId="3E091CA7" w14:textId="6A5636A8" w:rsidR="005C126B" w:rsidRPr="00462319" w:rsidRDefault="005C126B" w:rsidP="007A11B6">
      <w:pPr>
        <w:spacing w:before="1"/>
        <w:ind w:left="424" w:right="621"/>
        <w:rPr>
          <w:i/>
          <w:sz w:val="26"/>
          <w:lang w:val="en-US"/>
        </w:rPr>
      </w:pPr>
    </w:p>
    <w:p w14:paraId="1F07E7E2" w14:textId="2D821EC2" w:rsidR="007A6809" w:rsidRPr="00462319" w:rsidRDefault="009F0AD0" w:rsidP="007A11B6">
      <w:pPr>
        <w:spacing w:before="1"/>
        <w:ind w:left="424" w:right="621"/>
        <w:rPr>
          <w:i/>
          <w:sz w:val="26"/>
        </w:rPr>
      </w:pPr>
      <w:r w:rsidRPr="00462319">
        <w:rPr>
          <w:i/>
          <w:sz w:val="26"/>
        </w:rPr>
        <w:lastRenderedPageBreak/>
        <w:t>Biểu</w:t>
      </w:r>
      <w:r w:rsidRPr="00462319">
        <w:rPr>
          <w:i/>
          <w:spacing w:val="2"/>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3"/>
          <w:sz w:val="26"/>
        </w:rPr>
        <w:t xml:space="preserve"> </w:t>
      </w:r>
      <w:r w:rsidRPr="00462319">
        <w:rPr>
          <w:i/>
          <w:sz w:val="26"/>
        </w:rPr>
        <w:t>tự</w:t>
      </w:r>
      <w:r w:rsidRPr="00462319">
        <w:rPr>
          <w:i/>
          <w:spacing w:val="2"/>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4"/>
          <w:sz w:val="26"/>
        </w:rPr>
        <w:t xml:space="preserve"> </w:t>
      </w:r>
      <w:r w:rsidRPr="00462319">
        <w:rPr>
          <w:i/>
          <w:sz w:val="26"/>
        </w:rPr>
        <w:t>“</w:t>
      </w:r>
      <w:proofErr w:type="spellStart"/>
      <w:r w:rsidR="005C126B" w:rsidRPr="00462319">
        <w:rPr>
          <w:i/>
          <w:sz w:val="26"/>
          <w:lang w:val="en-US"/>
        </w:rPr>
        <w:t>Sửa</w:t>
      </w:r>
      <w:proofErr w:type="spellEnd"/>
      <w:r w:rsidR="005C126B" w:rsidRPr="00462319">
        <w:rPr>
          <w:i/>
          <w:sz w:val="26"/>
          <w:lang w:val="en-US"/>
        </w:rPr>
        <w:t xml:space="preserve"> chi </w:t>
      </w:r>
      <w:proofErr w:type="spellStart"/>
      <w:r w:rsidR="005C126B" w:rsidRPr="00462319">
        <w:rPr>
          <w:i/>
          <w:sz w:val="26"/>
          <w:lang w:val="en-US"/>
        </w:rPr>
        <w:t>tiết</w:t>
      </w:r>
      <w:proofErr w:type="spellEnd"/>
      <w:r w:rsidR="005C126B" w:rsidRPr="00462319">
        <w:rPr>
          <w:i/>
          <w:sz w:val="26"/>
          <w:lang w:val="en-US"/>
        </w:rPr>
        <w:t xml:space="preserve"> </w:t>
      </w:r>
      <w:proofErr w:type="spellStart"/>
      <w:r w:rsidR="005C126B" w:rsidRPr="00462319">
        <w:rPr>
          <w:i/>
          <w:sz w:val="26"/>
          <w:lang w:val="en-US"/>
        </w:rPr>
        <w:t>phiếu</w:t>
      </w:r>
      <w:proofErr w:type="spellEnd"/>
      <w:r w:rsidR="005C126B" w:rsidRPr="00462319">
        <w:rPr>
          <w:i/>
          <w:sz w:val="26"/>
          <w:lang w:val="en-US"/>
        </w:rPr>
        <w:t xml:space="preserve"> </w:t>
      </w:r>
      <w:proofErr w:type="spellStart"/>
      <w:r w:rsidR="005C126B" w:rsidRPr="00462319">
        <w:rPr>
          <w:i/>
          <w:sz w:val="26"/>
          <w:lang w:val="en-US"/>
        </w:rPr>
        <w:t>nhập</w:t>
      </w:r>
      <w:proofErr w:type="spellEnd"/>
      <w:r w:rsidRPr="00462319">
        <w:rPr>
          <w:i/>
          <w:sz w:val="26"/>
        </w:rPr>
        <w:t>”</w:t>
      </w:r>
      <w:r w:rsidRPr="00462319">
        <w:rPr>
          <w:i/>
          <w:spacing w:val="4"/>
          <w:sz w:val="26"/>
        </w:rPr>
        <w:t xml:space="preserve"> </w:t>
      </w:r>
      <w:r w:rsidRPr="00462319">
        <w:rPr>
          <w:i/>
          <w:sz w:val="26"/>
        </w:rPr>
        <w:t>phân</w:t>
      </w:r>
      <w:r w:rsidRPr="00462319">
        <w:rPr>
          <w:i/>
          <w:spacing w:val="2"/>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2"/>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2"/>
          <w:sz w:val="26"/>
        </w:rPr>
        <w:t xml:space="preserve"> </w:t>
      </w:r>
      <w:r w:rsidRPr="00462319">
        <w:rPr>
          <w:i/>
          <w:sz w:val="26"/>
        </w:rPr>
        <w:t>cho</w:t>
      </w:r>
      <w:r w:rsidRPr="00462319">
        <w:rPr>
          <w:i/>
          <w:spacing w:val="3"/>
          <w:sz w:val="26"/>
        </w:rPr>
        <w:t xml:space="preserve"> </w:t>
      </w:r>
      <w:r w:rsidRPr="00462319">
        <w:rPr>
          <w:i/>
          <w:sz w:val="26"/>
        </w:rPr>
        <w:t>các</w:t>
      </w:r>
      <w:r w:rsidRPr="00462319">
        <w:rPr>
          <w:i/>
          <w:spacing w:val="-62"/>
          <w:sz w:val="26"/>
        </w:rPr>
        <w:t xml:space="preserve"> </w:t>
      </w:r>
      <w:r w:rsidRPr="00462319">
        <w:rPr>
          <w:i/>
          <w:sz w:val="26"/>
        </w:rPr>
        <w:t>đối</w:t>
      </w:r>
      <w:r w:rsidRPr="00462319">
        <w:rPr>
          <w:i/>
          <w:spacing w:val="-1"/>
          <w:sz w:val="26"/>
        </w:rPr>
        <w:t xml:space="preserve"> </w:t>
      </w:r>
      <w:r w:rsidRPr="00462319">
        <w:rPr>
          <w:i/>
          <w:sz w:val="26"/>
        </w:rPr>
        <w:t>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 :</w:t>
      </w:r>
    </w:p>
    <w:p w14:paraId="0D5791DC" w14:textId="3D9886B6" w:rsidR="007A6809" w:rsidRPr="00462319" w:rsidRDefault="00A863E1" w:rsidP="007A11B6">
      <w:pPr>
        <w:rPr>
          <w:sz w:val="26"/>
        </w:rPr>
        <w:sectPr w:rsidR="007A6809" w:rsidRPr="00462319" w:rsidSect="00F53647">
          <w:pgSz w:w="11910" w:h="16840"/>
          <w:pgMar w:top="720" w:right="720" w:bottom="720" w:left="720" w:header="732" w:footer="1068" w:gutter="0"/>
          <w:cols w:space="720"/>
          <w:docGrid w:linePitch="299"/>
        </w:sectPr>
      </w:pPr>
      <w:r w:rsidRPr="00462319">
        <w:rPr>
          <w:noProof/>
          <w:sz w:val="26"/>
        </w:rPr>
        <w:drawing>
          <wp:inline distT="0" distB="0" distL="0" distR="0" wp14:anchorId="1F74B981" wp14:editId="5731C9E1">
            <wp:extent cx="5753071" cy="8137237"/>
            <wp:effectExtent l="0" t="0" r="0" b="0"/>
            <wp:docPr id="400253562" name="Picture 40025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53562" name="Picture 400253562"/>
                    <pic:cNvPicPr/>
                  </pic:nvPicPr>
                  <pic:blipFill>
                    <a:blip r:embed="rId88">
                      <a:extLst>
                        <a:ext uri="{28A0092B-C50C-407E-A947-70E740481C1C}">
                          <a14:useLocalDpi xmlns:a14="http://schemas.microsoft.com/office/drawing/2010/main" val="0"/>
                        </a:ext>
                      </a:extLst>
                    </a:blip>
                    <a:stretch>
                      <a:fillRect/>
                    </a:stretch>
                  </pic:blipFill>
                  <pic:spPr>
                    <a:xfrm>
                      <a:off x="0" y="0"/>
                      <a:ext cx="5755305" cy="8140397"/>
                    </a:xfrm>
                    <a:prstGeom prst="rect">
                      <a:avLst/>
                    </a:prstGeom>
                  </pic:spPr>
                </pic:pic>
              </a:graphicData>
            </a:graphic>
          </wp:inline>
        </w:drawing>
      </w:r>
    </w:p>
    <w:p w14:paraId="38DB4427" w14:textId="7A5D2DD2" w:rsidR="007A6809" w:rsidRPr="00462319" w:rsidRDefault="009F0AD0" w:rsidP="007A11B6">
      <w:pPr>
        <w:spacing w:before="89"/>
        <w:ind w:left="424" w:right="911"/>
        <w:rPr>
          <w:i/>
          <w:sz w:val="26"/>
          <w:lang w:val="en-US"/>
        </w:rPr>
      </w:pPr>
      <w:r w:rsidRPr="00462319">
        <w:rPr>
          <w:i/>
          <w:sz w:val="26"/>
        </w:rPr>
        <w:lastRenderedPageBreak/>
        <w:t>Biểu</w:t>
      </w:r>
      <w:r w:rsidRPr="00462319">
        <w:rPr>
          <w:i/>
          <w:spacing w:val="4"/>
          <w:sz w:val="26"/>
        </w:rPr>
        <w:t xml:space="preserve"> </w:t>
      </w:r>
      <w:r w:rsidRPr="00462319">
        <w:rPr>
          <w:i/>
          <w:sz w:val="26"/>
        </w:rPr>
        <w:t>đồ</w:t>
      </w:r>
      <w:r w:rsidRPr="00462319">
        <w:rPr>
          <w:i/>
          <w:spacing w:val="5"/>
          <w:sz w:val="26"/>
        </w:rPr>
        <w:t xml:space="preserve"> </w:t>
      </w:r>
      <w:r w:rsidRPr="00462319">
        <w:rPr>
          <w:i/>
          <w:sz w:val="26"/>
        </w:rPr>
        <w:t>trình</w:t>
      </w:r>
      <w:r w:rsidRPr="00462319">
        <w:rPr>
          <w:i/>
          <w:spacing w:val="4"/>
          <w:sz w:val="26"/>
        </w:rPr>
        <w:t xml:space="preserve"> </w:t>
      </w:r>
      <w:r w:rsidRPr="00462319">
        <w:rPr>
          <w:i/>
          <w:sz w:val="26"/>
        </w:rPr>
        <w:t>tự</w:t>
      </w:r>
      <w:r w:rsidRPr="00462319">
        <w:rPr>
          <w:i/>
          <w:spacing w:val="5"/>
          <w:sz w:val="26"/>
        </w:rPr>
        <w:t xml:space="preserve"> </w:t>
      </w:r>
      <w:r w:rsidRPr="00462319">
        <w:rPr>
          <w:i/>
          <w:sz w:val="26"/>
        </w:rPr>
        <w:t>cho</w:t>
      </w:r>
      <w:r w:rsidRPr="00462319">
        <w:rPr>
          <w:i/>
          <w:spacing w:val="5"/>
          <w:sz w:val="26"/>
        </w:rPr>
        <w:t xml:space="preserve"> </w:t>
      </w:r>
      <w:r w:rsidRPr="00462319">
        <w:rPr>
          <w:i/>
          <w:sz w:val="26"/>
        </w:rPr>
        <w:t>usecase</w:t>
      </w:r>
      <w:r w:rsidRPr="00462319">
        <w:rPr>
          <w:i/>
          <w:spacing w:val="5"/>
          <w:sz w:val="26"/>
        </w:rPr>
        <w:t xml:space="preserve"> </w:t>
      </w:r>
      <w:r w:rsidRPr="00462319">
        <w:rPr>
          <w:i/>
          <w:sz w:val="26"/>
        </w:rPr>
        <w:t>“</w:t>
      </w:r>
      <w:r w:rsidR="00A57A3D" w:rsidRPr="00462319">
        <w:rPr>
          <w:i/>
          <w:sz w:val="26"/>
          <w:lang w:val="en-US"/>
        </w:rPr>
        <w:t xml:space="preserve">Xem chi </w:t>
      </w:r>
      <w:proofErr w:type="spellStart"/>
      <w:r w:rsidR="00A57A3D" w:rsidRPr="00462319">
        <w:rPr>
          <w:i/>
          <w:sz w:val="26"/>
          <w:lang w:val="en-US"/>
        </w:rPr>
        <w:t>tiết</w:t>
      </w:r>
      <w:proofErr w:type="spellEnd"/>
      <w:r w:rsidR="00A57A3D" w:rsidRPr="00462319">
        <w:rPr>
          <w:i/>
          <w:sz w:val="26"/>
          <w:lang w:val="en-US"/>
        </w:rPr>
        <w:t xml:space="preserve"> </w:t>
      </w:r>
      <w:proofErr w:type="spellStart"/>
      <w:r w:rsidR="00A57A3D" w:rsidRPr="00462319">
        <w:rPr>
          <w:i/>
          <w:sz w:val="26"/>
          <w:lang w:val="en-US"/>
        </w:rPr>
        <w:t>phiếu</w:t>
      </w:r>
      <w:proofErr w:type="spellEnd"/>
      <w:r w:rsidR="00A57A3D" w:rsidRPr="00462319">
        <w:rPr>
          <w:i/>
          <w:sz w:val="26"/>
          <w:lang w:val="en-US"/>
        </w:rPr>
        <w:t xml:space="preserve"> </w:t>
      </w:r>
      <w:proofErr w:type="spellStart"/>
      <w:r w:rsidR="00A57A3D" w:rsidRPr="00462319">
        <w:rPr>
          <w:i/>
          <w:sz w:val="26"/>
          <w:lang w:val="en-US"/>
        </w:rPr>
        <w:t>nhập</w:t>
      </w:r>
      <w:proofErr w:type="spellEnd"/>
      <w:r w:rsidRPr="00462319">
        <w:rPr>
          <w:i/>
          <w:sz w:val="26"/>
        </w:rPr>
        <w:t>”</w:t>
      </w:r>
      <w:r w:rsidRPr="00462319">
        <w:rPr>
          <w:i/>
          <w:spacing w:val="4"/>
          <w:sz w:val="26"/>
        </w:rPr>
        <w:t xml:space="preserve"> </w:t>
      </w:r>
      <w:r w:rsidRPr="00462319">
        <w:rPr>
          <w:i/>
          <w:sz w:val="26"/>
        </w:rPr>
        <w:t>phân</w:t>
      </w:r>
      <w:r w:rsidRPr="00462319">
        <w:rPr>
          <w:i/>
          <w:spacing w:val="5"/>
          <w:sz w:val="26"/>
        </w:rPr>
        <w:t xml:space="preserve"> </w:t>
      </w:r>
      <w:r w:rsidRPr="00462319">
        <w:rPr>
          <w:i/>
          <w:sz w:val="26"/>
        </w:rPr>
        <w:t>bổ</w:t>
      </w:r>
      <w:r w:rsidRPr="00462319">
        <w:rPr>
          <w:i/>
          <w:spacing w:val="4"/>
          <w:sz w:val="26"/>
        </w:rPr>
        <w:t xml:space="preserve"> </w:t>
      </w:r>
      <w:r w:rsidRPr="00462319">
        <w:rPr>
          <w:i/>
          <w:sz w:val="26"/>
        </w:rPr>
        <w:t>trách</w:t>
      </w:r>
      <w:r w:rsidRPr="00462319">
        <w:rPr>
          <w:i/>
          <w:spacing w:val="5"/>
          <w:sz w:val="26"/>
        </w:rPr>
        <w:t xml:space="preserve"> </w:t>
      </w:r>
      <w:r w:rsidRPr="00462319">
        <w:rPr>
          <w:i/>
          <w:sz w:val="26"/>
        </w:rPr>
        <w:t>nhiệm</w:t>
      </w:r>
      <w:r w:rsidRPr="00462319">
        <w:rPr>
          <w:i/>
          <w:spacing w:val="5"/>
          <w:sz w:val="26"/>
        </w:rPr>
        <w:t xml:space="preserve"> </w:t>
      </w:r>
      <w:r w:rsidRPr="00462319">
        <w:rPr>
          <w:i/>
          <w:sz w:val="26"/>
        </w:rPr>
        <w:t>ca</w:t>
      </w:r>
      <w:r w:rsidRPr="00462319">
        <w:rPr>
          <w:i/>
          <w:spacing w:val="4"/>
          <w:sz w:val="26"/>
        </w:rPr>
        <w:t xml:space="preserve"> </w:t>
      </w:r>
      <w:r w:rsidRPr="00462319">
        <w:rPr>
          <w:i/>
          <w:sz w:val="26"/>
        </w:rPr>
        <w:t>sử</w:t>
      </w:r>
      <w:r w:rsidRPr="00462319">
        <w:rPr>
          <w:i/>
          <w:spacing w:val="5"/>
          <w:sz w:val="26"/>
        </w:rPr>
        <w:t xml:space="preserve"> </w:t>
      </w:r>
      <w:r w:rsidRPr="00462319">
        <w:rPr>
          <w:i/>
          <w:sz w:val="26"/>
        </w:rPr>
        <w:t>dụng</w:t>
      </w:r>
      <w:r w:rsidRPr="00462319">
        <w:rPr>
          <w:i/>
          <w:spacing w:val="4"/>
          <w:sz w:val="26"/>
        </w:rPr>
        <w:t xml:space="preserve"> </w:t>
      </w:r>
      <w:r w:rsidRPr="00462319">
        <w:rPr>
          <w:i/>
          <w:sz w:val="26"/>
        </w:rPr>
        <w:t>cho</w:t>
      </w:r>
      <w:r w:rsidRPr="00462319">
        <w:rPr>
          <w:i/>
          <w:spacing w:val="5"/>
          <w:sz w:val="26"/>
        </w:rPr>
        <w:t xml:space="preserve"> </w:t>
      </w:r>
      <w:r w:rsidRPr="00462319">
        <w:rPr>
          <w:i/>
          <w:sz w:val="26"/>
        </w:rPr>
        <w:t>các</w:t>
      </w:r>
      <w:r w:rsidRPr="00462319">
        <w:rPr>
          <w:i/>
          <w:spacing w:val="-62"/>
          <w:sz w:val="26"/>
        </w:rPr>
        <w:t xml:space="preserve"> </w:t>
      </w:r>
      <w:r w:rsidRPr="00462319">
        <w:rPr>
          <w:i/>
          <w:sz w:val="26"/>
        </w:rPr>
        <w:t>đối</w:t>
      </w:r>
      <w:r w:rsidRPr="00462319">
        <w:rPr>
          <w:i/>
          <w:spacing w:val="-1"/>
          <w:sz w:val="26"/>
        </w:rPr>
        <w:t xml:space="preserve"> </w:t>
      </w:r>
      <w:r w:rsidRPr="00462319">
        <w:rPr>
          <w:i/>
          <w:sz w:val="26"/>
        </w:rPr>
        <w:t>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 :</w:t>
      </w:r>
    </w:p>
    <w:p w14:paraId="00A46CB3" w14:textId="474CB7F7" w:rsidR="00DB19F8" w:rsidRPr="00462319" w:rsidRDefault="00DB19F8" w:rsidP="007A11B6">
      <w:pPr>
        <w:spacing w:before="89"/>
        <w:ind w:right="911" w:firstLine="424"/>
        <w:rPr>
          <w:i/>
          <w:sz w:val="26"/>
          <w:lang w:val="en-US"/>
        </w:rPr>
      </w:pPr>
      <w:r w:rsidRPr="00462319">
        <w:rPr>
          <w:i/>
          <w:noProof/>
          <w:sz w:val="26"/>
          <w:lang w:val="en-US"/>
        </w:rPr>
        <w:drawing>
          <wp:inline distT="0" distB="0" distL="0" distR="0" wp14:anchorId="653A574B" wp14:editId="7D3010D8">
            <wp:extent cx="6024889" cy="8521700"/>
            <wp:effectExtent l="0" t="0" r="0" b="0"/>
            <wp:docPr id="1704288920" name="Picture 170428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88920" name="Picture 1704288920"/>
                    <pic:cNvPicPr/>
                  </pic:nvPicPr>
                  <pic:blipFill>
                    <a:blip r:embed="rId89">
                      <a:extLst>
                        <a:ext uri="{28A0092B-C50C-407E-A947-70E740481C1C}">
                          <a14:useLocalDpi xmlns:a14="http://schemas.microsoft.com/office/drawing/2010/main" val="0"/>
                        </a:ext>
                      </a:extLst>
                    </a:blip>
                    <a:stretch>
                      <a:fillRect/>
                    </a:stretch>
                  </pic:blipFill>
                  <pic:spPr>
                    <a:xfrm>
                      <a:off x="0" y="0"/>
                      <a:ext cx="6025541" cy="8522622"/>
                    </a:xfrm>
                    <a:prstGeom prst="rect">
                      <a:avLst/>
                    </a:prstGeom>
                  </pic:spPr>
                </pic:pic>
              </a:graphicData>
            </a:graphic>
          </wp:inline>
        </w:drawing>
      </w:r>
    </w:p>
    <w:p w14:paraId="4ED25C31" w14:textId="087BB6C8" w:rsidR="007A6809" w:rsidRPr="00462319" w:rsidRDefault="007A6809" w:rsidP="007A11B6">
      <w:pPr>
        <w:pStyle w:val="BodyText"/>
        <w:spacing w:before="1"/>
        <w:rPr>
          <w:i/>
          <w:sz w:val="35"/>
        </w:rPr>
      </w:pPr>
    </w:p>
    <w:p w14:paraId="77279D56" w14:textId="328F1A82" w:rsidR="007A6809" w:rsidRPr="00462319" w:rsidRDefault="009F0AD0" w:rsidP="007A11B6">
      <w:pPr>
        <w:ind w:left="424" w:right="911"/>
        <w:rPr>
          <w:i/>
          <w:sz w:val="26"/>
        </w:rPr>
      </w:pPr>
      <w:r w:rsidRPr="00462319">
        <w:rPr>
          <w:i/>
          <w:sz w:val="26"/>
        </w:rPr>
        <w:t>Biểu</w:t>
      </w:r>
      <w:r w:rsidRPr="00462319">
        <w:rPr>
          <w:i/>
          <w:spacing w:val="22"/>
          <w:sz w:val="26"/>
        </w:rPr>
        <w:t xml:space="preserve"> </w:t>
      </w:r>
      <w:r w:rsidRPr="00462319">
        <w:rPr>
          <w:i/>
          <w:sz w:val="26"/>
        </w:rPr>
        <w:t>đồ</w:t>
      </w:r>
      <w:r w:rsidRPr="00462319">
        <w:rPr>
          <w:i/>
          <w:spacing w:val="21"/>
          <w:sz w:val="26"/>
        </w:rPr>
        <w:t xml:space="preserve"> </w:t>
      </w:r>
      <w:r w:rsidRPr="00462319">
        <w:rPr>
          <w:i/>
          <w:sz w:val="26"/>
        </w:rPr>
        <w:t>trình</w:t>
      </w:r>
      <w:r w:rsidRPr="00462319">
        <w:rPr>
          <w:i/>
          <w:spacing w:val="23"/>
          <w:sz w:val="26"/>
        </w:rPr>
        <w:t xml:space="preserve"> </w:t>
      </w:r>
      <w:r w:rsidRPr="00462319">
        <w:rPr>
          <w:i/>
          <w:sz w:val="26"/>
        </w:rPr>
        <w:t>tự</w:t>
      </w:r>
      <w:r w:rsidRPr="00462319">
        <w:rPr>
          <w:i/>
          <w:spacing w:val="21"/>
          <w:sz w:val="26"/>
        </w:rPr>
        <w:t xml:space="preserve"> </w:t>
      </w:r>
      <w:r w:rsidRPr="00462319">
        <w:rPr>
          <w:i/>
          <w:sz w:val="26"/>
        </w:rPr>
        <w:t>cho</w:t>
      </w:r>
      <w:r w:rsidRPr="00462319">
        <w:rPr>
          <w:i/>
          <w:spacing w:val="20"/>
          <w:sz w:val="26"/>
        </w:rPr>
        <w:t xml:space="preserve"> </w:t>
      </w:r>
      <w:r w:rsidRPr="00462319">
        <w:rPr>
          <w:i/>
          <w:sz w:val="26"/>
        </w:rPr>
        <w:t>usecase</w:t>
      </w:r>
      <w:r w:rsidRPr="00462319">
        <w:rPr>
          <w:i/>
          <w:spacing w:val="21"/>
          <w:sz w:val="26"/>
        </w:rPr>
        <w:t xml:space="preserve"> </w:t>
      </w:r>
      <w:r w:rsidRPr="00462319">
        <w:rPr>
          <w:i/>
          <w:sz w:val="26"/>
        </w:rPr>
        <w:t>“Thêm</w:t>
      </w:r>
      <w:r w:rsidRPr="00462319">
        <w:rPr>
          <w:i/>
          <w:spacing w:val="23"/>
          <w:sz w:val="26"/>
        </w:rPr>
        <w:t xml:space="preserve"> </w:t>
      </w:r>
      <w:proofErr w:type="spellStart"/>
      <w:r w:rsidR="00192338" w:rsidRPr="00462319">
        <w:rPr>
          <w:i/>
          <w:sz w:val="26"/>
          <w:lang w:val="en-US"/>
        </w:rPr>
        <w:t>phiếu</w:t>
      </w:r>
      <w:proofErr w:type="spellEnd"/>
      <w:r w:rsidR="00192338" w:rsidRPr="00462319">
        <w:rPr>
          <w:i/>
          <w:sz w:val="26"/>
          <w:lang w:val="en-US"/>
        </w:rPr>
        <w:t xml:space="preserve"> </w:t>
      </w:r>
      <w:proofErr w:type="spellStart"/>
      <w:r w:rsidR="00192338" w:rsidRPr="00462319">
        <w:rPr>
          <w:i/>
          <w:sz w:val="26"/>
          <w:lang w:val="en-US"/>
        </w:rPr>
        <w:t>xuất</w:t>
      </w:r>
      <w:proofErr w:type="spellEnd"/>
      <w:r w:rsidRPr="00462319">
        <w:rPr>
          <w:i/>
          <w:sz w:val="26"/>
        </w:rPr>
        <w:t>”</w:t>
      </w:r>
      <w:r w:rsidRPr="00462319">
        <w:rPr>
          <w:i/>
          <w:spacing w:val="22"/>
          <w:sz w:val="26"/>
        </w:rPr>
        <w:t xml:space="preserve"> </w:t>
      </w:r>
      <w:r w:rsidRPr="00462319">
        <w:rPr>
          <w:i/>
          <w:sz w:val="26"/>
        </w:rPr>
        <w:t>phân</w:t>
      </w:r>
      <w:r w:rsidRPr="00462319">
        <w:rPr>
          <w:i/>
          <w:spacing w:val="20"/>
          <w:sz w:val="26"/>
        </w:rPr>
        <w:t xml:space="preserve"> </w:t>
      </w:r>
      <w:r w:rsidRPr="00462319">
        <w:rPr>
          <w:i/>
          <w:sz w:val="26"/>
        </w:rPr>
        <w:t>bổ</w:t>
      </w:r>
      <w:r w:rsidRPr="00462319">
        <w:rPr>
          <w:i/>
          <w:spacing w:val="23"/>
          <w:sz w:val="26"/>
        </w:rPr>
        <w:t xml:space="preserve"> </w:t>
      </w:r>
      <w:r w:rsidRPr="00462319">
        <w:rPr>
          <w:i/>
          <w:sz w:val="26"/>
        </w:rPr>
        <w:t>trách</w:t>
      </w:r>
      <w:r w:rsidRPr="00462319">
        <w:rPr>
          <w:i/>
          <w:spacing w:val="23"/>
          <w:sz w:val="26"/>
        </w:rPr>
        <w:t xml:space="preserve"> </w:t>
      </w:r>
      <w:r w:rsidRPr="00462319">
        <w:rPr>
          <w:i/>
          <w:sz w:val="26"/>
        </w:rPr>
        <w:t>nhiệm</w:t>
      </w:r>
      <w:r w:rsidRPr="00462319">
        <w:rPr>
          <w:i/>
          <w:spacing w:val="23"/>
          <w:sz w:val="26"/>
        </w:rPr>
        <w:t xml:space="preserve"> </w:t>
      </w:r>
      <w:r w:rsidRPr="00462319">
        <w:rPr>
          <w:i/>
          <w:sz w:val="26"/>
        </w:rPr>
        <w:t>ca</w:t>
      </w:r>
      <w:r w:rsidRPr="00462319">
        <w:rPr>
          <w:i/>
          <w:spacing w:val="20"/>
          <w:sz w:val="26"/>
        </w:rPr>
        <w:t xml:space="preserve"> </w:t>
      </w:r>
      <w:r w:rsidRPr="00462319">
        <w:rPr>
          <w:i/>
          <w:sz w:val="26"/>
        </w:rPr>
        <w:t>sử</w:t>
      </w:r>
      <w:r w:rsidRPr="00462319">
        <w:rPr>
          <w:i/>
          <w:spacing w:val="21"/>
          <w:sz w:val="26"/>
        </w:rPr>
        <w:t xml:space="preserve"> </w:t>
      </w:r>
      <w:r w:rsidRPr="00462319">
        <w:rPr>
          <w:i/>
          <w:sz w:val="26"/>
        </w:rPr>
        <w:t>dụng</w:t>
      </w:r>
      <w:r w:rsidRPr="00462319">
        <w:rPr>
          <w:i/>
          <w:spacing w:val="23"/>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45CBEEC4" w14:textId="7F251DED" w:rsidR="007A6809" w:rsidRPr="00462319" w:rsidRDefault="00192338" w:rsidP="007A11B6">
      <w:pPr>
        <w:ind w:firstLine="422"/>
        <w:rPr>
          <w:sz w:val="26"/>
          <w:lang w:val="en-US"/>
        </w:rPr>
        <w:sectPr w:rsidR="007A6809" w:rsidRPr="00462319" w:rsidSect="00F53647">
          <w:headerReference w:type="default" r:id="rId90"/>
          <w:footerReference w:type="default" r:id="rId91"/>
          <w:pgSz w:w="11910" w:h="16840"/>
          <w:pgMar w:top="720" w:right="720" w:bottom="720" w:left="720" w:header="732" w:footer="1068" w:gutter="0"/>
          <w:cols w:space="720"/>
          <w:docGrid w:linePitch="299"/>
        </w:sectPr>
      </w:pPr>
      <w:r w:rsidRPr="00462319">
        <w:rPr>
          <w:noProof/>
          <w:sz w:val="26"/>
        </w:rPr>
        <w:drawing>
          <wp:inline distT="0" distB="0" distL="0" distR="0" wp14:anchorId="4DF9FA0B" wp14:editId="16244DBB">
            <wp:extent cx="5910407" cy="8359775"/>
            <wp:effectExtent l="0" t="0" r="0" b="0"/>
            <wp:docPr id="1723085794" name="Picture 172308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5794" name="Picture 1723085794"/>
                    <pic:cNvPicPr/>
                  </pic:nvPicPr>
                  <pic:blipFill>
                    <a:blip r:embed="rId92">
                      <a:extLst>
                        <a:ext uri="{28A0092B-C50C-407E-A947-70E740481C1C}">
                          <a14:useLocalDpi xmlns:a14="http://schemas.microsoft.com/office/drawing/2010/main" val="0"/>
                        </a:ext>
                      </a:extLst>
                    </a:blip>
                    <a:stretch>
                      <a:fillRect/>
                    </a:stretch>
                  </pic:blipFill>
                  <pic:spPr>
                    <a:xfrm>
                      <a:off x="0" y="0"/>
                      <a:ext cx="5913755" cy="8364511"/>
                    </a:xfrm>
                    <a:prstGeom prst="rect">
                      <a:avLst/>
                    </a:prstGeom>
                  </pic:spPr>
                </pic:pic>
              </a:graphicData>
            </a:graphic>
          </wp:inline>
        </w:drawing>
      </w:r>
    </w:p>
    <w:p w14:paraId="3B93BF3A" w14:textId="09C6C2D2" w:rsidR="007A6809" w:rsidRPr="00462319" w:rsidRDefault="007A6809" w:rsidP="007A11B6">
      <w:pPr>
        <w:pStyle w:val="BodyText"/>
        <w:rPr>
          <w:sz w:val="20"/>
          <w:lang w:val="en-US"/>
        </w:rPr>
      </w:pPr>
    </w:p>
    <w:p w14:paraId="2E1BEEBC" w14:textId="0D1FD1C7" w:rsidR="007A6809" w:rsidRPr="00462319" w:rsidRDefault="007A6809" w:rsidP="007A11B6">
      <w:pPr>
        <w:pStyle w:val="BodyText"/>
        <w:rPr>
          <w:i/>
          <w:sz w:val="20"/>
        </w:rPr>
      </w:pPr>
    </w:p>
    <w:p w14:paraId="00A273E6" w14:textId="18BF7ED6" w:rsidR="007A6809" w:rsidRPr="00462319" w:rsidRDefault="007A6809" w:rsidP="007A11B6">
      <w:pPr>
        <w:pStyle w:val="BodyText"/>
        <w:spacing w:before="8"/>
        <w:rPr>
          <w:i/>
          <w:sz w:val="25"/>
        </w:rPr>
      </w:pPr>
    </w:p>
    <w:p w14:paraId="7344EA9C" w14:textId="68A5D909" w:rsidR="007A6809" w:rsidRPr="00462319" w:rsidRDefault="009F0AD0" w:rsidP="007A11B6">
      <w:pPr>
        <w:spacing w:before="89"/>
        <w:ind w:left="424" w:right="902"/>
        <w:rPr>
          <w:i/>
          <w:sz w:val="26"/>
        </w:rPr>
      </w:pPr>
      <w:r w:rsidRPr="00462319">
        <w:rPr>
          <w:i/>
          <w:sz w:val="26"/>
        </w:rPr>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00192338" w:rsidRPr="00462319">
        <w:rPr>
          <w:i/>
          <w:sz w:val="26"/>
          <w:lang w:val="en-US"/>
        </w:rPr>
        <w:t>Xóa</w:t>
      </w:r>
      <w:proofErr w:type="spellEnd"/>
      <w:r w:rsidR="00192338" w:rsidRPr="00462319">
        <w:rPr>
          <w:i/>
          <w:sz w:val="26"/>
          <w:lang w:val="en-US"/>
        </w:rPr>
        <w:t xml:space="preserve"> </w:t>
      </w:r>
      <w:proofErr w:type="spellStart"/>
      <w:r w:rsidR="00192338" w:rsidRPr="00462319">
        <w:rPr>
          <w:i/>
          <w:sz w:val="26"/>
          <w:lang w:val="en-US"/>
        </w:rPr>
        <w:t>phiếu</w:t>
      </w:r>
      <w:proofErr w:type="spellEnd"/>
      <w:r w:rsidR="00192338" w:rsidRPr="00462319">
        <w:rPr>
          <w:i/>
          <w:sz w:val="26"/>
          <w:lang w:val="en-US"/>
        </w:rPr>
        <w:t xml:space="preserve"> </w:t>
      </w:r>
      <w:proofErr w:type="spellStart"/>
      <w:r w:rsidR="00192338" w:rsidRPr="00462319">
        <w:rPr>
          <w:i/>
          <w:sz w:val="26"/>
          <w:lang w:val="en-US"/>
        </w:rPr>
        <w:t>xuất</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1256B0E0" w14:textId="05718C6C" w:rsidR="007A6809" w:rsidRPr="00462319" w:rsidRDefault="007A6809" w:rsidP="007A11B6">
      <w:pPr>
        <w:rPr>
          <w:sz w:val="26"/>
          <w:lang w:val="en-US"/>
        </w:rPr>
      </w:pPr>
    </w:p>
    <w:p w14:paraId="35E95B62" w14:textId="06231C1C" w:rsidR="00192338" w:rsidRPr="00462319" w:rsidRDefault="00192338" w:rsidP="007A11B6">
      <w:pPr>
        <w:rPr>
          <w:sz w:val="26"/>
          <w:lang w:val="en-US"/>
        </w:rPr>
      </w:pPr>
      <w:r w:rsidRPr="00462319">
        <w:rPr>
          <w:sz w:val="26"/>
          <w:lang w:val="en-US"/>
        </w:rPr>
        <w:tab/>
      </w:r>
      <w:r w:rsidRPr="00462319">
        <w:rPr>
          <w:noProof/>
          <w:sz w:val="26"/>
          <w:lang w:val="en-US"/>
        </w:rPr>
        <w:drawing>
          <wp:inline distT="0" distB="0" distL="0" distR="0" wp14:anchorId="2CB7C38B" wp14:editId="4FED1F8D">
            <wp:extent cx="5714217" cy="8082280"/>
            <wp:effectExtent l="0" t="0" r="0" b="0"/>
            <wp:docPr id="2001258101" name="Picture 200125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58101" name="Picture 2001258101"/>
                    <pic:cNvPicPr/>
                  </pic:nvPicPr>
                  <pic:blipFill>
                    <a:blip r:embed="rId93">
                      <a:extLst>
                        <a:ext uri="{28A0092B-C50C-407E-A947-70E740481C1C}">
                          <a14:useLocalDpi xmlns:a14="http://schemas.microsoft.com/office/drawing/2010/main" val="0"/>
                        </a:ext>
                      </a:extLst>
                    </a:blip>
                    <a:stretch>
                      <a:fillRect/>
                    </a:stretch>
                  </pic:blipFill>
                  <pic:spPr>
                    <a:xfrm>
                      <a:off x="0" y="0"/>
                      <a:ext cx="5718929" cy="8088944"/>
                    </a:xfrm>
                    <a:prstGeom prst="rect">
                      <a:avLst/>
                    </a:prstGeom>
                  </pic:spPr>
                </pic:pic>
              </a:graphicData>
            </a:graphic>
          </wp:inline>
        </w:drawing>
      </w:r>
    </w:p>
    <w:p w14:paraId="11FA10B3" w14:textId="6456B9FE" w:rsidR="00192338" w:rsidRPr="00462319" w:rsidRDefault="00192338" w:rsidP="007A11B6">
      <w:pPr>
        <w:spacing w:before="89"/>
        <w:ind w:left="424" w:right="902"/>
        <w:rPr>
          <w:i/>
          <w:sz w:val="26"/>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Sửa</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Pr="00462319">
        <w:rPr>
          <w:i/>
          <w:noProof/>
          <w:sz w:val="26"/>
        </w:rPr>
        <w:drawing>
          <wp:inline distT="0" distB="0" distL="0" distR="0" wp14:anchorId="6E2A34FD" wp14:editId="64A95CFB">
            <wp:extent cx="5883470" cy="8321675"/>
            <wp:effectExtent l="0" t="0" r="0" b="0"/>
            <wp:docPr id="1412898055" name="Picture 141289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98055" name="Picture 1412898055"/>
                    <pic:cNvPicPr/>
                  </pic:nvPicPr>
                  <pic:blipFill>
                    <a:blip r:embed="rId94">
                      <a:extLst>
                        <a:ext uri="{28A0092B-C50C-407E-A947-70E740481C1C}">
                          <a14:useLocalDpi xmlns:a14="http://schemas.microsoft.com/office/drawing/2010/main" val="0"/>
                        </a:ext>
                      </a:extLst>
                    </a:blip>
                    <a:stretch>
                      <a:fillRect/>
                    </a:stretch>
                  </pic:blipFill>
                  <pic:spPr>
                    <a:xfrm>
                      <a:off x="0" y="0"/>
                      <a:ext cx="5884205" cy="8322715"/>
                    </a:xfrm>
                    <a:prstGeom prst="rect">
                      <a:avLst/>
                    </a:prstGeom>
                  </pic:spPr>
                </pic:pic>
              </a:graphicData>
            </a:graphic>
          </wp:inline>
        </w:drawing>
      </w:r>
    </w:p>
    <w:p w14:paraId="415F4B30" w14:textId="7024B2F2" w:rsidR="00192338" w:rsidRPr="00462319" w:rsidRDefault="00192338" w:rsidP="007A11B6">
      <w:pPr>
        <w:rPr>
          <w:sz w:val="26"/>
          <w:lang w:val="en-US"/>
        </w:rPr>
      </w:pPr>
    </w:p>
    <w:p w14:paraId="61D3274A" w14:textId="1C41221B" w:rsidR="00192338" w:rsidRPr="00462319" w:rsidRDefault="00192338" w:rsidP="007A11B6">
      <w:pPr>
        <w:spacing w:before="89"/>
        <w:ind w:left="424" w:right="902"/>
        <w:rPr>
          <w:i/>
          <w:sz w:val="26"/>
        </w:rPr>
      </w:pPr>
      <w:r w:rsidRPr="00462319">
        <w:rPr>
          <w:sz w:val="26"/>
          <w:lang w:val="en-US"/>
        </w:rPr>
        <w:br w:type="page"/>
      </w: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r w:rsidRPr="00462319">
        <w:rPr>
          <w:i/>
          <w:sz w:val="26"/>
          <w:lang w:val="en-US"/>
        </w:rPr>
        <w:t xml:space="preserve">Xem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7C9720F7" w14:textId="4F7DEBF2" w:rsidR="00192338" w:rsidRPr="00462319" w:rsidRDefault="00192338" w:rsidP="007A11B6">
      <w:pPr>
        <w:ind w:firstLine="424"/>
        <w:rPr>
          <w:sz w:val="26"/>
          <w:lang w:val="en-US"/>
        </w:rPr>
      </w:pPr>
      <w:r w:rsidRPr="00462319">
        <w:rPr>
          <w:noProof/>
          <w:sz w:val="26"/>
          <w:lang w:val="en-US"/>
        </w:rPr>
        <w:drawing>
          <wp:inline distT="0" distB="0" distL="0" distR="0" wp14:anchorId="2CD17FAD" wp14:editId="6582503D">
            <wp:extent cx="6174740" cy="8733652"/>
            <wp:effectExtent l="0" t="0" r="0" b="0"/>
            <wp:docPr id="1187052113" name="Picture 118705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2113" name="Picture 1187052113"/>
                    <pic:cNvPicPr/>
                  </pic:nvPicPr>
                  <pic:blipFill>
                    <a:blip r:embed="rId95">
                      <a:extLst>
                        <a:ext uri="{28A0092B-C50C-407E-A947-70E740481C1C}">
                          <a14:useLocalDpi xmlns:a14="http://schemas.microsoft.com/office/drawing/2010/main" val="0"/>
                        </a:ext>
                      </a:extLst>
                    </a:blip>
                    <a:stretch>
                      <a:fillRect/>
                    </a:stretch>
                  </pic:blipFill>
                  <pic:spPr>
                    <a:xfrm>
                      <a:off x="0" y="0"/>
                      <a:ext cx="6175091" cy="8734149"/>
                    </a:xfrm>
                    <a:prstGeom prst="rect">
                      <a:avLst/>
                    </a:prstGeom>
                  </pic:spPr>
                </pic:pic>
              </a:graphicData>
            </a:graphic>
          </wp:inline>
        </w:drawing>
      </w:r>
    </w:p>
    <w:p w14:paraId="534D13EB" w14:textId="57E9D47F" w:rsidR="00192338" w:rsidRPr="00462319" w:rsidRDefault="00192338" w:rsidP="007A11B6">
      <w:pPr>
        <w:spacing w:before="89"/>
        <w:ind w:left="424" w:right="902"/>
        <w:rPr>
          <w:i/>
          <w:sz w:val="26"/>
          <w:lang w:val="en-US"/>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Thêm</w:t>
      </w:r>
      <w:proofErr w:type="spellEnd"/>
      <w:r w:rsidRPr="00462319">
        <w:rPr>
          <w:i/>
          <w:sz w:val="26"/>
          <w:lang w:val="en-US"/>
        </w:rPr>
        <w:t xml:space="preserve"> 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04D57EAB" w14:textId="5BDB0131" w:rsidR="00192338" w:rsidRPr="00462319" w:rsidRDefault="00192338" w:rsidP="007A11B6">
      <w:pPr>
        <w:spacing w:before="89"/>
        <w:ind w:left="424" w:right="902"/>
        <w:rPr>
          <w:i/>
          <w:sz w:val="26"/>
          <w:lang w:val="en-US"/>
        </w:rPr>
      </w:pPr>
      <w:r w:rsidRPr="00462319">
        <w:rPr>
          <w:i/>
          <w:noProof/>
          <w:sz w:val="26"/>
          <w:lang w:val="en-US"/>
        </w:rPr>
        <w:drawing>
          <wp:inline distT="0" distB="0" distL="0" distR="0" wp14:anchorId="7BC997A1" wp14:editId="2610E05B">
            <wp:extent cx="5883470" cy="8321675"/>
            <wp:effectExtent l="0" t="0" r="0" b="0"/>
            <wp:docPr id="1408753211" name="Picture 140875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53211" name="Picture 1408753211"/>
                    <pic:cNvPicPr/>
                  </pic:nvPicPr>
                  <pic:blipFill>
                    <a:blip r:embed="rId96">
                      <a:extLst>
                        <a:ext uri="{28A0092B-C50C-407E-A947-70E740481C1C}">
                          <a14:useLocalDpi xmlns:a14="http://schemas.microsoft.com/office/drawing/2010/main" val="0"/>
                        </a:ext>
                      </a:extLst>
                    </a:blip>
                    <a:stretch>
                      <a:fillRect/>
                    </a:stretch>
                  </pic:blipFill>
                  <pic:spPr>
                    <a:xfrm>
                      <a:off x="0" y="0"/>
                      <a:ext cx="5884888" cy="8323681"/>
                    </a:xfrm>
                    <a:prstGeom prst="rect">
                      <a:avLst/>
                    </a:prstGeom>
                  </pic:spPr>
                </pic:pic>
              </a:graphicData>
            </a:graphic>
          </wp:inline>
        </w:drawing>
      </w:r>
    </w:p>
    <w:p w14:paraId="4F01FD74" w14:textId="4AF1D218" w:rsidR="00192338" w:rsidRPr="00462319" w:rsidRDefault="00192338" w:rsidP="007A11B6">
      <w:pPr>
        <w:rPr>
          <w:sz w:val="26"/>
          <w:lang w:val="en-US"/>
        </w:rPr>
      </w:pPr>
    </w:p>
    <w:p w14:paraId="24AFC4F1" w14:textId="4CD890D3" w:rsidR="00192338" w:rsidRPr="00462319" w:rsidRDefault="00192338" w:rsidP="007A11B6">
      <w:pPr>
        <w:rPr>
          <w:sz w:val="26"/>
          <w:lang w:val="en-US"/>
        </w:rPr>
      </w:pPr>
      <w:r w:rsidRPr="00462319">
        <w:rPr>
          <w:sz w:val="26"/>
          <w:lang w:val="en-US"/>
        </w:rPr>
        <w:br w:type="page"/>
      </w:r>
    </w:p>
    <w:p w14:paraId="5E0ADD28" w14:textId="6E1AD530" w:rsidR="00192338" w:rsidRPr="00462319" w:rsidRDefault="00192338" w:rsidP="007A11B6">
      <w:pPr>
        <w:rPr>
          <w:sz w:val="26"/>
          <w:lang w:val="en-US"/>
        </w:rPr>
      </w:pPr>
    </w:p>
    <w:p w14:paraId="707BBB67" w14:textId="1C797425" w:rsidR="00192338" w:rsidRPr="00462319" w:rsidRDefault="00192338" w:rsidP="007A11B6">
      <w:pPr>
        <w:spacing w:before="89"/>
        <w:ind w:left="424" w:right="902"/>
        <w:rPr>
          <w:i/>
          <w:sz w:val="26"/>
        </w:rPr>
      </w:pPr>
      <w:r w:rsidRPr="00462319">
        <w:rPr>
          <w:i/>
          <w:sz w:val="26"/>
        </w:rPr>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Xóa</w:t>
      </w:r>
      <w:proofErr w:type="spellEnd"/>
      <w:r w:rsidRPr="00462319">
        <w:rPr>
          <w:i/>
          <w:sz w:val="26"/>
          <w:lang w:val="en-US"/>
        </w:rPr>
        <w:t xml:space="preserve"> 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000402AC" w:rsidRPr="00462319">
        <w:rPr>
          <w:i/>
          <w:noProof/>
          <w:sz w:val="26"/>
        </w:rPr>
        <w:drawing>
          <wp:inline distT="0" distB="0" distL="0" distR="0" wp14:anchorId="7A6979FE" wp14:editId="480FB5AD">
            <wp:extent cx="6045091" cy="8550275"/>
            <wp:effectExtent l="0" t="0" r="0" b="0"/>
            <wp:docPr id="69498578" name="Picture 6949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8578" name="Picture 69498578"/>
                    <pic:cNvPicPr/>
                  </pic:nvPicPr>
                  <pic:blipFill>
                    <a:blip r:embed="rId97">
                      <a:extLst>
                        <a:ext uri="{28A0092B-C50C-407E-A947-70E740481C1C}">
                          <a14:useLocalDpi xmlns:a14="http://schemas.microsoft.com/office/drawing/2010/main" val="0"/>
                        </a:ext>
                      </a:extLst>
                    </a:blip>
                    <a:stretch>
                      <a:fillRect/>
                    </a:stretch>
                  </pic:blipFill>
                  <pic:spPr>
                    <a:xfrm>
                      <a:off x="0" y="0"/>
                      <a:ext cx="6047136" cy="8553168"/>
                    </a:xfrm>
                    <a:prstGeom prst="rect">
                      <a:avLst/>
                    </a:prstGeom>
                  </pic:spPr>
                </pic:pic>
              </a:graphicData>
            </a:graphic>
          </wp:inline>
        </w:drawing>
      </w:r>
    </w:p>
    <w:p w14:paraId="55D14F09" w14:textId="376C1AE0" w:rsidR="00192338" w:rsidRPr="00462319" w:rsidRDefault="00192338" w:rsidP="007A11B6">
      <w:pPr>
        <w:rPr>
          <w:sz w:val="26"/>
          <w:szCs w:val="26"/>
          <w:lang w:val="en-US"/>
        </w:rPr>
      </w:pPr>
    </w:p>
    <w:p w14:paraId="744BA16D" w14:textId="1C4DD461" w:rsidR="000402AC" w:rsidRPr="00462319" w:rsidRDefault="000402AC" w:rsidP="007A11B6">
      <w:pPr>
        <w:spacing w:before="89"/>
        <w:ind w:left="424" w:right="902"/>
        <w:rPr>
          <w:sz w:val="26"/>
          <w:szCs w:val="26"/>
          <w:lang w:val="en-US"/>
        </w:rPr>
      </w:pPr>
      <w:r w:rsidRPr="00462319">
        <w:rPr>
          <w:i/>
          <w:sz w:val="26"/>
          <w:szCs w:val="26"/>
        </w:rPr>
        <w:t>Biểu</w:t>
      </w:r>
      <w:r w:rsidRPr="00462319">
        <w:rPr>
          <w:i/>
          <w:spacing w:val="-1"/>
          <w:sz w:val="26"/>
          <w:szCs w:val="26"/>
        </w:rPr>
        <w:t xml:space="preserve"> </w:t>
      </w:r>
      <w:r w:rsidRPr="00462319">
        <w:rPr>
          <w:i/>
          <w:sz w:val="26"/>
          <w:szCs w:val="26"/>
        </w:rPr>
        <w:t>đồ</w:t>
      </w:r>
      <w:r w:rsidRPr="00462319">
        <w:rPr>
          <w:i/>
          <w:spacing w:val="-3"/>
          <w:sz w:val="26"/>
          <w:szCs w:val="26"/>
        </w:rPr>
        <w:t xml:space="preserve"> </w:t>
      </w:r>
      <w:r w:rsidRPr="00462319">
        <w:rPr>
          <w:i/>
          <w:sz w:val="26"/>
          <w:szCs w:val="26"/>
        </w:rPr>
        <w:t>trình</w:t>
      </w:r>
      <w:r w:rsidRPr="00462319">
        <w:rPr>
          <w:i/>
          <w:spacing w:val="-1"/>
          <w:sz w:val="26"/>
          <w:szCs w:val="26"/>
        </w:rPr>
        <w:t xml:space="preserve"> </w:t>
      </w:r>
      <w:r w:rsidRPr="00462319">
        <w:rPr>
          <w:i/>
          <w:sz w:val="26"/>
          <w:szCs w:val="26"/>
        </w:rPr>
        <w:t>tự</w:t>
      </w:r>
      <w:r w:rsidRPr="00462319">
        <w:rPr>
          <w:i/>
          <w:spacing w:val="-3"/>
          <w:sz w:val="26"/>
          <w:szCs w:val="26"/>
        </w:rPr>
        <w:t xml:space="preserve"> </w:t>
      </w:r>
      <w:r w:rsidRPr="00462319">
        <w:rPr>
          <w:i/>
          <w:sz w:val="26"/>
          <w:szCs w:val="26"/>
        </w:rPr>
        <w:t>cho</w:t>
      </w:r>
      <w:r w:rsidRPr="00462319">
        <w:rPr>
          <w:i/>
          <w:spacing w:val="-3"/>
          <w:sz w:val="26"/>
          <w:szCs w:val="26"/>
        </w:rPr>
        <w:t xml:space="preserve"> </w:t>
      </w:r>
      <w:r w:rsidRPr="00462319">
        <w:rPr>
          <w:i/>
          <w:sz w:val="26"/>
          <w:szCs w:val="26"/>
        </w:rPr>
        <w:t>usecase</w:t>
      </w:r>
      <w:r w:rsidRPr="00462319">
        <w:rPr>
          <w:i/>
          <w:spacing w:val="-2"/>
          <w:sz w:val="26"/>
          <w:szCs w:val="26"/>
        </w:rPr>
        <w:t xml:space="preserve"> </w:t>
      </w:r>
      <w:r w:rsidRPr="00462319">
        <w:rPr>
          <w:i/>
          <w:sz w:val="26"/>
          <w:szCs w:val="26"/>
        </w:rPr>
        <w:t>“</w:t>
      </w:r>
      <w:proofErr w:type="spellStart"/>
      <w:r w:rsidRPr="00462319">
        <w:rPr>
          <w:i/>
          <w:sz w:val="26"/>
          <w:szCs w:val="26"/>
          <w:lang w:val="en-US"/>
        </w:rPr>
        <w:t>Sửa</w:t>
      </w:r>
      <w:proofErr w:type="spellEnd"/>
      <w:r w:rsidRPr="00462319">
        <w:rPr>
          <w:i/>
          <w:sz w:val="26"/>
          <w:szCs w:val="26"/>
          <w:lang w:val="en-US"/>
        </w:rPr>
        <w:t xml:space="preserve"> chi </w:t>
      </w:r>
      <w:proofErr w:type="spellStart"/>
      <w:r w:rsidRPr="00462319">
        <w:rPr>
          <w:i/>
          <w:sz w:val="26"/>
          <w:szCs w:val="26"/>
          <w:lang w:val="en-US"/>
        </w:rPr>
        <w:t>tiết</w:t>
      </w:r>
      <w:proofErr w:type="spellEnd"/>
      <w:r w:rsidRPr="00462319">
        <w:rPr>
          <w:i/>
          <w:sz w:val="26"/>
          <w:szCs w:val="26"/>
          <w:lang w:val="en-US"/>
        </w:rPr>
        <w:t xml:space="preserve"> </w:t>
      </w:r>
      <w:proofErr w:type="spellStart"/>
      <w:r w:rsidRPr="00462319">
        <w:rPr>
          <w:i/>
          <w:sz w:val="26"/>
          <w:szCs w:val="26"/>
          <w:lang w:val="en-US"/>
        </w:rPr>
        <w:t>phiếu</w:t>
      </w:r>
      <w:proofErr w:type="spellEnd"/>
      <w:r w:rsidRPr="00462319">
        <w:rPr>
          <w:i/>
          <w:sz w:val="26"/>
          <w:szCs w:val="26"/>
          <w:lang w:val="en-US"/>
        </w:rPr>
        <w:t xml:space="preserve"> </w:t>
      </w:r>
      <w:proofErr w:type="spellStart"/>
      <w:r w:rsidRPr="00462319">
        <w:rPr>
          <w:i/>
          <w:sz w:val="26"/>
          <w:szCs w:val="26"/>
          <w:lang w:val="en-US"/>
        </w:rPr>
        <w:t>xuất</w:t>
      </w:r>
      <w:proofErr w:type="spellEnd"/>
      <w:r w:rsidRPr="00462319">
        <w:rPr>
          <w:i/>
          <w:sz w:val="26"/>
          <w:szCs w:val="26"/>
        </w:rPr>
        <w:t>”</w:t>
      </w:r>
      <w:r w:rsidRPr="00462319">
        <w:rPr>
          <w:i/>
          <w:spacing w:val="-1"/>
          <w:sz w:val="26"/>
          <w:szCs w:val="26"/>
        </w:rPr>
        <w:t xml:space="preserve"> </w:t>
      </w:r>
      <w:r w:rsidRPr="00462319">
        <w:rPr>
          <w:i/>
          <w:sz w:val="26"/>
          <w:szCs w:val="26"/>
        </w:rPr>
        <w:t>phân</w:t>
      </w:r>
      <w:r w:rsidRPr="00462319">
        <w:rPr>
          <w:i/>
          <w:spacing w:val="-1"/>
          <w:sz w:val="26"/>
          <w:szCs w:val="26"/>
        </w:rPr>
        <w:t xml:space="preserve"> </w:t>
      </w:r>
      <w:r w:rsidRPr="00462319">
        <w:rPr>
          <w:i/>
          <w:sz w:val="26"/>
          <w:szCs w:val="26"/>
        </w:rPr>
        <w:t>bổ</w:t>
      </w:r>
      <w:r w:rsidRPr="00462319">
        <w:rPr>
          <w:i/>
          <w:spacing w:val="-3"/>
          <w:sz w:val="26"/>
          <w:szCs w:val="26"/>
        </w:rPr>
        <w:t xml:space="preserve"> </w:t>
      </w:r>
      <w:r w:rsidRPr="00462319">
        <w:rPr>
          <w:i/>
          <w:sz w:val="26"/>
          <w:szCs w:val="26"/>
        </w:rPr>
        <w:t>trách</w:t>
      </w:r>
      <w:r w:rsidRPr="00462319">
        <w:rPr>
          <w:i/>
          <w:spacing w:val="-3"/>
          <w:sz w:val="26"/>
          <w:szCs w:val="26"/>
        </w:rPr>
        <w:t xml:space="preserve"> </w:t>
      </w:r>
      <w:r w:rsidRPr="00462319">
        <w:rPr>
          <w:i/>
          <w:sz w:val="26"/>
          <w:szCs w:val="26"/>
        </w:rPr>
        <w:t>nhiệm</w:t>
      </w:r>
      <w:r w:rsidRPr="00462319">
        <w:rPr>
          <w:i/>
          <w:spacing w:val="-3"/>
          <w:sz w:val="26"/>
          <w:szCs w:val="26"/>
        </w:rPr>
        <w:t xml:space="preserve"> </w:t>
      </w:r>
      <w:r w:rsidRPr="00462319">
        <w:rPr>
          <w:i/>
          <w:sz w:val="26"/>
          <w:szCs w:val="26"/>
        </w:rPr>
        <w:t>ca</w:t>
      </w:r>
      <w:r w:rsidRPr="00462319">
        <w:rPr>
          <w:i/>
          <w:spacing w:val="-3"/>
          <w:sz w:val="26"/>
          <w:szCs w:val="26"/>
        </w:rPr>
        <w:t xml:space="preserve"> </w:t>
      </w:r>
      <w:r w:rsidRPr="00462319">
        <w:rPr>
          <w:i/>
          <w:sz w:val="26"/>
          <w:szCs w:val="26"/>
        </w:rPr>
        <w:t>sử</w:t>
      </w:r>
      <w:r w:rsidRPr="00462319">
        <w:rPr>
          <w:i/>
          <w:spacing w:val="-3"/>
          <w:sz w:val="26"/>
          <w:szCs w:val="26"/>
        </w:rPr>
        <w:t xml:space="preserve"> </w:t>
      </w:r>
      <w:r w:rsidRPr="00462319">
        <w:rPr>
          <w:i/>
          <w:sz w:val="26"/>
          <w:szCs w:val="26"/>
        </w:rPr>
        <w:t>dụng</w:t>
      </w:r>
      <w:r w:rsidRPr="00462319">
        <w:rPr>
          <w:i/>
          <w:spacing w:val="-1"/>
          <w:sz w:val="26"/>
          <w:szCs w:val="26"/>
        </w:rPr>
        <w:t xml:space="preserve"> </w:t>
      </w:r>
      <w:r w:rsidRPr="00462319">
        <w:rPr>
          <w:i/>
          <w:sz w:val="26"/>
          <w:szCs w:val="26"/>
        </w:rPr>
        <w:t>cho</w:t>
      </w:r>
      <w:r w:rsidRPr="00462319">
        <w:rPr>
          <w:i/>
          <w:spacing w:val="-62"/>
          <w:sz w:val="26"/>
          <w:szCs w:val="26"/>
        </w:rPr>
        <w:t xml:space="preserve"> </w:t>
      </w:r>
      <w:r w:rsidRPr="00462319">
        <w:rPr>
          <w:i/>
          <w:spacing w:val="-62"/>
          <w:sz w:val="26"/>
          <w:szCs w:val="26"/>
          <w:lang w:val="en-US"/>
        </w:rPr>
        <w:t xml:space="preserve"> </w:t>
      </w:r>
      <w:r w:rsidRPr="00462319">
        <w:rPr>
          <w:i/>
          <w:sz w:val="26"/>
          <w:szCs w:val="26"/>
        </w:rPr>
        <w:t>các</w:t>
      </w:r>
      <w:r w:rsidRPr="00462319">
        <w:rPr>
          <w:i/>
          <w:spacing w:val="-2"/>
          <w:sz w:val="26"/>
          <w:szCs w:val="26"/>
        </w:rPr>
        <w:t xml:space="preserve"> </w:t>
      </w:r>
      <w:r w:rsidRPr="00462319">
        <w:rPr>
          <w:i/>
          <w:sz w:val="26"/>
          <w:szCs w:val="26"/>
        </w:rPr>
        <w:t>đối tượng của các</w:t>
      </w:r>
      <w:r w:rsidRPr="00462319">
        <w:rPr>
          <w:i/>
          <w:spacing w:val="1"/>
          <w:sz w:val="26"/>
          <w:szCs w:val="26"/>
        </w:rPr>
        <w:t xml:space="preserve"> </w:t>
      </w:r>
      <w:r w:rsidRPr="00462319">
        <w:rPr>
          <w:i/>
          <w:sz w:val="26"/>
          <w:szCs w:val="26"/>
        </w:rPr>
        <w:t>lớp phân</w:t>
      </w:r>
      <w:r w:rsidRPr="00462319">
        <w:rPr>
          <w:i/>
          <w:spacing w:val="-2"/>
          <w:sz w:val="26"/>
          <w:szCs w:val="26"/>
        </w:rPr>
        <w:t xml:space="preserve"> </w:t>
      </w:r>
      <w:r w:rsidRPr="00462319">
        <w:rPr>
          <w:i/>
          <w:sz w:val="26"/>
          <w:szCs w:val="26"/>
        </w:rPr>
        <w:t>tích</w:t>
      </w:r>
      <w:r w:rsidRPr="00462319">
        <w:rPr>
          <w:i/>
          <w:spacing w:val="-2"/>
          <w:sz w:val="26"/>
          <w:szCs w:val="26"/>
        </w:rPr>
        <w:t xml:space="preserve"> </w:t>
      </w:r>
      <w:r w:rsidRPr="00462319">
        <w:rPr>
          <w:i/>
          <w:sz w:val="26"/>
          <w:szCs w:val="26"/>
        </w:rPr>
        <w:t>:</w:t>
      </w:r>
      <w:r w:rsidR="000250A5" w:rsidRPr="00462319">
        <w:rPr>
          <w:noProof/>
          <w:sz w:val="26"/>
          <w:lang w:val="en-US"/>
        </w:rPr>
        <w:drawing>
          <wp:inline distT="0" distB="0" distL="0" distR="0" wp14:anchorId="70D95039" wp14:editId="3D3E8CDF">
            <wp:extent cx="5742051" cy="8121650"/>
            <wp:effectExtent l="0" t="0" r="0" b="0"/>
            <wp:docPr id="22411825" name="Picture 2241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1825" name="Picture 22411825"/>
                    <pic:cNvPicPr/>
                  </pic:nvPicPr>
                  <pic:blipFill>
                    <a:blip r:embed="rId98">
                      <a:extLst>
                        <a:ext uri="{28A0092B-C50C-407E-A947-70E740481C1C}">
                          <a14:useLocalDpi xmlns:a14="http://schemas.microsoft.com/office/drawing/2010/main" val="0"/>
                        </a:ext>
                      </a:extLst>
                    </a:blip>
                    <a:stretch>
                      <a:fillRect/>
                    </a:stretch>
                  </pic:blipFill>
                  <pic:spPr>
                    <a:xfrm>
                      <a:off x="0" y="0"/>
                      <a:ext cx="5745877" cy="8127062"/>
                    </a:xfrm>
                    <a:prstGeom prst="rect">
                      <a:avLst/>
                    </a:prstGeom>
                  </pic:spPr>
                </pic:pic>
              </a:graphicData>
            </a:graphic>
          </wp:inline>
        </w:drawing>
      </w:r>
    </w:p>
    <w:p w14:paraId="24C03C27" w14:textId="376C1AE0" w:rsidR="00192338" w:rsidRPr="00462319" w:rsidRDefault="00192338" w:rsidP="007A11B6">
      <w:pPr>
        <w:rPr>
          <w:sz w:val="26"/>
          <w:szCs w:val="26"/>
          <w:lang w:val="en-US"/>
        </w:rPr>
      </w:pPr>
    </w:p>
    <w:p w14:paraId="316D9DC8" w14:textId="75A951D2" w:rsidR="00950CF0" w:rsidRPr="00462319" w:rsidRDefault="00950CF0" w:rsidP="007A11B6">
      <w:pPr>
        <w:rPr>
          <w:sz w:val="26"/>
          <w:lang w:val="en-US"/>
        </w:rPr>
      </w:pPr>
      <w:r w:rsidRPr="00462319">
        <w:rPr>
          <w:sz w:val="26"/>
          <w:lang w:val="en-US"/>
        </w:rPr>
        <w:br w:type="page"/>
      </w:r>
    </w:p>
    <w:p w14:paraId="74264A70" w14:textId="64DCB841" w:rsidR="00CB3BA7" w:rsidRPr="00462319" w:rsidRDefault="00CB3BA7" w:rsidP="007A11B6">
      <w:pPr>
        <w:spacing w:before="89"/>
        <w:ind w:left="424" w:right="902"/>
        <w:rPr>
          <w:i/>
          <w:sz w:val="26"/>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r w:rsidR="00950CF0" w:rsidRPr="00462319">
        <w:rPr>
          <w:i/>
          <w:sz w:val="26"/>
          <w:lang w:val="en-US"/>
        </w:rPr>
        <w:t xml:space="preserve">Xem chi </w:t>
      </w:r>
      <w:proofErr w:type="spellStart"/>
      <w:r w:rsidR="00950CF0"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0065022C" w:rsidRPr="00462319">
        <w:rPr>
          <w:i/>
          <w:noProof/>
          <w:sz w:val="26"/>
        </w:rPr>
        <w:drawing>
          <wp:inline distT="0" distB="0" distL="0" distR="0" wp14:anchorId="02957A8C" wp14:editId="410E0E47">
            <wp:extent cx="5910407" cy="8359775"/>
            <wp:effectExtent l="0" t="0" r="0" b="0"/>
            <wp:docPr id="1959810858" name="Picture 19598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10858" name="Picture 1959810858"/>
                    <pic:cNvPicPr/>
                  </pic:nvPicPr>
                  <pic:blipFill>
                    <a:blip r:embed="rId99">
                      <a:extLst>
                        <a:ext uri="{28A0092B-C50C-407E-A947-70E740481C1C}">
                          <a14:useLocalDpi xmlns:a14="http://schemas.microsoft.com/office/drawing/2010/main" val="0"/>
                        </a:ext>
                      </a:extLst>
                    </a:blip>
                    <a:stretch>
                      <a:fillRect/>
                    </a:stretch>
                  </pic:blipFill>
                  <pic:spPr>
                    <a:xfrm>
                      <a:off x="0" y="0"/>
                      <a:ext cx="5912814" cy="8363180"/>
                    </a:xfrm>
                    <a:prstGeom prst="rect">
                      <a:avLst/>
                    </a:prstGeom>
                  </pic:spPr>
                </pic:pic>
              </a:graphicData>
            </a:graphic>
          </wp:inline>
        </w:drawing>
      </w:r>
    </w:p>
    <w:p w14:paraId="7C029CA7" w14:textId="1DB77377" w:rsidR="00CB3BA7" w:rsidRPr="00462319" w:rsidRDefault="00CB3BA7" w:rsidP="007A11B6">
      <w:pPr>
        <w:rPr>
          <w:sz w:val="26"/>
          <w:lang w:val="en-US"/>
        </w:rPr>
      </w:pPr>
    </w:p>
    <w:p w14:paraId="150B6A0C" w14:textId="3052DD13" w:rsidR="00142A3D" w:rsidRPr="00462319" w:rsidRDefault="00142A3D" w:rsidP="007A11B6">
      <w:pPr>
        <w:rPr>
          <w:sz w:val="26"/>
          <w:lang w:val="en-US"/>
        </w:rPr>
      </w:pPr>
      <w:r w:rsidRPr="00462319">
        <w:rPr>
          <w:sz w:val="26"/>
          <w:lang w:val="en-US"/>
        </w:rPr>
        <w:br w:type="page"/>
      </w:r>
    </w:p>
    <w:p w14:paraId="75F7FDFC" w14:textId="12DD9C35" w:rsidR="00142A3D" w:rsidRPr="00462319" w:rsidRDefault="00142A3D" w:rsidP="007A11B6">
      <w:pPr>
        <w:rPr>
          <w:sz w:val="26"/>
          <w:lang w:val="en-US"/>
        </w:rPr>
      </w:pPr>
    </w:p>
    <w:p w14:paraId="7B45679E" w14:textId="6808B13A" w:rsidR="00950CF0" w:rsidRPr="00462319" w:rsidRDefault="00C22CD1" w:rsidP="007A11B6">
      <w:pPr>
        <w:ind w:left="424"/>
        <w:rPr>
          <w:sz w:val="26"/>
          <w:lang w:val="en-US"/>
        </w:rPr>
      </w:pPr>
      <w:r w:rsidRPr="00462319">
        <w:rPr>
          <w:i/>
          <w:sz w:val="26"/>
        </w:rPr>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Thêm</w:t>
      </w:r>
      <w:proofErr w:type="spellEnd"/>
      <w:r w:rsidRPr="00462319">
        <w:rPr>
          <w:i/>
          <w:sz w:val="26"/>
          <w:lang w:val="en-US"/>
        </w:rPr>
        <w:t xml:space="preserve"> </w:t>
      </w:r>
      <w:proofErr w:type="spellStart"/>
      <w:r w:rsidRPr="00462319">
        <w:rPr>
          <w:i/>
          <w:sz w:val="26"/>
          <w:lang w:val="en-US"/>
        </w:rPr>
        <w:t>hàng</w:t>
      </w:r>
      <w:proofErr w:type="spellEnd"/>
      <w:r w:rsidRPr="00462319">
        <w:rPr>
          <w:i/>
          <w:sz w:val="26"/>
          <w:lang w:val="en-US"/>
        </w:rPr>
        <w:t xml:space="preserve"> </w:t>
      </w:r>
      <w:proofErr w:type="spellStart"/>
      <w:r w:rsidRPr="00462319">
        <w:rPr>
          <w:i/>
          <w:sz w:val="26"/>
          <w:lang w:val="en-US"/>
        </w:rPr>
        <w:t>hóa</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79CCD1A2" w14:textId="5ABE66FB" w:rsidR="00950CF0" w:rsidRPr="00462319" w:rsidRDefault="00950CF0" w:rsidP="007A11B6">
      <w:pPr>
        <w:rPr>
          <w:sz w:val="26"/>
          <w:lang w:val="en-US"/>
        </w:rPr>
      </w:pPr>
    </w:p>
    <w:p w14:paraId="17944406" w14:textId="210B6F42" w:rsidR="006544A6" w:rsidRPr="00462319" w:rsidRDefault="00CB3BA7" w:rsidP="007A11B6">
      <w:pPr>
        <w:ind w:firstLine="424"/>
        <w:rPr>
          <w:sz w:val="26"/>
          <w:szCs w:val="26"/>
          <w:lang w:val="en-US"/>
        </w:rPr>
      </w:pPr>
      <w:r w:rsidRPr="00462319">
        <w:rPr>
          <w:noProof/>
        </w:rPr>
        <w:drawing>
          <wp:inline distT="0" distB="0" distL="0" distR="0" wp14:anchorId="0FB23501" wp14:editId="4CD0A898">
            <wp:extent cx="5851868" cy="8276980"/>
            <wp:effectExtent l="0" t="0" r="0" b="0"/>
            <wp:docPr id="427944387" name="Picture 42794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944387"/>
                    <pic:cNvPicPr/>
                  </pic:nvPicPr>
                  <pic:blipFill>
                    <a:blip r:embed="rId100">
                      <a:extLst>
                        <a:ext uri="{28A0092B-C50C-407E-A947-70E740481C1C}">
                          <a14:useLocalDpi xmlns:a14="http://schemas.microsoft.com/office/drawing/2010/main" val="0"/>
                        </a:ext>
                      </a:extLst>
                    </a:blip>
                    <a:stretch>
                      <a:fillRect/>
                    </a:stretch>
                  </pic:blipFill>
                  <pic:spPr>
                    <a:xfrm>
                      <a:off x="0" y="0"/>
                      <a:ext cx="5851868" cy="8276980"/>
                    </a:xfrm>
                    <a:prstGeom prst="rect">
                      <a:avLst/>
                    </a:prstGeom>
                  </pic:spPr>
                </pic:pic>
              </a:graphicData>
            </a:graphic>
          </wp:inline>
        </w:drawing>
      </w:r>
    </w:p>
    <w:p w14:paraId="1FE14F02" w14:textId="1C36C4D3" w:rsidR="00044AAB" w:rsidRPr="00462319" w:rsidRDefault="006544A6" w:rsidP="007A11B6">
      <w:pPr>
        <w:rPr>
          <w:i/>
          <w:sz w:val="26"/>
          <w:szCs w:val="26"/>
        </w:rPr>
      </w:pPr>
      <w:r w:rsidRPr="00462319">
        <w:rPr>
          <w:sz w:val="26"/>
          <w:szCs w:val="26"/>
          <w:lang w:val="en-US"/>
        </w:rPr>
        <w:br w:type="page"/>
      </w:r>
      <w:r w:rsidRPr="00462319">
        <w:rPr>
          <w:i/>
          <w:sz w:val="26"/>
          <w:szCs w:val="26"/>
        </w:rPr>
        <w:lastRenderedPageBreak/>
        <w:t>Biểu</w:t>
      </w:r>
      <w:r w:rsidRPr="00462319">
        <w:rPr>
          <w:i/>
          <w:spacing w:val="-1"/>
          <w:sz w:val="26"/>
          <w:szCs w:val="26"/>
        </w:rPr>
        <w:t xml:space="preserve"> </w:t>
      </w:r>
      <w:r w:rsidRPr="00462319">
        <w:rPr>
          <w:i/>
          <w:sz w:val="26"/>
          <w:szCs w:val="26"/>
        </w:rPr>
        <w:t>đồ</w:t>
      </w:r>
      <w:r w:rsidRPr="00462319">
        <w:rPr>
          <w:i/>
          <w:spacing w:val="-3"/>
          <w:sz w:val="26"/>
          <w:szCs w:val="26"/>
        </w:rPr>
        <w:t xml:space="preserve"> </w:t>
      </w:r>
      <w:r w:rsidRPr="00462319">
        <w:rPr>
          <w:i/>
          <w:sz w:val="26"/>
          <w:szCs w:val="26"/>
        </w:rPr>
        <w:t>trình</w:t>
      </w:r>
      <w:r w:rsidRPr="00462319">
        <w:rPr>
          <w:i/>
          <w:spacing w:val="-1"/>
          <w:sz w:val="26"/>
          <w:szCs w:val="26"/>
        </w:rPr>
        <w:t xml:space="preserve"> </w:t>
      </w:r>
      <w:r w:rsidRPr="00462319">
        <w:rPr>
          <w:i/>
          <w:sz w:val="26"/>
          <w:szCs w:val="26"/>
        </w:rPr>
        <w:t>tự</w:t>
      </w:r>
      <w:r w:rsidRPr="00462319">
        <w:rPr>
          <w:i/>
          <w:spacing w:val="-3"/>
          <w:sz w:val="26"/>
          <w:szCs w:val="26"/>
        </w:rPr>
        <w:t xml:space="preserve"> </w:t>
      </w:r>
      <w:r w:rsidRPr="00462319">
        <w:rPr>
          <w:i/>
          <w:sz w:val="26"/>
          <w:szCs w:val="26"/>
        </w:rPr>
        <w:t>cho</w:t>
      </w:r>
      <w:r w:rsidRPr="00462319">
        <w:rPr>
          <w:i/>
          <w:spacing w:val="-3"/>
          <w:sz w:val="26"/>
          <w:szCs w:val="26"/>
        </w:rPr>
        <w:t xml:space="preserve"> </w:t>
      </w:r>
      <w:r w:rsidRPr="00462319">
        <w:rPr>
          <w:i/>
          <w:sz w:val="26"/>
          <w:szCs w:val="26"/>
        </w:rPr>
        <w:t>usecase</w:t>
      </w:r>
      <w:r w:rsidRPr="00462319">
        <w:rPr>
          <w:i/>
          <w:spacing w:val="-2"/>
          <w:sz w:val="26"/>
          <w:szCs w:val="26"/>
        </w:rPr>
        <w:t xml:space="preserve"> </w:t>
      </w:r>
      <w:r w:rsidRPr="00462319">
        <w:rPr>
          <w:i/>
          <w:sz w:val="26"/>
          <w:szCs w:val="26"/>
        </w:rPr>
        <w:t>“</w:t>
      </w:r>
      <w:proofErr w:type="spellStart"/>
      <w:r w:rsidR="00044AAB" w:rsidRPr="00462319">
        <w:rPr>
          <w:i/>
          <w:sz w:val="26"/>
          <w:szCs w:val="26"/>
          <w:lang w:val="en-US"/>
        </w:rPr>
        <w:t>Xóa</w:t>
      </w:r>
      <w:proofErr w:type="spellEnd"/>
      <w:r w:rsidR="00044AAB" w:rsidRPr="00462319">
        <w:rPr>
          <w:i/>
          <w:sz w:val="26"/>
          <w:szCs w:val="26"/>
          <w:lang w:val="en-US"/>
        </w:rPr>
        <w:t xml:space="preserve"> </w:t>
      </w:r>
      <w:proofErr w:type="spellStart"/>
      <w:r w:rsidR="00044AAB" w:rsidRPr="00462319">
        <w:rPr>
          <w:i/>
          <w:sz w:val="26"/>
          <w:szCs w:val="26"/>
          <w:lang w:val="en-US"/>
        </w:rPr>
        <w:t>hàng</w:t>
      </w:r>
      <w:proofErr w:type="spellEnd"/>
      <w:r w:rsidR="00044AAB" w:rsidRPr="00462319">
        <w:rPr>
          <w:i/>
          <w:sz w:val="26"/>
          <w:szCs w:val="26"/>
          <w:lang w:val="en-US"/>
        </w:rPr>
        <w:t xml:space="preserve"> </w:t>
      </w:r>
      <w:proofErr w:type="spellStart"/>
      <w:r w:rsidR="00044AAB" w:rsidRPr="00462319">
        <w:rPr>
          <w:i/>
          <w:sz w:val="26"/>
          <w:szCs w:val="26"/>
          <w:lang w:val="en-US"/>
        </w:rPr>
        <w:t>hóa</w:t>
      </w:r>
      <w:proofErr w:type="spellEnd"/>
      <w:r w:rsidRPr="00462319">
        <w:rPr>
          <w:i/>
          <w:sz w:val="26"/>
          <w:szCs w:val="26"/>
        </w:rPr>
        <w:t>”</w:t>
      </w:r>
      <w:r w:rsidRPr="00462319">
        <w:rPr>
          <w:i/>
          <w:spacing w:val="-1"/>
          <w:sz w:val="26"/>
          <w:szCs w:val="26"/>
        </w:rPr>
        <w:t xml:space="preserve"> </w:t>
      </w:r>
      <w:r w:rsidRPr="00462319">
        <w:rPr>
          <w:i/>
          <w:sz w:val="26"/>
          <w:szCs w:val="26"/>
        </w:rPr>
        <w:t>phân</w:t>
      </w:r>
      <w:r w:rsidRPr="00462319">
        <w:rPr>
          <w:i/>
          <w:spacing w:val="-1"/>
          <w:sz w:val="26"/>
          <w:szCs w:val="26"/>
        </w:rPr>
        <w:t xml:space="preserve"> </w:t>
      </w:r>
      <w:r w:rsidRPr="00462319">
        <w:rPr>
          <w:i/>
          <w:sz w:val="26"/>
          <w:szCs w:val="26"/>
        </w:rPr>
        <w:t>bổ</w:t>
      </w:r>
      <w:r w:rsidRPr="00462319">
        <w:rPr>
          <w:i/>
          <w:spacing w:val="-3"/>
          <w:sz w:val="26"/>
          <w:szCs w:val="26"/>
        </w:rPr>
        <w:t xml:space="preserve"> </w:t>
      </w:r>
      <w:r w:rsidRPr="00462319">
        <w:rPr>
          <w:i/>
          <w:sz w:val="26"/>
          <w:szCs w:val="26"/>
        </w:rPr>
        <w:t>trách</w:t>
      </w:r>
      <w:r w:rsidRPr="00462319">
        <w:rPr>
          <w:i/>
          <w:spacing w:val="-3"/>
          <w:sz w:val="26"/>
          <w:szCs w:val="26"/>
        </w:rPr>
        <w:t xml:space="preserve"> </w:t>
      </w:r>
      <w:r w:rsidRPr="00462319">
        <w:rPr>
          <w:i/>
          <w:sz w:val="26"/>
          <w:szCs w:val="26"/>
        </w:rPr>
        <w:t>nhiệm</w:t>
      </w:r>
      <w:r w:rsidRPr="00462319">
        <w:rPr>
          <w:i/>
          <w:spacing w:val="-3"/>
          <w:sz w:val="26"/>
          <w:szCs w:val="26"/>
        </w:rPr>
        <w:t xml:space="preserve"> </w:t>
      </w:r>
      <w:r w:rsidRPr="00462319">
        <w:rPr>
          <w:i/>
          <w:sz w:val="26"/>
          <w:szCs w:val="26"/>
        </w:rPr>
        <w:t>ca</w:t>
      </w:r>
      <w:r w:rsidRPr="00462319">
        <w:rPr>
          <w:i/>
          <w:spacing w:val="-3"/>
          <w:sz w:val="26"/>
          <w:szCs w:val="26"/>
        </w:rPr>
        <w:t xml:space="preserve"> </w:t>
      </w:r>
      <w:r w:rsidRPr="00462319">
        <w:rPr>
          <w:i/>
          <w:sz w:val="26"/>
          <w:szCs w:val="26"/>
        </w:rPr>
        <w:t>sử</w:t>
      </w:r>
      <w:r w:rsidRPr="00462319">
        <w:rPr>
          <w:i/>
          <w:spacing w:val="-3"/>
          <w:sz w:val="26"/>
          <w:szCs w:val="26"/>
        </w:rPr>
        <w:t xml:space="preserve"> </w:t>
      </w:r>
      <w:r w:rsidRPr="00462319">
        <w:rPr>
          <w:i/>
          <w:sz w:val="26"/>
          <w:szCs w:val="26"/>
        </w:rPr>
        <w:t>dụng</w:t>
      </w:r>
      <w:r w:rsidRPr="00462319">
        <w:rPr>
          <w:i/>
          <w:spacing w:val="-1"/>
          <w:sz w:val="26"/>
          <w:szCs w:val="26"/>
        </w:rPr>
        <w:t xml:space="preserve"> </w:t>
      </w:r>
      <w:r w:rsidRPr="00462319">
        <w:rPr>
          <w:i/>
          <w:sz w:val="26"/>
          <w:szCs w:val="26"/>
        </w:rPr>
        <w:t>cho</w:t>
      </w:r>
      <w:r w:rsidRPr="00462319">
        <w:rPr>
          <w:i/>
          <w:spacing w:val="-62"/>
          <w:sz w:val="26"/>
          <w:szCs w:val="26"/>
        </w:rPr>
        <w:t xml:space="preserve"> </w:t>
      </w:r>
      <w:r w:rsidRPr="00462319">
        <w:rPr>
          <w:i/>
          <w:sz w:val="26"/>
          <w:szCs w:val="26"/>
        </w:rPr>
        <w:t>các</w:t>
      </w:r>
      <w:r w:rsidRPr="00462319">
        <w:rPr>
          <w:i/>
          <w:spacing w:val="-2"/>
          <w:sz w:val="26"/>
          <w:szCs w:val="26"/>
        </w:rPr>
        <w:t xml:space="preserve"> </w:t>
      </w:r>
      <w:r w:rsidRPr="00462319">
        <w:rPr>
          <w:i/>
          <w:sz w:val="26"/>
          <w:szCs w:val="26"/>
        </w:rPr>
        <w:t>đối tượng của các</w:t>
      </w:r>
      <w:r w:rsidRPr="00462319">
        <w:rPr>
          <w:i/>
          <w:spacing w:val="1"/>
          <w:sz w:val="26"/>
          <w:szCs w:val="26"/>
        </w:rPr>
        <w:t xml:space="preserve"> </w:t>
      </w:r>
      <w:r w:rsidRPr="00462319">
        <w:rPr>
          <w:i/>
          <w:sz w:val="26"/>
          <w:szCs w:val="26"/>
        </w:rPr>
        <w:t>lớp phân</w:t>
      </w:r>
      <w:r w:rsidRPr="00462319">
        <w:rPr>
          <w:i/>
          <w:spacing w:val="-2"/>
          <w:sz w:val="26"/>
          <w:szCs w:val="26"/>
        </w:rPr>
        <w:t xml:space="preserve"> </w:t>
      </w:r>
      <w:r w:rsidRPr="00462319">
        <w:rPr>
          <w:i/>
          <w:sz w:val="26"/>
          <w:szCs w:val="26"/>
        </w:rPr>
        <w:t>tích</w:t>
      </w:r>
      <w:r w:rsidRPr="00462319">
        <w:rPr>
          <w:i/>
          <w:spacing w:val="-2"/>
          <w:sz w:val="26"/>
          <w:szCs w:val="26"/>
        </w:rPr>
        <w:t xml:space="preserve"> </w:t>
      </w:r>
      <w:r w:rsidRPr="00462319">
        <w:rPr>
          <w:i/>
          <w:sz w:val="26"/>
          <w:szCs w:val="26"/>
        </w:rPr>
        <w:t>:</w:t>
      </w:r>
      <w:r w:rsidR="00044AAB" w:rsidRPr="00462319">
        <w:rPr>
          <w:i/>
          <w:noProof/>
          <w:sz w:val="26"/>
          <w:lang w:val="en-US"/>
        </w:rPr>
        <w:drawing>
          <wp:inline distT="0" distB="0" distL="0" distR="0" wp14:anchorId="4AE74764" wp14:editId="50ACBC67">
            <wp:extent cx="6038543" cy="8541013"/>
            <wp:effectExtent l="0" t="0" r="0" b="0"/>
            <wp:docPr id="699613514" name="Picture 69961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3514" name="Picture 699613514"/>
                    <pic:cNvPicPr/>
                  </pic:nvPicPr>
                  <pic:blipFill>
                    <a:blip r:embed="rId101">
                      <a:extLst>
                        <a:ext uri="{28A0092B-C50C-407E-A947-70E740481C1C}">
                          <a14:useLocalDpi xmlns:a14="http://schemas.microsoft.com/office/drawing/2010/main" val="0"/>
                        </a:ext>
                      </a:extLst>
                    </a:blip>
                    <a:stretch>
                      <a:fillRect/>
                    </a:stretch>
                  </pic:blipFill>
                  <pic:spPr>
                    <a:xfrm>
                      <a:off x="0" y="0"/>
                      <a:ext cx="6041038" cy="8544542"/>
                    </a:xfrm>
                    <a:prstGeom prst="rect">
                      <a:avLst/>
                    </a:prstGeom>
                  </pic:spPr>
                </pic:pic>
              </a:graphicData>
            </a:graphic>
          </wp:inline>
        </w:drawing>
      </w:r>
    </w:p>
    <w:p w14:paraId="4B8A6089" w14:textId="799E7D65" w:rsidR="00F32BEB" w:rsidRPr="00462319" w:rsidRDefault="00F32BEB" w:rsidP="007A11B6">
      <w:pPr>
        <w:rPr>
          <w:i/>
          <w:sz w:val="26"/>
          <w:szCs w:val="26"/>
        </w:rPr>
      </w:pPr>
      <w:r w:rsidRPr="00462319">
        <w:rPr>
          <w:i/>
          <w:sz w:val="26"/>
          <w:szCs w:val="26"/>
        </w:rPr>
        <w:br w:type="page"/>
      </w:r>
    </w:p>
    <w:p w14:paraId="6A247AF0" w14:textId="77777777" w:rsidR="00044AAB" w:rsidRPr="00462319" w:rsidRDefault="00044AAB" w:rsidP="007A11B6">
      <w:pPr>
        <w:rPr>
          <w:i/>
          <w:sz w:val="26"/>
          <w:lang w:val="en-US"/>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Sửa</w:t>
      </w:r>
      <w:proofErr w:type="spellEnd"/>
      <w:r w:rsidRPr="00462319">
        <w:rPr>
          <w:i/>
          <w:sz w:val="26"/>
          <w:lang w:val="en-US"/>
        </w:rPr>
        <w:t xml:space="preserve"> </w:t>
      </w:r>
      <w:proofErr w:type="spellStart"/>
      <w:r w:rsidRPr="00462319">
        <w:rPr>
          <w:i/>
          <w:sz w:val="26"/>
          <w:lang w:val="en-US"/>
        </w:rPr>
        <w:t>hàng</w:t>
      </w:r>
      <w:proofErr w:type="spellEnd"/>
      <w:r w:rsidRPr="00462319">
        <w:rPr>
          <w:i/>
          <w:sz w:val="26"/>
          <w:lang w:val="en-US"/>
        </w:rPr>
        <w:t xml:space="preserve"> </w:t>
      </w:r>
      <w:proofErr w:type="spellStart"/>
      <w:r w:rsidRPr="00462319">
        <w:rPr>
          <w:i/>
          <w:sz w:val="26"/>
          <w:lang w:val="en-US"/>
        </w:rPr>
        <w:t>hóa</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757F653E" w14:textId="0A202032" w:rsidR="00044AAB" w:rsidRPr="00462319" w:rsidRDefault="00044AAB" w:rsidP="007A11B6">
      <w:pPr>
        <w:rPr>
          <w:i/>
          <w:sz w:val="26"/>
        </w:rPr>
      </w:pPr>
      <w:r w:rsidRPr="00462319">
        <w:rPr>
          <w:i/>
          <w:noProof/>
          <w:sz w:val="26"/>
        </w:rPr>
        <w:drawing>
          <wp:inline distT="0" distB="0" distL="0" distR="0" wp14:anchorId="0D7FCF8C" wp14:editId="533941A9">
            <wp:extent cx="6100312" cy="8628380"/>
            <wp:effectExtent l="0" t="0" r="0" b="0"/>
            <wp:docPr id="723485263" name="Picture 72348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5263" name="Picture 723485263"/>
                    <pic:cNvPicPr/>
                  </pic:nvPicPr>
                  <pic:blipFill>
                    <a:blip r:embed="rId102">
                      <a:extLst>
                        <a:ext uri="{28A0092B-C50C-407E-A947-70E740481C1C}">
                          <a14:useLocalDpi xmlns:a14="http://schemas.microsoft.com/office/drawing/2010/main" val="0"/>
                        </a:ext>
                      </a:extLst>
                    </a:blip>
                    <a:stretch>
                      <a:fillRect/>
                    </a:stretch>
                  </pic:blipFill>
                  <pic:spPr>
                    <a:xfrm>
                      <a:off x="0" y="0"/>
                      <a:ext cx="6103397" cy="8632744"/>
                    </a:xfrm>
                    <a:prstGeom prst="rect">
                      <a:avLst/>
                    </a:prstGeom>
                  </pic:spPr>
                </pic:pic>
              </a:graphicData>
            </a:graphic>
          </wp:inline>
        </w:drawing>
      </w:r>
      <w:r w:rsidRPr="00462319">
        <w:rPr>
          <w:i/>
          <w:sz w:val="26"/>
        </w:rPr>
        <w:br w:type="page"/>
      </w:r>
    </w:p>
    <w:p w14:paraId="01F24331" w14:textId="578A19D8" w:rsidR="006544A6" w:rsidRPr="00462319" w:rsidRDefault="00044AAB" w:rsidP="007A11B6">
      <w:pPr>
        <w:rPr>
          <w:sz w:val="26"/>
          <w:lang w:val="en-US"/>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r w:rsidRPr="00462319">
        <w:rPr>
          <w:i/>
          <w:sz w:val="26"/>
          <w:lang w:val="en-US"/>
        </w:rPr>
        <w:t xml:space="preserve">Xem </w:t>
      </w:r>
      <w:proofErr w:type="spellStart"/>
      <w:r w:rsidRPr="00462319">
        <w:rPr>
          <w:i/>
          <w:sz w:val="26"/>
          <w:lang w:val="en-US"/>
        </w:rPr>
        <w:t>hàng</w:t>
      </w:r>
      <w:proofErr w:type="spellEnd"/>
      <w:r w:rsidRPr="00462319">
        <w:rPr>
          <w:i/>
          <w:sz w:val="26"/>
          <w:lang w:val="en-US"/>
        </w:rPr>
        <w:t xml:space="preserve"> </w:t>
      </w:r>
      <w:proofErr w:type="spellStart"/>
      <w:r w:rsidRPr="00462319">
        <w:rPr>
          <w:i/>
          <w:sz w:val="26"/>
          <w:lang w:val="en-US"/>
        </w:rPr>
        <w:t>hóa</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Pr="00462319">
        <w:rPr>
          <w:noProof/>
          <w:sz w:val="26"/>
          <w:lang w:val="en-US"/>
        </w:rPr>
        <w:drawing>
          <wp:inline distT="0" distB="0" distL="0" distR="0" wp14:anchorId="680E6236" wp14:editId="4EE1C412">
            <wp:extent cx="6035663" cy="8536940"/>
            <wp:effectExtent l="0" t="0" r="0" b="0"/>
            <wp:docPr id="1701697865" name="Picture 170169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97865" name="Picture 1701697865"/>
                    <pic:cNvPicPr/>
                  </pic:nvPicPr>
                  <pic:blipFill>
                    <a:blip r:embed="rId103">
                      <a:extLst>
                        <a:ext uri="{28A0092B-C50C-407E-A947-70E740481C1C}">
                          <a14:useLocalDpi xmlns:a14="http://schemas.microsoft.com/office/drawing/2010/main" val="0"/>
                        </a:ext>
                      </a:extLst>
                    </a:blip>
                    <a:stretch>
                      <a:fillRect/>
                    </a:stretch>
                  </pic:blipFill>
                  <pic:spPr>
                    <a:xfrm>
                      <a:off x="0" y="0"/>
                      <a:ext cx="6037247" cy="8539181"/>
                    </a:xfrm>
                    <a:prstGeom prst="rect">
                      <a:avLst/>
                    </a:prstGeom>
                  </pic:spPr>
                </pic:pic>
              </a:graphicData>
            </a:graphic>
          </wp:inline>
        </w:drawing>
      </w:r>
    </w:p>
    <w:p w14:paraId="17915A23" w14:textId="5581A132" w:rsidR="006544A6" w:rsidRPr="00462319" w:rsidRDefault="006544A6" w:rsidP="007A11B6">
      <w:pPr>
        <w:ind w:firstLine="424"/>
        <w:rPr>
          <w:sz w:val="26"/>
          <w:lang w:val="en-US"/>
        </w:rPr>
      </w:pPr>
    </w:p>
    <w:p w14:paraId="17C2FD68" w14:textId="6911D839" w:rsidR="00044AAB" w:rsidRPr="00462319" w:rsidRDefault="00044AAB" w:rsidP="007A11B6">
      <w:pPr>
        <w:ind w:firstLine="424"/>
        <w:rPr>
          <w:sz w:val="26"/>
          <w:lang w:val="en-US"/>
        </w:rPr>
      </w:pPr>
    </w:p>
    <w:p w14:paraId="3AFF287F" w14:textId="77777777" w:rsidR="00044AAB" w:rsidRPr="00462319" w:rsidRDefault="00044AAB" w:rsidP="007A11B6">
      <w:pPr>
        <w:ind w:left="424"/>
        <w:rPr>
          <w:i/>
          <w:sz w:val="26"/>
          <w:lang w:val="en-US"/>
        </w:rPr>
      </w:pPr>
      <w:r w:rsidRPr="00462319">
        <w:rPr>
          <w:i/>
          <w:sz w:val="26"/>
        </w:rPr>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Thêm</w:t>
      </w:r>
      <w:proofErr w:type="spellEnd"/>
      <w:r w:rsidRPr="00462319">
        <w:rPr>
          <w:i/>
          <w:sz w:val="26"/>
          <w:lang w:val="en-US"/>
        </w:rPr>
        <w:t xml:space="preserve"> </w:t>
      </w:r>
      <w:proofErr w:type="spellStart"/>
      <w:r w:rsidRPr="00462319">
        <w:rPr>
          <w:i/>
          <w:sz w:val="26"/>
          <w:lang w:val="en-US"/>
        </w:rPr>
        <w:t>nhà</w:t>
      </w:r>
      <w:proofErr w:type="spellEnd"/>
      <w:r w:rsidRPr="00462319">
        <w:rPr>
          <w:i/>
          <w:sz w:val="26"/>
          <w:lang w:val="en-US"/>
        </w:rPr>
        <w:t xml:space="preserve"> </w:t>
      </w:r>
      <w:proofErr w:type="spellStart"/>
      <w:r w:rsidRPr="00462319">
        <w:rPr>
          <w:i/>
          <w:sz w:val="26"/>
          <w:lang w:val="en-US"/>
        </w:rPr>
        <w:t>cung</w:t>
      </w:r>
      <w:proofErr w:type="spellEnd"/>
      <w:r w:rsidRPr="00462319">
        <w:rPr>
          <w:i/>
          <w:sz w:val="26"/>
          <w:lang w:val="en-US"/>
        </w:rPr>
        <w:t xml:space="preserve"> </w:t>
      </w:r>
      <w:proofErr w:type="spellStart"/>
      <w:r w:rsidRPr="00462319">
        <w:rPr>
          <w:i/>
          <w:sz w:val="26"/>
          <w:lang w:val="en-US"/>
        </w:rPr>
        <w:t>cấp</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p>
    <w:p w14:paraId="316CB885" w14:textId="5260782B" w:rsidR="00044AAB" w:rsidRPr="00462319" w:rsidRDefault="00044AAB" w:rsidP="007A11B6">
      <w:pPr>
        <w:ind w:firstLine="424"/>
        <w:rPr>
          <w:sz w:val="26"/>
          <w:lang w:val="en-US"/>
        </w:rPr>
      </w:pPr>
      <w:r w:rsidRPr="00462319">
        <w:rPr>
          <w:noProof/>
          <w:sz w:val="26"/>
          <w:lang w:val="en-US"/>
        </w:rPr>
        <w:drawing>
          <wp:inline distT="0" distB="0" distL="0" distR="0" wp14:anchorId="396B0D3C" wp14:editId="7406D2DA">
            <wp:extent cx="5841718" cy="8262620"/>
            <wp:effectExtent l="0" t="0" r="0" b="0"/>
            <wp:docPr id="1224829406" name="Picture 122482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29406" name="Picture 1224829406"/>
                    <pic:cNvPicPr/>
                  </pic:nvPicPr>
                  <pic:blipFill>
                    <a:blip r:embed="rId104">
                      <a:extLst>
                        <a:ext uri="{28A0092B-C50C-407E-A947-70E740481C1C}">
                          <a14:useLocalDpi xmlns:a14="http://schemas.microsoft.com/office/drawing/2010/main" val="0"/>
                        </a:ext>
                      </a:extLst>
                    </a:blip>
                    <a:stretch>
                      <a:fillRect/>
                    </a:stretch>
                  </pic:blipFill>
                  <pic:spPr>
                    <a:xfrm>
                      <a:off x="0" y="0"/>
                      <a:ext cx="5843053" cy="8264508"/>
                    </a:xfrm>
                    <a:prstGeom prst="rect">
                      <a:avLst/>
                    </a:prstGeom>
                  </pic:spPr>
                </pic:pic>
              </a:graphicData>
            </a:graphic>
          </wp:inline>
        </w:drawing>
      </w:r>
    </w:p>
    <w:p w14:paraId="7978C6A1" w14:textId="77777777" w:rsidR="00F3334B" w:rsidRPr="00462319" w:rsidRDefault="00F3334B" w:rsidP="007A11B6">
      <w:pPr>
        <w:rPr>
          <w:i/>
          <w:sz w:val="26"/>
        </w:rPr>
      </w:pPr>
      <w:r w:rsidRPr="00462319">
        <w:rPr>
          <w:i/>
          <w:sz w:val="26"/>
        </w:rPr>
        <w:br w:type="page"/>
      </w:r>
    </w:p>
    <w:p w14:paraId="7F97FE80" w14:textId="77777777" w:rsidR="00F3334B" w:rsidRPr="00462319" w:rsidRDefault="00F3334B" w:rsidP="007A11B6">
      <w:pPr>
        <w:rPr>
          <w:i/>
          <w:sz w:val="26"/>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Xóa</w:t>
      </w:r>
      <w:proofErr w:type="spellEnd"/>
      <w:r w:rsidRPr="00462319">
        <w:rPr>
          <w:i/>
          <w:sz w:val="26"/>
          <w:lang w:val="en-US"/>
        </w:rPr>
        <w:t xml:space="preserve"> </w:t>
      </w:r>
      <w:proofErr w:type="spellStart"/>
      <w:r w:rsidRPr="00462319">
        <w:rPr>
          <w:i/>
          <w:sz w:val="26"/>
          <w:lang w:val="en-US"/>
        </w:rPr>
        <w:t>nhà</w:t>
      </w:r>
      <w:proofErr w:type="spellEnd"/>
      <w:r w:rsidRPr="00462319">
        <w:rPr>
          <w:i/>
          <w:sz w:val="26"/>
          <w:lang w:val="en-US"/>
        </w:rPr>
        <w:t xml:space="preserve"> </w:t>
      </w:r>
      <w:proofErr w:type="spellStart"/>
      <w:r w:rsidRPr="00462319">
        <w:rPr>
          <w:i/>
          <w:sz w:val="26"/>
          <w:lang w:val="en-US"/>
        </w:rPr>
        <w:t>cung</w:t>
      </w:r>
      <w:proofErr w:type="spellEnd"/>
      <w:r w:rsidRPr="00462319">
        <w:rPr>
          <w:i/>
          <w:sz w:val="26"/>
          <w:lang w:val="en-US"/>
        </w:rPr>
        <w:t xml:space="preserve"> </w:t>
      </w:r>
      <w:proofErr w:type="spellStart"/>
      <w:r w:rsidRPr="00462319">
        <w:rPr>
          <w:i/>
          <w:sz w:val="26"/>
          <w:lang w:val="en-US"/>
        </w:rPr>
        <w:t>cấp</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Pr="00462319">
        <w:rPr>
          <w:noProof/>
          <w:sz w:val="26"/>
          <w:lang w:val="en-US"/>
        </w:rPr>
        <w:drawing>
          <wp:inline distT="0" distB="0" distL="0" distR="0" wp14:anchorId="7E813087" wp14:editId="276CFFC8">
            <wp:extent cx="6014114" cy="8506460"/>
            <wp:effectExtent l="0" t="0" r="0" b="0"/>
            <wp:docPr id="1793844293" name="Picture 179384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44293" name="Picture 1793844293"/>
                    <pic:cNvPicPr/>
                  </pic:nvPicPr>
                  <pic:blipFill>
                    <a:blip r:embed="rId105">
                      <a:extLst>
                        <a:ext uri="{28A0092B-C50C-407E-A947-70E740481C1C}">
                          <a14:useLocalDpi xmlns:a14="http://schemas.microsoft.com/office/drawing/2010/main" val="0"/>
                        </a:ext>
                      </a:extLst>
                    </a:blip>
                    <a:stretch>
                      <a:fillRect/>
                    </a:stretch>
                  </pic:blipFill>
                  <pic:spPr>
                    <a:xfrm>
                      <a:off x="0" y="0"/>
                      <a:ext cx="6017811" cy="8511689"/>
                    </a:xfrm>
                    <a:prstGeom prst="rect">
                      <a:avLst/>
                    </a:prstGeom>
                  </pic:spPr>
                </pic:pic>
              </a:graphicData>
            </a:graphic>
          </wp:inline>
        </w:drawing>
      </w:r>
    </w:p>
    <w:p w14:paraId="21724732" w14:textId="77777777" w:rsidR="00F3334B" w:rsidRPr="00462319" w:rsidRDefault="00F3334B" w:rsidP="007A11B6">
      <w:pPr>
        <w:rPr>
          <w:i/>
          <w:sz w:val="26"/>
        </w:rPr>
      </w:pPr>
      <w:r w:rsidRPr="00462319">
        <w:rPr>
          <w:i/>
          <w:sz w:val="26"/>
        </w:rPr>
        <w:br w:type="page"/>
      </w:r>
    </w:p>
    <w:p w14:paraId="5983C4BB" w14:textId="77777777" w:rsidR="00F3334B" w:rsidRPr="00462319" w:rsidRDefault="00F3334B" w:rsidP="007A11B6">
      <w:pPr>
        <w:rPr>
          <w:i/>
          <w:sz w:val="26"/>
          <w:lang w:val="en-US"/>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Sửa</w:t>
      </w:r>
      <w:proofErr w:type="spellEnd"/>
      <w:r w:rsidRPr="00462319">
        <w:rPr>
          <w:i/>
          <w:sz w:val="26"/>
          <w:lang w:val="en-US"/>
        </w:rPr>
        <w:t xml:space="preserve"> </w:t>
      </w:r>
      <w:proofErr w:type="spellStart"/>
      <w:r w:rsidRPr="00462319">
        <w:rPr>
          <w:i/>
          <w:sz w:val="26"/>
          <w:lang w:val="en-US"/>
        </w:rPr>
        <w:t>nhà</w:t>
      </w:r>
      <w:proofErr w:type="spellEnd"/>
      <w:r w:rsidRPr="00462319">
        <w:rPr>
          <w:i/>
          <w:sz w:val="26"/>
          <w:lang w:val="en-US"/>
        </w:rPr>
        <w:t xml:space="preserve"> </w:t>
      </w:r>
      <w:proofErr w:type="spellStart"/>
      <w:r w:rsidRPr="00462319">
        <w:rPr>
          <w:i/>
          <w:sz w:val="26"/>
          <w:lang w:val="en-US"/>
        </w:rPr>
        <w:t>cung</w:t>
      </w:r>
      <w:proofErr w:type="spellEnd"/>
      <w:r w:rsidRPr="00462319">
        <w:rPr>
          <w:i/>
          <w:sz w:val="26"/>
          <w:lang w:val="en-US"/>
        </w:rPr>
        <w:t xml:space="preserve"> </w:t>
      </w:r>
      <w:proofErr w:type="spellStart"/>
      <w:r w:rsidRPr="00462319">
        <w:rPr>
          <w:i/>
          <w:sz w:val="26"/>
          <w:lang w:val="en-US"/>
        </w:rPr>
        <w:t>cấp</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Pr="00462319">
        <w:rPr>
          <w:noProof/>
          <w:sz w:val="26"/>
          <w:lang w:val="en-US"/>
        </w:rPr>
        <w:drawing>
          <wp:inline distT="0" distB="0" distL="0" distR="0" wp14:anchorId="13C97B8C" wp14:editId="65FF7F91">
            <wp:extent cx="6181123" cy="8742680"/>
            <wp:effectExtent l="0" t="0" r="0" b="0"/>
            <wp:docPr id="1824955922" name="Picture 182495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5922" name="Picture 1824955922"/>
                    <pic:cNvPicPr/>
                  </pic:nvPicPr>
                  <pic:blipFill>
                    <a:blip r:embed="rId106">
                      <a:extLst>
                        <a:ext uri="{28A0092B-C50C-407E-A947-70E740481C1C}">
                          <a14:useLocalDpi xmlns:a14="http://schemas.microsoft.com/office/drawing/2010/main" val="0"/>
                        </a:ext>
                      </a:extLst>
                    </a:blip>
                    <a:stretch>
                      <a:fillRect/>
                    </a:stretch>
                  </pic:blipFill>
                  <pic:spPr>
                    <a:xfrm>
                      <a:off x="0" y="0"/>
                      <a:ext cx="6183070" cy="8745434"/>
                    </a:xfrm>
                    <a:prstGeom prst="rect">
                      <a:avLst/>
                    </a:prstGeom>
                  </pic:spPr>
                </pic:pic>
              </a:graphicData>
            </a:graphic>
          </wp:inline>
        </w:drawing>
      </w:r>
      <w:r w:rsidRPr="00462319">
        <w:rPr>
          <w:i/>
          <w:sz w:val="26"/>
        </w:rPr>
        <w:t xml:space="preserve"> </w:t>
      </w:r>
    </w:p>
    <w:p w14:paraId="01A53C7D" w14:textId="77777777" w:rsidR="00F3334B" w:rsidRPr="00462319" w:rsidRDefault="00F3334B" w:rsidP="007A11B6">
      <w:pPr>
        <w:rPr>
          <w:i/>
          <w:sz w:val="26"/>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r w:rsidRPr="00462319">
        <w:rPr>
          <w:i/>
          <w:sz w:val="26"/>
          <w:lang w:val="en-US"/>
        </w:rPr>
        <w:t xml:space="preserve">Xem </w:t>
      </w:r>
      <w:proofErr w:type="spellStart"/>
      <w:r w:rsidRPr="00462319">
        <w:rPr>
          <w:i/>
          <w:sz w:val="26"/>
          <w:lang w:val="en-US"/>
        </w:rPr>
        <w:t>nhà</w:t>
      </w:r>
      <w:proofErr w:type="spellEnd"/>
      <w:r w:rsidRPr="00462319">
        <w:rPr>
          <w:i/>
          <w:sz w:val="26"/>
          <w:lang w:val="en-US"/>
        </w:rPr>
        <w:t xml:space="preserve"> </w:t>
      </w:r>
      <w:proofErr w:type="spellStart"/>
      <w:r w:rsidRPr="00462319">
        <w:rPr>
          <w:i/>
          <w:sz w:val="26"/>
          <w:lang w:val="en-US"/>
        </w:rPr>
        <w:t>cung</w:t>
      </w:r>
      <w:proofErr w:type="spellEnd"/>
      <w:r w:rsidRPr="00462319">
        <w:rPr>
          <w:i/>
          <w:sz w:val="26"/>
          <w:lang w:val="en-US"/>
        </w:rPr>
        <w:t xml:space="preserve"> </w:t>
      </w:r>
      <w:proofErr w:type="spellStart"/>
      <w:r w:rsidRPr="00462319">
        <w:rPr>
          <w:i/>
          <w:sz w:val="26"/>
          <w:lang w:val="en-US"/>
        </w:rPr>
        <w:t>cấp</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Pr="00462319">
        <w:rPr>
          <w:noProof/>
          <w:sz w:val="26"/>
          <w:lang w:val="en-US"/>
        </w:rPr>
        <w:drawing>
          <wp:inline distT="0" distB="0" distL="0" distR="0" wp14:anchorId="24223D57" wp14:editId="11C53A0A">
            <wp:extent cx="6030276" cy="8529320"/>
            <wp:effectExtent l="0" t="0" r="0" b="0"/>
            <wp:docPr id="2136640936" name="Picture 213664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0936" name="Picture 2136640936"/>
                    <pic:cNvPicPr/>
                  </pic:nvPicPr>
                  <pic:blipFill>
                    <a:blip r:embed="rId107">
                      <a:extLst>
                        <a:ext uri="{28A0092B-C50C-407E-A947-70E740481C1C}">
                          <a14:useLocalDpi xmlns:a14="http://schemas.microsoft.com/office/drawing/2010/main" val="0"/>
                        </a:ext>
                      </a:extLst>
                    </a:blip>
                    <a:stretch>
                      <a:fillRect/>
                    </a:stretch>
                  </pic:blipFill>
                  <pic:spPr>
                    <a:xfrm>
                      <a:off x="0" y="0"/>
                      <a:ext cx="6031729" cy="8531375"/>
                    </a:xfrm>
                    <a:prstGeom prst="rect">
                      <a:avLst/>
                    </a:prstGeom>
                  </pic:spPr>
                </pic:pic>
              </a:graphicData>
            </a:graphic>
          </wp:inline>
        </w:drawing>
      </w:r>
      <w:r w:rsidRPr="00462319">
        <w:rPr>
          <w:i/>
          <w:sz w:val="26"/>
        </w:rPr>
        <w:t xml:space="preserve"> </w:t>
      </w:r>
    </w:p>
    <w:p w14:paraId="2AF333C7" w14:textId="77777777" w:rsidR="00F3334B" w:rsidRPr="00462319" w:rsidRDefault="00F3334B" w:rsidP="007A11B6">
      <w:pPr>
        <w:rPr>
          <w:i/>
          <w:sz w:val="26"/>
        </w:rPr>
      </w:pPr>
      <w:r w:rsidRPr="00462319">
        <w:rPr>
          <w:i/>
          <w:sz w:val="26"/>
        </w:rPr>
        <w:br w:type="page"/>
      </w:r>
    </w:p>
    <w:p w14:paraId="1313C7B7" w14:textId="77777777" w:rsidR="00F3334B" w:rsidRPr="00462319" w:rsidRDefault="00F3334B" w:rsidP="007A11B6">
      <w:pPr>
        <w:rPr>
          <w:i/>
          <w:sz w:val="26"/>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Thêm</w:t>
      </w:r>
      <w:proofErr w:type="spellEnd"/>
      <w:r w:rsidRPr="00462319">
        <w:rPr>
          <w:i/>
          <w:sz w:val="26"/>
          <w:lang w:val="en-US"/>
        </w:rPr>
        <w:t xml:space="preserve"> </w:t>
      </w:r>
      <w:proofErr w:type="spellStart"/>
      <w:r w:rsidRPr="00462319">
        <w:rPr>
          <w:i/>
          <w:sz w:val="26"/>
          <w:lang w:val="en-US"/>
        </w:rPr>
        <w:t>khách</w:t>
      </w:r>
      <w:proofErr w:type="spellEnd"/>
      <w:r w:rsidRPr="00462319">
        <w:rPr>
          <w:i/>
          <w:sz w:val="26"/>
          <w:lang w:val="en-US"/>
        </w:rPr>
        <w:t xml:space="preserve"> </w:t>
      </w:r>
      <w:proofErr w:type="spellStart"/>
      <w:r w:rsidRPr="00462319">
        <w:rPr>
          <w:i/>
          <w:sz w:val="26"/>
          <w:lang w:val="en-US"/>
        </w:rPr>
        <w:t>hàng</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Pr="00462319">
        <w:rPr>
          <w:noProof/>
          <w:sz w:val="26"/>
          <w:lang w:val="en-US"/>
        </w:rPr>
        <w:drawing>
          <wp:inline distT="0" distB="0" distL="0" distR="0" wp14:anchorId="1F4832DF" wp14:editId="6EC14470">
            <wp:extent cx="6084150" cy="8605520"/>
            <wp:effectExtent l="0" t="0" r="0" b="0"/>
            <wp:docPr id="544198094" name="Picture 54419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98094" name="Picture 544198094"/>
                    <pic:cNvPicPr/>
                  </pic:nvPicPr>
                  <pic:blipFill>
                    <a:blip r:embed="rId108">
                      <a:extLst>
                        <a:ext uri="{28A0092B-C50C-407E-A947-70E740481C1C}">
                          <a14:useLocalDpi xmlns:a14="http://schemas.microsoft.com/office/drawing/2010/main" val="0"/>
                        </a:ext>
                      </a:extLst>
                    </a:blip>
                    <a:stretch>
                      <a:fillRect/>
                    </a:stretch>
                  </pic:blipFill>
                  <pic:spPr>
                    <a:xfrm>
                      <a:off x="0" y="0"/>
                      <a:ext cx="6084881" cy="8606554"/>
                    </a:xfrm>
                    <a:prstGeom prst="rect">
                      <a:avLst/>
                    </a:prstGeom>
                  </pic:spPr>
                </pic:pic>
              </a:graphicData>
            </a:graphic>
          </wp:inline>
        </w:drawing>
      </w:r>
      <w:r w:rsidRPr="00462319">
        <w:rPr>
          <w:i/>
          <w:sz w:val="26"/>
        </w:rPr>
        <w:t xml:space="preserve"> </w:t>
      </w:r>
    </w:p>
    <w:p w14:paraId="7E1E24A7" w14:textId="77777777" w:rsidR="00F3334B" w:rsidRPr="00462319" w:rsidRDefault="00F3334B" w:rsidP="007A11B6">
      <w:pPr>
        <w:rPr>
          <w:i/>
          <w:sz w:val="26"/>
        </w:rPr>
      </w:pPr>
      <w:r w:rsidRPr="00462319">
        <w:rPr>
          <w:i/>
          <w:sz w:val="26"/>
        </w:rPr>
        <w:br w:type="page"/>
      </w:r>
    </w:p>
    <w:p w14:paraId="01A611CD" w14:textId="77777777" w:rsidR="00F3334B" w:rsidRPr="00462319" w:rsidRDefault="00F3334B" w:rsidP="007A11B6">
      <w:pPr>
        <w:rPr>
          <w:i/>
          <w:sz w:val="26"/>
          <w:szCs w:val="26"/>
        </w:rPr>
      </w:pPr>
      <w:r w:rsidRPr="00462319">
        <w:rPr>
          <w:i/>
          <w:sz w:val="26"/>
          <w:szCs w:val="26"/>
        </w:rPr>
        <w:lastRenderedPageBreak/>
        <w:t>Biểu</w:t>
      </w:r>
      <w:r w:rsidRPr="00462319">
        <w:rPr>
          <w:i/>
          <w:spacing w:val="-1"/>
          <w:sz w:val="26"/>
          <w:szCs w:val="26"/>
        </w:rPr>
        <w:t xml:space="preserve"> </w:t>
      </w:r>
      <w:r w:rsidRPr="00462319">
        <w:rPr>
          <w:i/>
          <w:sz w:val="26"/>
          <w:szCs w:val="26"/>
        </w:rPr>
        <w:t>đồ</w:t>
      </w:r>
      <w:r w:rsidRPr="00462319">
        <w:rPr>
          <w:i/>
          <w:spacing w:val="-3"/>
          <w:sz w:val="26"/>
          <w:szCs w:val="26"/>
        </w:rPr>
        <w:t xml:space="preserve"> </w:t>
      </w:r>
      <w:r w:rsidRPr="00462319">
        <w:rPr>
          <w:i/>
          <w:sz w:val="26"/>
          <w:szCs w:val="26"/>
        </w:rPr>
        <w:t>trình</w:t>
      </w:r>
      <w:r w:rsidRPr="00462319">
        <w:rPr>
          <w:i/>
          <w:spacing w:val="-1"/>
          <w:sz w:val="26"/>
          <w:szCs w:val="26"/>
        </w:rPr>
        <w:t xml:space="preserve"> </w:t>
      </w:r>
      <w:r w:rsidRPr="00462319">
        <w:rPr>
          <w:i/>
          <w:sz w:val="26"/>
          <w:szCs w:val="26"/>
        </w:rPr>
        <w:t>tự</w:t>
      </w:r>
      <w:r w:rsidRPr="00462319">
        <w:rPr>
          <w:i/>
          <w:spacing w:val="-3"/>
          <w:sz w:val="26"/>
          <w:szCs w:val="26"/>
        </w:rPr>
        <w:t xml:space="preserve"> </w:t>
      </w:r>
      <w:r w:rsidRPr="00462319">
        <w:rPr>
          <w:i/>
          <w:sz w:val="26"/>
          <w:szCs w:val="26"/>
        </w:rPr>
        <w:t>cho</w:t>
      </w:r>
      <w:r w:rsidRPr="00462319">
        <w:rPr>
          <w:i/>
          <w:spacing w:val="-3"/>
          <w:sz w:val="26"/>
          <w:szCs w:val="26"/>
        </w:rPr>
        <w:t xml:space="preserve"> </w:t>
      </w:r>
      <w:r w:rsidRPr="00462319">
        <w:rPr>
          <w:i/>
          <w:sz w:val="26"/>
          <w:szCs w:val="26"/>
        </w:rPr>
        <w:t>usecase</w:t>
      </w:r>
      <w:r w:rsidRPr="00462319">
        <w:rPr>
          <w:i/>
          <w:spacing w:val="-2"/>
          <w:sz w:val="26"/>
          <w:szCs w:val="26"/>
        </w:rPr>
        <w:t xml:space="preserve"> </w:t>
      </w:r>
      <w:r w:rsidRPr="00462319">
        <w:rPr>
          <w:i/>
          <w:sz w:val="26"/>
          <w:szCs w:val="26"/>
        </w:rPr>
        <w:t>“</w:t>
      </w:r>
      <w:proofErr w:type="spellStart"/>
      <w:r w:rsidRPr="00462319">
        <w:rPr>
          <w:i/>
          <w:sz w:val="26"/>
          <w:szCs w:val="26"/>
          <w:lang w:val="en-US"/>
        </w:rPr>
        <w:t>Xóa</w:t>
      </w:r>
      <w:proofErr w:type="spellEnd"/>
      <w:r w:rsidRPr="00462319">
        <w:rPr>
          <w:i/>
          <w:sz w:val="26"/>
          <w:szCs w:val="26"/>
          <w:lang w:val="en-US"/>
        </w:rPr>
        <w:t xml:space="preserve"> </w:t>
      </w:r>
      <w:proofErr w:type="spellStart"/>
      <w:r w:rsidRPr="00462319">
        <w:rPr>
          <w:i/>
          <w:sz w:val="26"/>
          <w:szCs w:val="26"/>
          <w:lang w:val="en-US"/>
        </w:rPr>
        <w:t>khách</w:t>
      </w:r>
      <w:proofErr w:type="spellEnd"/>
      <w:r w:rsidRPr="00462319">
        <w:rPr>
          <w:i/>
          <w:sz w:val="26"/>
          <w:szCs w:val="26"/>
          <w:lang w:val="en-US"/>
        </w:rPr>
        <w:t xml:space="preserve"> </w:t>
      </w:r>
      <w:proofErr w:type="spellStart"/>
      <w:r w:rsidRPr="00462319">
        <w:rPr>
          <w:i/>
          <w:sz w:val="26"/>
          <w:szCs w:val="26"/>
          <w:lang w:val="en-US"/>
        </w:rPr>
        <w:t>hàng</w:t>
      </w:r>
      <w:proofErr w:type="spellEnd"/>
      <w:r w:rsidRPr="00462319">
        <w:rPr>
          <w:i/>
          <w:sz w:val="26"/>
          <w:szCs w:val="26"/>
        </w:rPr>
        <w:t>”</w:t>
      </w:r>
      <w:r w:rsidRPr="00462319">
        <w:rPr>
          <w:i/>
          <w:spacing w:val="-1"/>
          <w:sz w:val="26"/>
          <w:szCs w:val="26"/>
        </w:rPr>
        <w:t xml:space="preserve"> </w:t>
      </w:r>
      <w:r w:rsidRPr="00462319">
        <w:rPr>
          <w:i/>
          <w:sz w:val="26"/>
          <w:szCs w:val="26"/>
        </w:rPr>
        <w:t>phân</w:t>
      </w:r>
      <w:r w:rsidRPr="00462319">
        <w:rPr>
          <w:i/>
          <w:spacing w:val="-1"/>
          <w:sz w:val="26"/>
          <w:szCs w:val="26"/>
        </w:rPr>
        <w:t xml:space="preserve"> </w:t>
      </w:r>
      <w:r w:rsidRPr="00462319">
        <w:rPr>
          <w:i/>
          <w:sz w:val="26"/>
          <w:szCs w:val="26"/>
        </w:rPr>
        <w:t>bổ</w:t>
      </w:r>
      <w:r w:rsidRPr="00462319">
        <w:rPr>
          <w:i/>
          <w:spacing w:val="-3"/>
          <w:sz w:val="26"/>
          <w:szCs w:val="26"/>
        </w:rPr>
        <w:t xml:space="preserve"> </w:t>
      </w:r>
      <w:r w:rsidRPr="00462319">
        <w:rPr>
          <w:i/>
          <w:sz w:val="26"/>
          <w:szCs w:val="26"/>
        </w:rPr>
        <w:t>trách</w:t>
      </w:r>
      <w:r w:rsidRPr="00462319">
        <w:rPr>
          <w:i/>
          <w:spacing w:val="-3"/>
          <w:sz w:val="26"/>
          <w:szCs w:val="26"/>
        </w:rPr>
        <w:t xml:space="preserve"> </w:t>
      </w:r>
      <w:r w:rsidRPr="00462319">
        <w:rPr>
          <w:i/>
          <w:sz w:val="26"/>
          <w:szCs w:val="26"/>
        </w:rPr>
        <w:t>nhiệm</w:t>
      </w:r>
      <w:r w:rsidRPr="00462319">
        <w:rPr>
          <w:i/>
          <w:spacing w:val="-3"/>
          <w:sz w:val="26"/>
          <w:szCs w:val="26"/>
        </w:rPr>
        <w:t xml:space="preserve"> </w:t>
      </w:r>
      <w:r w:rsidRPr="00462319">
        <w:rPr>
          <w:i/>
          <w:sz w:val="26"/>
          <w:szCs w:val="26"/>
        </w:rPr>
        <w:t>ca</w:t>
      </w:r>
      <w:r w:rsidRPr="00462319">
        <w:rPr>
          <w:i/>
          <w:spacing w:val="-3"/>
          <w:sz w:val="26"/>
          <w:szCs w:val="26"/>
        </w:rPr>
        <w:t xml:space="preserve"> </w:t>
      </w:r>
      <w:r w:rsidRPr="00462319">
        <w:rPr>
          <w:i/>
          <w:sz w:val="26"/>
          <w:szCs w:val="26"/>
        </w:rPr>
        <w:t>sử</w:t>
      </w:r>
      <w:r w:rsidRPr="00462319">
        <w:rPr>
          <w:i/>
          <w:spacing w:val="-3"/>
          <w:sz w:val="26"/>
          <w:szCs w:val="26"/>
        </w:rPr>
        <w:t xml:space="preserve"> </w:t>
      </w:r>
      <w:r w:rsidRPr="00462319">
        <w:rPr>
          <w:i/>
          <w:sz w:val="26"/>
          <w:szCs w:val="26"/>
        </w:rPr>
        <w:t>dụng</w:t>
      </w:r>
      <w:r w:rsidRPr="00462319">
        <w:rPr>
          <w:i/>
          <w:spacing w:val="-1"/>
          <w:sz w:val="26"/>
          <w:szCs w:val="26"/>
        </w:rPr>
        <w:t xml:space="preserve"> </w:t>
      </w:r>
      <w:r w:rsidRPr="00462319">
        <w:rPr>
          <w:i/>
          <w:sz w:val="26"/>
          <w:szCs w:val="26"/>
        </w:rPr>
        <w:t>cho</w:t>
      </w:r>
      <w:r w:rsidRPr="00462319">
        <w:rPr>
          <w:i/>
          <w:spacing w:val="-62"/>
          <w:sz w:val="26"/>
          <w:szCs w:val="26"/>
        </w:rPr>
        <w:t xml:space="preserve"> </w:t>
      </w:r>
      <w:r w:rsidRPr="00462319">
        <w:rPr>
          <w:i/>
          <w:sz w:val="26"/>
          <w:szCs w:val="26"/>
        </w:rPr>
        <w:t>các</w:t>
      </w:r>
      <w:r w:rsidRPr="00462319">
        <w:rPr>
          <w:i/>
          <w:spacing w:val="-2"/>
          <w:sz w:val="26"/>
          <w:szCs w:val="26"/>
        </w:rPr>
        <w:t xml:space="preserve"> </w:t>
      </w:r>
      <w:r w:rsidRPr="00462319">
        <w:rPr>
          <w:i/>
          <w:sz w:val="26"/>
          <w:szCs w:val="26"/>
        </w:rPr>
        <w:t>đối tượng của các</w:t>
      </w:r>
      <w:r w:rsidRPr="00462319">
        <w:rPr>
          <w:i/>
          <w:spacing w:val="1"/>
          <w:sz w:val="26"/>
          <w:szCs w:val="26"/>
        </w:rPr>
        <w:t xml:space="preserve"> </w:t>
      </w:r>
      <w:r w:rsidRPr="00462319">
        <w:rPr>
          <w:i/>
          <w:sz w:val="26"/>
          <w:szCs w:val="26"/>
        </w:rPr>
        <w:t>lớp phân</w:t>
      </w:r>
      <w:r w:rsidRPr="00462319">
        <w:rPr>
          <w:i/>
          <w:spacing w:val="-2"/>
          <w:sz w:val="26"/>
          <w:szCs w:val="26"/>
        </w:rPr>
        <w:t xml:space="preserve"> </w:t>
      </w:r>
      <w:r w:rsidRPr="00462319">
        <w:rPr>
          <w:i/>
          <w:sz w:val="26"/>
          <w:szCs w:val="26"/>
        </w:rPr>
        <w:t>tích</w:t>
      </w:r>
      <w:r w:rsidRPr="00462319">
        <w:rPr>
          <w:i/>
          <w:spacing w:val="-2"/>
          <w:sz w:val="26"/>
          <w:szCs w:val="26"/>
        </w:rPr>
        <w:t xml:space="preserve"> </w:t>
      </w:r>
      <w:r w:rsidRPr="00462319">
        <w:rPr>
          <w:i/>
          <w:sz w:val="26"/>
          <w:szCs w:val="26"/>
        </w:rPr>
        <w:t>:</w:t>
      </w:r>
      <w:r w:rsidRPr="00462319">
        <w:rPr>
          <w:noProof/>
          <w:sz w:val="26"/>
          <w:lang w:val="en-US"/>
        </w:rPr>
        <w:drawing>
          <wp:inline distT="0" distB="0" distL="0" distR="0" wp14:anchorId="6DCF7191" wp14:editId="6823C835">
            <wp:extent cx="6111087" cy="8643620"/>
            <wp:effectExtent l="0" t="0" r="0" b="0"/>
            <wp:docPr id="1937644527" name="Picture 193764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4527" name="Picture 1937644527"/>
                    <pic:cNvPicPr/>
                  </pic:nvPicPr>
                  <pic:blipFill>
                    <a:blip r:embed="rId109">
                      <a:extLst>
                        <a:ext uri="{28A0092B-C50C-407E-A947-70E740481C1C}">
                          <a14:useLocalDpi xmlns:a14="http://schemas.microsoft.com/office/drawing/2010/main" val="0"/>
                        </a:ext>
                      </a:extLst>
                    </a:blip>
                    <a:stretch>
                      <a:fillRect/>
                    </a:stretch>
                  </pic:blipFill>
                  <pic:spPr>
                    <a:xfrm>
                      <a:off x="0" y="0"/>
                      <a:ext cx="6112046" cy="8644977"/>
                    </a:xfrm>
                    <a:prstGeom prst="rect">
                      <a:avLst/>
                    </a:prstGeom>
                  </pic:spPr>
                </pic:pic>
              </a:graphicData>
            </a:graphic>
          </wp:inline>
        </w:drawing>
      </w:r>
      <w:r w:rsidRPr="00462319">
        <w:rPr>
          <w:i/>
          <w:sz w:val="26"/>
          <w:szCs w:val="26"/>
        </w:rPr>
        <w:t xml:space="preserve"> </w:t>
      </w:r>
    </w:p>
    <w:p w14:paraId="4E85B069" w14:textId="77777777" w:rsidR="003C322B" w:rsidRPr="00462319" w:rsidRDefault="00F3334B" w:rsidP="007A11B6">
      <w:pPr>
        <w:rPr>
          <w:i/>
          <w:sz w:val="26"/>
        </w:rPr>
      </w:pPr>
      <w:r w:rsidRPr="00462319">
        <w:rPr>
          <w:i/>
          <w:sz w:val="26"/>
        </w:rPr>
        <w:lastRenderedPageBreak/>
        <w:t>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proofErr w:type="spellStart"/>
      <w:r w:rsidRPr="00462319">
        <w:rPr>
          <w:i/>
          <w:sz w:val="26"/>
          <w:lang w:val="en-US"/>
        </w:rPr>
        <w:t>Sửa</w:t>
      </w:r>
      <w:proofErr w:type="spellEnd"/>
      <w:r w:rsidRPr="00462319">
        <w:rPr>
          <w:i/>
          <w:sz w:val="26"/>
          <w:lang w:val="en-US"/>
        </w:rPr>
        <w:t xml:space="preserve"> </w:t>
      </w:r>
      <w:proofErr w:type="spellStart"/>
      <w:r w:rsidRPr="00462319">
        <w:rPr>
          <w:i/>
          <w:sz w:val="26"/>
          <w:lang w:val="en-US"/>
        </w:rPr>
        <w:t>khách</w:t>
      </w:r>
      <w:proofErr w:type="spellEnd"/>
      <w:r w:rsidRPr="00462319">
        <w:rPr>
          <w:i/>
          <w:sz w:val="26"/>
          <w:lang w:val="en-US"/>
        </w:rPr>
        <w:t xml:space="preserve"> </w:t>
      </w:r>
      <w:proofErr w:type="spellStart"/>
      <w:r w:rsidRPr="00462319">
        <w:rPr>
          <w:i/>
          <w:sz w:val="26"/>
          <w:lang w:val="en-US"/>
        </w:rPr>
        <w:t>hàng</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Pr="00462319">
        <w:rPr>
          <w:noProof/>
          <w:sz w:val="26"/>
          <w:lang w:val="en-US"/>
        </w:rPr>
        <w:drawing>
          <wp:inline distT="0" distB="0" distL="0" distR="0" wp14:anchorId="6ADB8D45" wp14:editId="1504372A">
            <wp:extent cx="6073375" cy="8590280"/>
            <wp:effectExtent l="0" t="0" r="0" b="0"/>
            <wp:docPr id="1033817648" name="Picture 103381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17648" name="Picture 1033817648"/>
                    <pic:cNvPicPr/>
                  </pic:nvPicPr>
                  <pic:blipFill>
                    <a:blip r:embed="rId110">
                      <a:extLst>
                        <a:ext uri="{28A0092B-C50C-407E-A947-70E740481C1C}">
                          <a14:useLocalDpi xmlns:a14="http://schemas.microsoft.com/office/drawing/2010/main" val="0"/>
                        </a:ext>
                      </a:extLst>
                    </a:blip>
                    <a:stretch>
                      <a:fillRect/>
                    </a:stretch>
                  </pic:blipFill>
                  <pic:spPr>
                    <a:xfrm>
                      <a:off x="0" y="0"/>
                      <a:ext cx="6074799" cy="8592294"/>
                    </a:xfrm>
                    <a:prstGeom prst="rect">
                      <a:avLst/>
                    </a:prstGeom>
                  </pic:spPr>
                </pic:pic>
              </a:graphicData>
            </a:graphic>
          </wp:inline>
        </w:drawing>
      </w:r>
    </w:p>
    <w:p w14:paraId="5B8049E5" w14:textId="77777777" w:rsidR="003C322B" w:rsidRPr="00462319" w:rsidRDefault="003C322B" w:rsidP="007A11B6">
      <w:pPr>
        <w:rPr>
          <w:i/>
          <w:sz w:val="26"/>
        </w:rPr>
      </w:pPr>
      <w:r w:rsidRPr="00462319">
        <w:rPr>
          <w:i/>
          <w:sz w:val="26"/>
        </w:rPr>
        <w:br w:type="page"/>
      </w:r>
    </w:p>
    <w:p w14:paraId="59A790BD" w14:textId="6F04749D" w:rsidR="00061F2F" w:rsidRPr="00462319" w:rsidRDefault="003C322B" w:rsidP="007A11B6">
      <w:pPr>
        <w:rPr>
          <w:sz w:val="26"/>
          <w:lang w:val="en-US"/>
        </w:rPr>
        <w:sectPr w:rsidR="00061F2F" w:rsidRPr="00462319" w:rsidSect="00F53647">
          <w:pgSz w:w="11910" w:h="16840"/>
          <w:pgMar w:top="720" w:right="720" w:bottom="720" w:left="720" w:header="732" w:footer="1068" w:gutter="0"/>
          <w:cols w:space="720"/>
          <w:docGrid w:linePitch="299"/>
        </w:sectPr>
      </w:pPr>
      <w:r w:rsidRPr="00462319">
        <w:rPr>
          <w:i/>
          <w:sz w:val="26"/>
        </w:rPr>
        <w:lastRenderedPageBreak/>
        <w:t xml:space="preserve"> Biểu</w:t>
      </w:r>
      <w:r w:rsidRPr="00462319">
        <w:rPr>
          <w:i/>
          <w:spacing w:val="-1"/>
          <w:sz w:val="26"/>
        </w:rPr>
        <w:t xml:space="preserve"> </w:t>
      </w:r>
      <w:r w:rsidRPr="00462319">
        <w:rPr>
          <w:i/>
          <w:sz w:val="26"/>
        </w:rPr>
        <w:t>đồ</w:t>
      </w:r>
      <w:r w:rsidRPr="00462319">
        <w:rPr>
          <w:i/>
          <w:spacing w:val="-3"/>
          <w:sz w:val="26"/>
        </w:rPr>
        <w:t xml:space="preserve"> </w:t>
      </w:r>
      <w:r w:rsidRPr="00462319">
        <w:rPr>
          <w:i/>
          <w:sz w:val="26"/>
        </w:rPr>
        <w:t>trình</w:t>
      </w:r>
      <w:r w:rsidRPr="00462319">
        <w:rPr>
          <w:i/>
          <w:spacing w:val="-1"/>
          <w:sz w:val="26"/>
        </w:rPr>
        <w:t xml:space="preserve"> </w:t>
      </w:r>
      <w:r w:rsidRPr="00462319">
        <w:rPr>
          <w:i/>
          <w:sz w:val="26"/>
        </w:rPr>
        <w:t>tự</w:t>
      </w:r>
      <w:r w:rsidRPr="00462319">
        <w:rPr>
          <w:i/>
          <w:spacing w:val="-3"/>
          <w:sz w:val="26"/>
        </w:rPr>
        <w:t xml:space="preserve"> </w:t>
      </w:r>
      <w:r w:rsidRPr="00462319">
        <w:rPr>
          <w:i/>
          <w:sz w:val="26"/>
        </w:rPr>
        <w:t>cho</w:t>
      </w:r>
      <w:r w:rsidRPr="00462319">
        <w:rPr>
          <w:i/>
          <w:spacing w:val="-3"/>
          <w:sz w:val="26"/>
        </w:rPr>
        <w:t xml:space="preserve"> </w:t>
      </w:r>
      <w:r w:rsidRPr="00462319">
        <w:rPr>
          <w:i/>
          <w:sz w:val="26"/>
        </w:rPr>
        <w:t>usecase</w:t>
      </w:r>
      <w:r w:rsidRPr="00462319">
        <w:rPr>
          <w:i/>
          <w:spacing w:val="-2"/>
          <w:sz w:val="26"/>
        </w:rPr>
        <w:t xml:space="preserve"> </w:t>
      </w:r>
      <w:r w:rsidRPr="00462319">
        <w:rPr>
          <w:i/>
          <w:sz w:val="26"/>
        </w:rPr>
        <w:t>“</w:t>
      </w:r>
      <w:r w:rsidRPr="00462319">
        <w:rPr>
          <w:i/>
          <w:sz w:val="26"/>
          <w:lang w:val="en-US"/>
        </w:rPr>
        <w:t xml:space="preserve">Xem </w:t>
      </w:r>
      <w:proofErr w:type="spellStart"/>
      <w:r w:rsidRPr="00462319">
        <w:rPr>
          <w:i/>
          <w:sz w:val="26"/>
          <w:lang w:val="en-US"/>
        </w:rPr>
        <w:t>khách</w:t>
      </w:r>
      <w:proofErr w:type="spellEnd"/>
      <w:r w:rsidRPr="00462319">
        <w:rPr>
          <w:i/>
          <w:sz w:val="26"/>
          <w:lang w:val="en-US"/>
        </w:rPr>
        <w:t xml:space="preserve"> </w:t>
      </w:r>
      <w:proofErr w:type="spellStart"/>
      <w:r w:rsidRPr="00462319">
        <w:rPr>
          <w:i/>
          <w:sz w:val="26"/>
          <w:lang w:val="en-US"/>
        </w:rPr>
        <w:t>hàng</w:t>
      </w:r>
      <w:proofErr w:type="spellEnd"/>
      <w:r w:rsidRPr="00462319">
        <w:rPr>
          <w:i/>
          <w:sz w:val="26"/>
        </w:rPr>
        <w:t>”</w:t>
      </w:r>
      <w:r w:rsidRPr="00462319">
        <w:rPr>
          <w:i/>
          <w:spacing w:val="-1"/>
          <w:sz w:val="26"/>
        </w:rPr>
        <w:t xml:space="preserve"> </w:t>
      </w:r>
      <w:r w:rsidRPr="00462319">
        <w:rPr>
          <w:i/>
          <w:sz w:val="26"/>
        </w:rPr>
        <w:t>phân</w:t>
      </w:r>
      <w:r w:rsidRPr="00462319">
        <w:rPr>
          <w:i/>
          <w:spacing w:val="-1"/>
          <w:sz w:val="26"/>
        </w:rPr>
        <w:t xml:space="preserve"> </w:t>
      </w:r>
      <w:r w:rsidRPr="00462319">
        <w:rPr>
          <w:i/>
          <w:sz w:val="26"/>
        </w:rPr>
        <w:t>bổ</w:t>
      </w:r>
      <w:r w:rsidRPr="00462319">
        <w:rPr>
          <w:i/>
          <w:spacing w:val="-3"/>
          <w:sz w:val="26"/>
        </w:rPr>
        <w:t xml:space="preserve"> </w:t>
      </w:r>
      <w:r w:rsidRPr="00462319">
        <w:rPr>
          <w:i/>
          <w:sz w:val="26"/>
        </w:rPr>
        <w:t>trách</w:t>
      </w:r>
      <w:r w:rsidRPr="00462319">
        <w:rPr>
          <w:i/>
          <w:spacing w:val="-3"/>
          <w:sz w:val="26"/>
        </w:rPr>
        <w:t xml:space="preserve"> </w:t>
      </w:r>
      <w:r w:rsidRPr="00462319">
        <w:rPr>
          <w:i/>
          <w:sz w:val="26"/>
        </w:rPr>
        <w:t>nhiệm</w:t>
      </w:r>
      <w:r w:rsidRPr="00462319">
        <w:rPr>
          <w:i/>
          <w:spacing w:val="-3"/>
          <w:sz w:val="26"/>
        </w:rPr>
        <w:t xml:space="preserve"> </w:t>
      </w:r>
      <w:r w:rsidRPr="00462319">
        <w:rPr>
          <w:i/>
          <w:sz w:val="26"/>
        </w:rPr>
        <w:t>ca</w:t>
      </w:r>
      <w:r w:rsidRPr="00462319">
        <w:rPr>
          <w:i/>
          <w:spacing w:val="-3"/>
          <w:sz w:val="26"/>
        </w:rPr>
        <w:t xml:space="preserve"> </w:t>
      </w:r>
      <w:r w:rsidRPr="00462319">
        <w:rPr>
          <w:i/>
          <w:sz w:val="26"/>
        </w:rPr>
        <w:t>sử</w:t>
      </w:r>
      <w:r w:rsidRPr="00462319">
        <w:rPr>
          <w:i/>
          <w:spacing w:val="-3"/>
          <w:sz w:val="26"/>
        </w:rPr>
        <w:t xml:space="preserve"> </w:t>
      </w:r>
      <w:r w:rsidRPr="00462319">
        <w:rPr>
          <w:i/>
          <w:sz w:val="26"/>
        </w:rPr>
        <w:t>dụng</w:t>
      </w:r>
      <w:r w:rsidRPr="00462319">
        <w:rPr>
          <w:i/>
          <w:spacing w:val="-1"/>
          <w:sz w:val="26"/>
        </w:rPr>
        <w:t xml:space="preserve"> </w:t>
      </w:r>
      <w:r w:rsidRPr="00462319">
        <w:rPr>
          <w:i/>
          <w:sz w:val="26"/>
        </w:rPr>
        <w:t>cho</w:t>
      </w:r>
      <w:r w:rsidRPr="00462319">
        <w:rPr>
          <w:i/>
          <w:spacing w:val="-62"/>
          <w:sz w:val="26"/>
        </w:rPr>
        <w:t xml:space="preserve"> </w:t>
      </w:r>
      <w:r w:rsidRPr="00462319">
        <w:rPr>
          <w:i/>
          <w:sz w:val="26"/>
        </w:rPr>
        <w:t>các</w:t>
      </w:r>
      <w:r w:rsidRPr="00462319">
        <w:rPr>
          <w:i/>
          <w:spacing w:val="-2"/>
          <w:sz w:val="26"/>
        </w:rPr>
        <w:t xml:space="preserve"> </w:t>
      </w:r>
      <w:r w:rsidRPr="00462319">
        <w:rPr>
          <w:i/>
          <w:sz w:val="26"/>
        </w:rPr>
        <w:t>đối tượng của các</w:t>
      </w:r>
      <w:r w:rsidRPr="00462319">
        <w:rPr>
          <w:i/>
          <w:spacing w:val="1"/>
          <w:sz w:val="26"/>
        </w:rPr>
        <w:t xml:space="preserve"> </w:t>
      </w:r>
      <w:r w:rsidRPr="00462319">
        <w:rPr>
          <w:i/>
          <w:sz w:val="26"/>
        </w:rPr>
        <w:t>lớp phân</w:t>
      </w:r>
      <w:r w:rsidRPr="00462319">
        <w:rPr>
          <w:i/>
          <w:spacing w:val="-2"/>
          <w:sz w:val="26"/>
        </w:rPr>
        <w:t xml:space="preserve"> </w:t>
      </w:r>
      <w:r w:rsidRPr="00462319">
        <w:rPr>
          <w:i/>
          <w:sz w:val="26"/>
        </w:rPr>
        <w:t>tích</w:t>
      </w:r>
      <w:r w:rsidRPr="00462319">
        <w:rPr>
          <w:i/>
          <w:spacing w:val="-2"/>
          <w:sz w:val="26"/>
        </w:rPr>
        <w:t xml:space="preserve"> </w:t>
      </w:r>
      <w:r w:rsidRPr="00462319">
        <w:rPr>
          <w:i/>
          <w:sz w:val="26"/>
        </w:rPr>
        <w:t>:</w:t>
      </w:r>
      <w:r w:rsidRPr="00462319">
        <w:rPr>
          <w:noProof/>
          <w:sz w:val="26"/>
          <w:lang w:val="en-US"/>
        </w:rPr>
        <w:drawing>
          <wp:inline distT="0" distB="0" distL="0" distR="0" wp14:anchorId="18FAAEE9" wp14:editId="19407950">
            <wp:extent cx="5906366" cy="8354060"/>
            <wp:effectExtent l="0" t="0" r="0" b="0"/>
            <wp:docPr id="150957596" name="Picture 15095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596" name="Picture 150957596"/>
                    <pic:cNvPicPr/>
                  </pic:nvPicPr>
                  <pic:blipFill>
                    <a:blip r:embed="rId111">
                      <a:extLst>
                        <a:ext uri="{28A0092B-C50C-407E-A947-70E740481C1C}">
                          <a14:useLocalDpi xmlns:a14="http://schemas.microsoft.com/office/drawing/2010/main" val="0"/>
                        </a:ext>
                      </a:extLst>
                    </a:blip>
                    <a:stretch>
                      <a:fillRect/>
                    </a:stretch>
                  </pic:blipFill>
                  <pic:spPr>
                    <a:xfrm>
                      <a:off x="0" y="0"/>
                      <a:ext cx="5910926" cy="8360510"/>
                    </a:xfrm>
                    <a:prstGeom prst="rect">
                      <a:avLst/>
                    </a:prstGeom>
                  </pic:spPr>
                </pic:pic>
              </a:graphicData>
            </a:graphic>
          </wp:inline>
        </w:drawing>
      </w:r>
      <w:r w:rsidR="00044AAB" w:rsidRPr="00462319">
        <w:rPr>
          <w:sz w:val="26"/>
          <w:lang w:val="en-US"/>
        </w:rPr>
        <w:br w:type="page"/>
      </w:r>
    </w:p>
    <w:p w14:paraId="54639598" w14:textId="77777777" w:rsidR="007A6809" w:rsidRPr="00462319" w:rsidRDefault="009F0AD0" w:rsidP="00F53647">
      <w:pPr>
        <w:pStyle w:val="Heading3"/>
        <w:numPr>
          <w:ilvl w:val="1"/>
          <w:numId w:val="24"/>
        </w:numPr>
        <w:rPr>
          <w:rFonts w:ascii="Times New Roman" w:hAnsi="Times New Roman" w:cs="Times New Roman"/>
        </w:rPr>
      </w:pPr>
      <w:bookmarkStart w:id="72" w:name="3.3._Xây_dựng_biểu_đồ_lớp_phân_tích"/>
      <w:bookmarkStart w:id="73" w:name="_Toc167019596"/>
      <w:bookmarkStart w:id="74" w:name="_Toc167262690"/>
      <w:bookmarkStart w:id="75" w:name="_Toc167875552"/>
      <w:bookmarkEnd w:id="72"/>
      <w:r w:rsidRPr="00462319">
        <w:rPr>
          <w:rFonts w:ascii="Times New Roman" w:hAnsi="Times New Roman" w:cs="Times New Roman"/>
        </w:rPr>
        <w:lastRenderedPageBreak/>
        <w:t>Xây</w:t>
      </w:r>
      <w:r w:rsidRPr="00462319">
        <w:rPr>
          <w:rFonts w:ascii="Times New Roman" w:hAnsi="Times New Roman" w:cs="Times New Roman"/>
          <w:spacing w:val="-4"/>
        </w:rPr>
        <w:t xml:space="preserve"> </w:t>
      </w:r>
      <w:r w:rsidRPr="00462319">
        <w:rPr>
          <w:rFonts w:ascii="Times New Roman" w:hAnsi="Times New Roman" w:cs="Times New Roman"/>
        </w:rPr>
        <w:t>dựng</w:t>
      </w:r>
      <w:r w:rsidRPr="00462319">
        <w:rPr>
          <w:rFonts w:ascii="Times New Roman" w:hAnsi="Times New Roman" w:cs="Times New Roman"/>
          <w:spacing w:val="-2"/>
        </w:rPr>
        <w:t xml:space="preserve"> </w:t>
      </w:r>
      <w:r w:rsidRPr="00462319">
        <w:rPr>
          <w:rFonts w:ascii="Times New Roman" w:hAnsi="Times New Roman" w:cs="Times New Roman"/>
        </w:rPr>
        <w:t>biểu</w:t>
      </w:r>
      <w:r w:rsidRPr="00462319">
        <w:rPr>
          <w:rFonts w:ascii="Times New Roman" w:hAnsi="Times New Roman" w:cs="Times New Roman"/>
          <w:spacing w:val="-3"/>
        </w:rPr>
        <w:t xml:space="preserve"> </w:t>
      </w:r>
      <w:r w:rsidRPr="00462319">
        <w:rPr>
          <w:rFonts w:ascii="Times New Roman" w:hAnsi="Times New Roman" w:cs="Times New Roman"/>
        </w:rPr>
        <w:t>đồ</w:t>
      </w:r>
      <w:r w:rsidRPr="00462319">
        <w:rPr>
          <w:rFonts w:ascii="Times New Roman" w:hAnsi="Times New Roman" w:cs="Times New Roman"/>
          <w:spacing w:val="-2"/>
        </w:rPr>
        <w:t xml:space="preserve"> </w:t>
      </w:r>
      <w:r w:rsidRPr="00462319">
        <w:rPr>
          <w:rFonts w:ascii="Times New Roman" w:hAnsi="Times New Roman" w:cs="Times New Roman"/>
        </w:rPr>
        <w:t>lớp</w:t>
      </w:r>
      <w:r w:rsidRPr="00462319">
        <w:rPr>
          <w:rFonts w:ascii="Times New Roman" w:hAnsi="Times New Roman" w:cs="Times New Roman"/>
          <w:spacing w:val="-4"/>
        </w:rPr>
        <w:t xml:space="preserve"> </w:t>
      </w:r>
      <w:r w:rsidRPr="00462319">
        <w:rPr>
          <w:rFonts w:ascii="Times New Roman" w:hAnsi="Times New Roman" w:cs="Times New Roman"/>
        </w:rPr>
        <w:t>phân</w:t>
      </w:r>
      <w:r w:rsidRPr="00462319">
        <w:rPr>
          <w:rFonts w:ascii="Times New Roman" w:hAnsi="Times New Roman" w:cs="Times New Roman"/>
          <w:spacing w:val="-4"/>
        </w:rPr>
        <w:t xml:space="preserve"> </w:t>
      </w:r>
      <w:r w:rsidRPr="00462319">
        <w:rPr>
          <w:rFonts w:ascii="Times New Roman" w:hAnsi="Times New Roman" w:cs="Times New Roman"/>
        </w:rPr>
        <w:t>tích</w:t>
      </w:r>
      <w:bookmarkEnd w:id="73"/>
      <w:bookmarkEnd w:id="74"/>
      <w:bookmarkEnd w:id="75"/>
    </w:p>
    <w:p w14:paraId="50FCEE3C" w14:textId="4C0D5D1F" w:rsidR="00AE7FF5" w:rsidRPr="00462319" w:rsidRDefault="009F0AD0" w:rsidP="007A11B6">
      <w:pPr>
        <w:spacing w:before="239"/>
        <w:ind w:left="424"/>
        <w:rPr>
          <w:i/>
          <w:sz w:val="26"/>
          <w:lang w:val="en-US"/>
        </w:rPr>
      </w:pPr>
      <w:r w:rsidRPr="00462319">
        <w:rPr>
          <w:i/>
          <w:sz w:val="26"/>
        </w:rPr>
        <w:t>Usecase</w:t>
      </w:r>
      <w:r w:rsidRPr="00462319">
        <w:rPr>
          <w:i/>
          <w:spacing w:val="-1"/>
          <w:sz w:val="26"/>
        </w:rPr>
        <w:t xml:space="preserve"> </w:t>
      </w:r>
      <w:r w:rsidRPr="00462319">
        <w:rPr>
          <w:i/>
          <w:sz w:val="26"/>
        </w:rPr>
        <w:t>Quản</w:t>
      </w:r>
      <w:r w:rsidRPr="00462319">
        <w:rPr>
          <w:i/>
          <w:spacing w:val="-3"/>
          <w:sz w:val="26"/>
        </w:rPr>
        <w:t xml:space="preserve"> </w:t>
      </w:r>
      <w:r w:rsidRPr="00462319">
        <w:rPr>
          <w:i/>
          <w:sz w:val="26"/>
        </w:rPr>
        <w:t>lý</w:t>
      </w:r>
      <w:r w:rsidRPr="00462319">
        <w:rPr>
          <w:i/>
          <w:spacing w:val="-1"/>
          <w:sz w:val="26"/>
        </w:rPr>
        <w:t xml:space="preserve"> </w:t>
      </w:r>
      <w:proofErr w:type="spellStart"/>
      <w:r w:rsidR="00D85855" w:rsidRPr="00462319">
        <w:rPr>
          <w:i/>
          <w:sz w:val="26"/>
          <w:lang w:val="en-US"/>
        </w:rPr>
        <w:t>người</w:t>
      </w:r>
      <w:proofErr w:type="spellEnd"/>
      <w:r w:rsidR="00D85855" w:rsidRPr="00462319">
        <w:rPr>
          <w:i/>
          <w:sz w:val="26"/>
          <w:lang w:val="en-US"/>
        </w:rPr>
        <w:t xml:space="preserve"> </w:t>
      </w:r>
      <w:proofErr w:type="spellStart"/>
      <w:r w:rsidR="00D85855" w:rsidRPr="00462319">
        <w:rPr>
          <w:i/>
          <w:sz w:val="26"/>
          <w:lang w:val="en-US"/>
        </w:rPr>
        <w:t>dùng</w:t>
      </w:r>
      <w:proofErr w:type="spellEnd"/>
      <w:r w:rsidR="00AB043D" w:rsidRPr="00462319">
        <w:rPr>
          <w:i/>
          <w:sz w:val="26"/>
          <w:lang w:val="en-US"/>
        </w:rPr>
        <w:t>:</w:t>
      </w:r>
      <w:r w:rsidR="00AB043D" w:rsidRPr="00462319">
        <w:rPr>
          <w:i/>
          <w:noProof/>
          <w:sz w:val="26"/>
          <w:lang w:val="en-US"/>
        </w:rPr>
        <w:drawing>
          <wp:inline distT="0" distB="0" distL="0" distR="0" wp14:anchorId="37BA5D15" wp14:editId="4726A2EE">
            <wp:extent cx="6064250" cy="5821045"/>
            <wp:effectExtent l="0" t="0" r="0" b="0"/>
            <wp:docPr id="1061151847" name="Picture 106115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1847" name="Picture 106115184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67822" cy="5824474"/>
                    </a:xfrm>
                    <a:prstGeom prst="rect">
                      <a:avLst/>
                    </a:prstGeom>
                  </pic:spPr>
                </pic:pic>
              </a:graphicData>
            </a:graphic>
          </wp:inline>
        </w:drawing>
      </w:r>
    </w:p>
    <w:p w14:paraId="5201F9F5" w14:textId="77777777" w:rsidR="007877C4" w:rsidRPr="00462319" w:rsidRDefault="007877C4" w:rsidP="007A11B6">
      <w:pPr>
        <w:rPr>
          <w:i/>
          <w:sz w:val="26"/>
        </w:rPr>
      </w:pPr>
      <w:r w:rsidRPr="00462319">
        <w:rPr>
          <w:i/>
          <w:sz w:val="26"/>
        </w:rPr>
        <w:br w:type="page"/>
      </w:r>
    </w:p>
    <w:p w14:paraId="5F12723D" w14:textId="6E74DBE9" w:rsidR="00AB043D" w:rsidRPr="00462319" w:rsidRDefault="00AB043D" w:rsidP="007A11B6">
      <w:pPr>
        <w:spacing w:before="239"/>
        <w:ind w:left="424"/>
        <w:rPr>
          <w:i/>
          <w:sz w:val="26"/>
          <w:lang w:val="en-US"/>
        </w:rPr>
      </w:pPr>
      <w:r w:rsidRPr="00462319">
        <w:rPr>
          <w:i/>
          <w:sz w:val="26"/>
        </w:rPr>
        <w:lastRenderedPageBreak/>
        <w:t>Usecase</w:t>
      </w:r>
      <w:r w:rsidRPr="00462319">
        <w:rPr>
          <w:i/>
          <w:spacing w:val="-1"/>
          <w:sz w:val="26"/>
        </w:rPr>
        <w:t xml:space="preserve"> </w:t>
      </w:r>
      <w:r w:rsidRPr="00462319">
        <w:rPr>
          <w:i/>
          <w:sz w:val="26"/>
        </w:rPr>
        <w:t>Quản</w:t>
      </w:r>
      <w:r w:rsidRPr="00462319">
        <w:rPr>
          <w:i/>
          <w:spacing w:val="-3"/>
          <w:sz w:val="26"/>
        </w:rPr>
        <w:t xml:space="preserve"> </w:t>
      </w:r>
      <w:r w:rsidRPr="00462319">
        <w:rPr>
          <w:i/>
          <w:sz w:val="26"/>
        </w:rPr>
        <w:t>lý</w:t>
      </w:r>
      <w:r w:rsidRPr="00462319">
        <w:rPr>
          <w:i/>
          <w:sz w:val="26"/>
          <w:lang w:val="en-US"/>
        </w:rPr>
        <w:t xml:space="preserve"> </w:t>
      </w:r>
      <w:proofErr w:type="spellStart"/>
      <w:r w:rsidRPr="00462319">
        <w:rPr>
          <w:i/>
          <w:sz w:val="26"/>
          <w:lang w:val="en-US"/>
        </w:rPr>
        <w:t>nhóm</w:t>
      </w:r>
      <w:proofErr w:type="spellEnd"/>
      <w:r w:rsidRPr="00462319">
        <w:rPr>
          <w:i/>
          <w:spacing w:val="-1"/>
          <w:sz w:val="26"/>
        </w:rPr>
        <w:t xml:space="preserve"> </w:t>
      </w:r>
      <w:proofErr w:type="spellStart"/>
      <w:r w:rsidRPr="00462319">
        <w:rPr>
          <w:i/>
          <w:sz w:val="26"/>
          <w:lang w:val="en-US"/>
        </w:rPr>
        <w:t>người</w:t>
      </w:r>
      <w:proofErr w:type="spellEnd"/>
      <w:r w:rsidRPr="00462319">
        <w:rPr>
          <w:i/>
          <w:sz w:val="26"/>
          <w:lang w:val="en-US"/>
        </w:rPr>
        <w:t xml:space="preserve"> </w:t>
      </w:r>
      <w:proofErr w:type="spellStart"/>
      <w:r w:rsidRPr="00462319">
        <w:rPr>
          <w:i/>
          <w:sz w:val="26"/>
          <w:lang w:val="en-US"/>
        </w:rPr>
        <w:t>dùng</w:t>
      </w:r>
      <w:proofErr w:type="spellEnd"/>
      <w:r w:rsidRPr="00462319">
        <w:rPr>
          <w:i/>
          <w:sz w:val="26"/>
          <w:lang w:val="en-US"/>
        </w:rPr>
        <w:t>:</w:t>
      </w:r>
      <w:r w:rsidRPr="00462319">
        <w:rPr>
          <w:i/>
          <w:noProof/>
          <w:sz w:val="26"/>
          <w:lang w:val="en-US"/>
        </w:rPr>
        <w:drawing>
          <wp:inline distT="0" distB="0" distL="0" distR="0" wp14:anchorId="14255E93" wp14:editId="5FFEA5AC">
            <wp:extent cx="5918662" cy="5820932"/>
            <wp:effectExtent l="0" t="0" r="0" b="0"/>
            <wp:docPr id="441335977" name="Picture 4413359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5977" name="Picture 3"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25161" cy="5827324"/>
                    </a:xfrm>
                    <a:prstGeom prst="rect">
                      <a:avLst/>
                    </a:prstGeom>
                  </pic:spPr>
                </pic:pic>
              </a:graphicData>
            </a:graphic>
          </wp:inline>
        </w:drawing>
      </w:r>
    </w:p>
    <w:p w14:paraId="79E11F41" w14:textId="77777777" w:rsidR="007877C4" w:rsidRPr="00462319" w:rsidRDefault="007877C4" w:rsidP="007A11B6">
      <w:pPr>
        <w:rPr>
          <w:i/>
          <w:sz w:val="26"/>
        </w:rPr>
      </w:pPr>
      <w:r w:rsidRPr="00462319">
        <w:rPr>
          <w:i/>
          <w:sz w:val="26"/>
        </w:rPr>
        <w:br w:type="page"/>
      </w:r>
    </w:p>
    <w:p w14:paraId="5931455E" w14:textId="6B58DF7A" w:rsidR="00AB043D" w:rsidRPr="00462319" w:rsidRDefault="00445B33" w:rsidP="007A11B6">
      <w:pPr>
        <w:spacing w:before="239"/>
        <w:ind w:left="424"/>
        <w:rPr>
          <w:i/>
          <w:sz w:val="26"/>
          <w:lang w:val="en-US"/>
        </w:rPr>
      </w:pPr>
      <w:r w:rsidRPr="00462319">
        <w:rPr>
          <w:i/>
          <w:sz w:val="26"/>
        </w:rPr>
        <w:lastRenderedPageBreak/>
        <w:t>Usecase</w:t>
      </w:r>
      <w:r w:rsidRPr="00462319">
        <w:rPr>
          <w:i/>
          <w:spacing w:val="-1"/>
          <w:sz w:val="26"/>
        </w:rPr>
        <w:t xml:space="preserve"> </w:t>
      </w:r>
      <w:r w:rsidRPr="00462319">
        <w:rPr>
          <w:i/>
          <w:sz w:val="26"/>
        </w:rPr>
        <w:t>Quản</w:t>
      </w:r>
      <w:r w:rsidRPr="00462319">
        <w:rPr>
          <w:i/>
          <w:spacing w:val="-3"/>
          <w:sz w:val="26"/>
        </w:rPr>
        <w:t xml:space="preserve"> </w:t>
      </w:r>
      <w:r w:rsidRPr="00462319">
        <w:rPr>
          <w:i/>
          <w:sz w:val="26"/>
        </w:rPr>
        <w:t>lý</w:t>
      </w:r>
      <w:r w:rsidRPr="00462319">
        <w:rPr>
          <w:i/>
          <w:spacing w:val="-1"/>
          <w:sz w:val="26"/>
        </w:rPr>
        <w:t xml:space="preserve"> </w:t>
      </w:r>
      <w:proofErr w:type="spellStart"/>
      <w:r w:rsidRPr="00462319">
        <w:rPr>
          <w:i/>
          <w:sz w:val="26"/>
          <w:lang w:val="en-US"/>
        </w:rPr>
        <w:t>khách</w:t>
      </w:r>
      <w:proofErr w:type="spellEnd"/>
      <w:r w:rsidRPr="00462319">
        <w:rPr>
          <w:i/>
          <w:sz w:val="26"/>
          <w:lang w:val="en-US"/>
        </w:rPr>
        <w:t xml:space="preserve"> </w:t>
      </w:r>
      <w:proofErr w:type="spellStart"/>
      <w:r w:rsidRPr="00462319">
        <w:rPr>
          <w:i/>
          <w:sz w:val="26"/>
          <w:lang w:val="en-US"/>
        </w:rPr>
        <w:t>hàng</w:t>
      </w:r>
      <w:proofErr w:type="spellEnd"/>
      <w:r w:rsidRPr="00462319">
        <w:rPr>
          <w:i/>
          <w:sz w:val="26"/>
          <w:lang w:val="en-US"/>
        </w:rPr>
        <w:t xml:space="preserve">: </w:t>
      </w:r>
      <w:r w:rsidR="001A52FD" w:rsidRPr="00462319">
        <w:rPr>
          <w:i/>
          <w:noProof/>
          <w:sz w:val="26"/>
          <w:lang w:val="en-US"/>
        </w:rPr>
        <w:drawing>
          <wp:inline distT="0" distB="0" distL="0" distR="0" wp14:anchorId="4B824634" wp14:editId="3F84AD71">
            <wp:extent cx="5953414" cy="5821045"/>
            <wp:effectExtent l="0" t="0" r="0" b="0"/>
            <wp:docPr id="419462233" name="Picture 4194622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62233" name="Picture 4"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60232" cy="5827712"/>
                    </a:xfrm>
                    <a:prstGeom prst="rect">
                      <a:avLst/>
                    </a:prstGeom>
                  </pic:spPr>
                </pic:pic>
              </a:graphicData>
            </a:graphic>
          </wp:inline>
        </w:drawing>
      </w:r>
    </w:p>
    <w:p w14:paraId="583B2E04" w14:textId="77777777" w:rsidR="007877C4" w:rsidRPr="00462319" w:rsidRDefault="007877C4" w:rsidP="007A11B6">
      <w:pPr>
        <w:rPr>
          <w:i/>
          <w:sz w:val="26"/>
        </w:rPr>
      </w:pPr>
      <w:r w:rsidRPr="00462319">
        <w:rPr>
          <w:i/>
          <w:sz w:val="26"/>
        </w:rPr>
        <w:br w:type="page"/>
      </w:r>
    </w:p>
    <w:p w14:paraId="3F03DBE4" w14:textId="56E35055" w:rsidR="001A52FD" w:rsidRPr="00462319" w:rsidRDefault="001A52FD" w:rsidP="007A11B6">
      <w:pPr>
        <w:spacing w:before="239"/>
        <w:ind w:left="424"/>
        <w:rPr>
          <w:i/>
          <w:sz w:val="26"/>
          <w:lang w:val="en-US"/>
        </w:rPr>
      </w:pPr>
      <w:r w:rsidRPr="00462319">
        <w:rPr>
          <w:i/>
          <w:sz w:val="26"/>
        </w:rPr>
        <w:lastRenderedPageBreak/>
        <w:t>Usecase</w:t>
      </w:r>
      <w:r w:rsidRPr="00462319">
        <w:rPr>
          <w:i/>
          <w:spacing w:val="-1"/>
          <w:sz w:val="26"/>
        </w:rPr>
        <w:t xml:space="preserve"> </w:t>
      </w:r>
      <w:r w:rsidRPr="00462319">
        <w:rPr>
          <w:i/>
          <w:sz w:val="26"/>
        </w:rPr>
        <w:t>Quản</w:t>
      </w:r>
      <w:r w:rsidRPr="00462319">
        <w:rPr>
          <w:i/>
          <w:spacing w:val="-3"/>
          <w:sz w:val="26"/>
        </w:rPr>
        <w:t xml:space="preserve"> </w:t>
      </w:r>
      <w:r w:rsidRPr="00462319">
        <w:rPr>
          <w:i/>
          <w:sz w:val="26"/>
        </w:rPr>
        <w:t>lý</w:t>
      </w:r>
      <w:r w:rsidRPr="00462319">
        <w:rPr>
          <w:i/>
          <w:spacing w:val="-1"/>
          <w:sz w:val="26"/>
        </w:rPr>
        <w:t xml:space="preserve"> </w:t>
      </w:r>
      <w:proofErr w:type="spellStart"/>
      <w:r w:rsidR="00C71979" w:rsidRPr="00462319">
        <w:rPr>
          <w:i/>
          <w:sz w:val="26"/>
          <w:lang w:val="en-US"/>
        </w:rPr>
        <w:t>hàng</w:t>
      </w:r>
      <w:proofErr w:type="spellEnd"/>
      <w:r w:rsidR="00C71979" w:rsidRPr="00462319">
        <w:rPr>
          <w:i/>
          <w:sz w:val="26"/>
          <w:lang w:val="en-US"/>
        </w:rPr>
        <w:t xml:space="preserve"> </w:t>
      </w:r>
      <w:proofErr w:type="spellStart"/>
      <w:r w:rsidR="00C71979" w:rsidRPr="00462319">
        <w:rPr>
          <w:i/>
          <w:sz w:val="26"/>
          <w:lang w:val="en-US"/>
        </w:rPr>
        <w:t>hóa</w:t>
      </w:r>
      <w:proofErr w:type="spellEnd"/>
      <w:r w:rsidR="00C71979" w:rsidRPr="00462319">
        <w:rPr>
          <w:i/>
          <w:sz w:val="26"/>
          <w:lang w:val="en-US"/>
        </w:rPr>
        <w:t>:</w:t>
      </w:r>
      <w:r w:rsidR="00C71979" w:rsidRPr="00462319">
        <w:rPr>
          <w:i/>
          <w:noProof/>
          <w:sz w:val="26"/>
          <w:lang w:val="en-US"/>
        </w:rPr>
        <w:drawing>
          <wp:inline distT="0" distB="0" distL="0" distR="0" wp14:anchorId="698DA272" wp14:editId="29551148">
            <wp:extent cx="5974196" cy="5821045"/>
            <wp:effectExtent l="0" t="0" r="0" b="0"/>
            <wp:docPr id="1680152040" name="Picture 16801520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52040" name="Picture 5" descr="A screen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79471" cy="5826185"/>
                    </a:xfrm>
                    <a:prstGeom prst="rect">
                      <a:avLst/>
                    </a:prstGeom>
                  </pic:spPr>
                </pic:pic>
              </a:graphicData>
            </a:graphic>
          </wp:inline>
        </w:drawing>
      </w:r>
    </w:p>
    <w:p w14:paraId="3BDDE15A" w14:textId="77777777" w:rsidR="007877C4" w:rsidRPr="00462319" w:rsidRDefault="007877C4" w:rsidP="007A11B6">
      <w:pPr>
        <w:rPr>
          <w:i/>
          <w:sz w:val="26"/>
        </w:rPr>
      </w:pPr>
      <w:r w:rsidRPr="00462319">
        <w:rPr>
          <w:i/>
          <w:sz w:val="26"/>
        </w:rPr>
        <w:br w:type="page"/>
      </w:r>
    </w:p>
    <w:p w14:paraId="5539DA7C" w14:textId="4A00A81E" w:rsidR="00C71979" w:rsidRPr="00462319" w:rsidRDefault="00C71979" w:rsidP="007A11B6">
      <w:pPr>
        <w:spacing w:before="239"/>
        <w:ind w:left="424"/>
        <w:rPr>
          <w:i/>
          <w:sz w:val="26"/>
          <w:lang w:val="en-US"/>
        </w:rPr>
      </w:pPr>
      <w:r w:rsidRPr="00462319">
        <w:rPr>
          <w:i/>
          <w:sz w:val="26"/>
        </w:rPr>
        <w:lastRenderedPageBreak/>
        <w:t>Usecase</w:t>
      </w:r>
      <w:r w:rsidRPr="00462319">
        <w:rPr>
          <w:i/>
          <w:spacing w:val="-1"/>
          <w:sz w:val="26"/>
        </w:rPr>
        <w:t xml:space="preserve"> </w:t>
      </w:r>
      <w:r w:rsidRPr="00462319">
        <w:rPr>
          <w:i/>
          <w:sz w:val="26"/>
        </w:rPr>
        <w:t>Quản</w:t>
      </w:r>
      <w:r w:rsidRPr="00462319">
        <w:rPr>
          <w:i/>
          <w:spacing w:val="-3"/>
          <w:sz w:val="26"/>
        </w:rPr>
        <w:t xml:space="preserve"> </w:t>
      </w:r>
      <w:r w:rsidRPr="00462319">
        <w:rPr>
          <w:i/>
          <w:sz w:val="26"/>
        </w:rPr>
        <w:t>lý</w:t>
      </w:r>
      <w:r w:rsidRPr="00462319">
        <w:rPr>
          <w:i/>
          <w:spacing w:val="-1"/>
          <w:sz w:val="26"/>
        </w:rPr>
        <w:t xml:space="preserve"> </w:t>
      </w:r>
      <w:proofErr w:type="spellStart"/>
      <w:r w:rsidR="00B75253" w:rsidRPr="00462319">
        <w:rPr>
          <w:i/>
          <w:sz w:val="26"/>
          <w:lang w:val="en-US"/>
        </w:rPr>
        <w:t>nhà</w:t>
      </w:r>
      <w:proofErr w:type="spellEnd"/>
      <w:r w:rsidR="00B75253" w:rsidRPr="00462319">
        <w:rPr>
          <w:i/>
          <w:sz w:val="26"/>
          <w:lang w:val="en-US"/>
        </w:rPr>
        <w:t xml:space="preserve"> </w:t>
      </w:r>
      <w:proofErr w:type="spellStart"/>
      <w:r w:rsidR="00B75253" w:rsidRPr="00462319">
        <w:rPr>
          <w:i/>
          <w:sz w:val="26"/>
          <w:lang w:val="en-US"/>
        </w:rPr>
        <w:t>cung</w:t>
      </w:r>
      <w:proofErr w:type="spellEnd"/>
      <w:r w:rsidR="00B75253" w:rsidRPr="00462319">
        <w:rPr>
          <w:i/>
          <w:sz w:val="26"/>
          <w:lang w:val="en-US"/>
        </w:rPr>
        <w:t xml:space="preserve"> </w:t>
      </w:r>
      <w:proofErr w:type="spellStart"/>
      <w:r w:rsidR="00B75253" w:rsidRPr="00462319">
        <w:rPr>
          <w:i/>
          <w:sz w:val="26"/>
          <w:lang w:val="en-US"/>
        </w:rPr>
        <w:t>cấp</w:t>
      </w:r>
      <w:proofErr w:type="spellEnd"/>
      <w:r w:rsidR="00B75253" w:rsidRPr="00462319">
        <w:rPr>
          <w:i/>
          <w:sz w:val="26"/>
          <w:lang w:val="en-US"/>
        </w:rPr>
        <w:t xml:space="preserve">: </w:t>
      </w:r>
      <w:r w:rsidR="00B75253" w:rsidRPr="00462319">
        <w:rPr>
          <w:i/>
          <w:noProof/>
          <w:sz w:val="26"/>
          <w:lang w:val="en-US"/>
        </w:rPr>
        <w:drawing>
          <wp:inline distT="0" distB="0" distL="0" distR="0" wp14:anchorId="163E51C1" wp14:editId="2BE91EF3">
            <wp:extent cx="5932632" cy="5821045"/>
            <wp:effectExtent l="0" t="0" r="0" b="0"/>
            <wp:docPr id="1446162190" name="Picture 14461621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62190" name="Picture 6" descr="A screenshot of a computer scree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36683" cy="5825020"/>
                    </a:xfrm>
                    <a:prstGeom prst="rect">
                      <a:avLst/>
                    </a:prstGeom>
                  </pic:spPr>
                </pic:pic>
              </a:graphicData>
            </a:graphic>
          </wp:inline>
        </w:drawing>
      </w:r>
    </w:p>
    <w:p w14:paraId="0BB80139" w14:textId="77777777" w:rsidR="007877C4" w:rsidRPr="00462319" w:rsidRDefault="007877C4" w:rsidP="007A11B6">
      <w:pPr>
        <w:rPr>
          <w:i/>
          <w:sz w:val="26"/>
        </w:rPr>
      </w:pPr>
      <w:r w:rsidRPr="00462319">
        <w:rPr>
          <w:i/>
          <w:sz w:val="26"/>
        </w:rPr>
        <w:br w:type="page"/>
      </w:r>
    </w:p>
    <w:p w14:paraId="1D9902B8" w14:textId="06BDBB98" w:rsidR="00B75253" w:rsidRPr="00462319" w:rsidRDefault="00B75253" w:rsidP="007A11B6">
      <w:pPr>
        <w:spacing w:before="239"/>
        <w:ind w:left="424"/>
        <w:rPr>
          <w:i/>
          <w:sz w:val="26"/>
          <w:lang w:val="en-US"/>
        </w:rPr>
      </w:pPr>
      <w:r w:rsidRPr="00462319">
        <w:rPr>
          <w:i/>
          <w:sz w:val="26"/>
        </w:rPr>
        <w:lastRenderedPageBreak/>
        <w:t>Usecase</w:t>
      </w:r>
      <w:r w:rsidRPr="00462319">
        <w:rPr>
          <w:i/>
          <w:spacing w:val="-1"/>
          <w:sz w:val="26"/>
        </w:rPr>
        <w:t xml:space="preserve"> </w:t>
      </w:r>
      <w:r w:rsidRPr="00462319">
        <w:rPr>
          <w:i/>
          <w:sz w:val="26"/>
        </w:rPr>
        <w:t>Quản</w:t>
      </w:r>
      <w:r w:rsidRPr="00462319">
        <w:rPr>
          <w:i/>
          <w:spacing w:val="-3"/>
          <w:sz w:val="26"/>
        </w:rPr>
        <w:t xml:space="preserve"> </w:t>
      </w:r>
      <w:r w:rsidRPr="00462319">
        <w:rPr>
          <w:i/>
          <w:sz w:val="26"/>
        </w:rPr>
        <w:t>lý</w:t>
      </w:r>
      <w:r w:rsidRPr="00462319">
        <w:rPr>
          <w:i/>
          <w:spacing w:val="-1"/>
          <w:sz w:val="26"/>
        </w:rPr>
        <w:t xml:space="preserve"> </w:t>
      </w:r>
      <w:proofErr w:type="spellStart"/>
      <w:r w:rsidRPr="00462319">
        <w:rPr>
          <w:i/>
          <w:sz w:val="26"/>
          <w:lang w:val="en-US"/>
        </w:rPr>
        <w:t>người</w:t>
      </w:r>
      <w:proofErr w:type="spellEnd"/>
      <w:r w:rsidRPr="00462319">
        <w:rPr>
          <w:i/>
          <w:sz w:val="26"/>
          <w:lang w:val="en-US"/>
        </w:rPr>
        <w:t xml:space="preserve"> </w:t>
      </w:r>
      <w:proofErr w:type="spellStart"/>
      <w:r w:rsidR="00C774EB" w:rsidRPr="00462319">
        <w:rPr>
          <w:i/>
          <w:sz w:val="26"/>
          <w:lang w:val="en-US"/>
        </w:rPr>
        <w:t>phiếu</w:t>
      </w:r>
      <w:proofErr w:type="spellEnd"/>
      <w:r w:rsidR="00C774EB" w:rsidRPr="00462319">
        <w:rPr>
          <w:i/>
          <w:sz w:val="26"/>
          <w:lang w:val="en-US"/>
        </w:rPr>
        <w:t xml:space="preserve"> </w:t>
      </w:r>
      <w:proofErr w:type="spellStart"/>
      <w:r w:rsidR="00C774EB" w:rsidRPr="00462319">
        <w:rPr>
          <w:i/>
          <w:sz w:val="26"/>
          <w:lang w:val="en-US"/>
        </w:rPr>
        <w:t>nhập</w:t>
      </w:r>
      <w:proofErr w:type="spellEnd"/>
      <w:r w:rsidR="00C774EB" w:rsidRPr="00462319">
        <w:rPr>
          <w:i/>
          <w:sz w:val="26"/>
          <w:lang w:val="en-US"/>
        </w:rPr>
        <w:t>:</w:t>
      </w:r>
      <w:r w:rsidR="00C774EB" w:rsidRPr="00462319">
        <w:rPr>
          <w:i/>
          <w:noProof/>
          <w:sz w:val="26"/>
          <w:lang w:val="en-US"/>
        </w:rPr>
        <w:drawing>
          <wp:inline distT="0" distB="0" distL="0" distR="0" wp14:anchorId="37D26247" wp14:editId="0C1F6818">
            <wp:extent cx="5925705" cy="5821045"/>
            <wp:effectExtent l="0" t="0" r="0" b="0"/>
            <wp:docPr id="729535829" name="Picture 72953582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35829" name="Picture 7" descr="A screenshot of a 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4079" cy="5829271"/>
                    </a:xfrm>
                    <a:prstGeom prst="rect">
                      <a:avLst/>
                    </a:prstGeom>
                  </pic:spPr>
                </pic:pic>
              </a:graphicData>
            </a:graphic>
          </wp:inline>
        </w:drawing>
      </w:r>
    </w:p>
    <w:p w14:paraId="6218C40F" w14:textId="77777777" w:rsidR="007877C4" w:rsidRPr="00462319" w:rsidRDefault="007877C4" w:rsidP="007A11B6">
      <w:pPr>
        <w:rPr>
          <w:i/>
          <w:sz w:val="26"/>
        </w:rPr>
      </w:pPr>
      <w:r w:rsidRPr="00462319">
        <w:rPr>
          <w:i/>
          <w:sz w:val="26"/>
        </w:rPr>
        <w:br w:type="page"/>
      </w:r>
    </w:p>
    <w:p w14:paraId="4342AA38" w14:textId="6590AB12" w:rsidR="00C774EB" w:rsidRPr="00462319" w:rsidRDefault="00C774EB" w:rsidP="007A11B6">
      <w:pPr>
        <w:spacing w:before="239"/>
        <w:ind w:left="424"/>
        <w:rPr>
          <w:i/>
          <w:sz w:val="26"/>
          <w:lang w:val="en-US"/>
        </w:rPr>
      </w:pPr>
      <w:r w:rsidRPr="00462319">
        <w:rPr>
          <w:i/>
          <w:sz w:val="26"/>
        </w:rPr>
        <w:lastRenderedPageBreak/>
        <w:t>Usecase</w:t>
      </w:r>
      <w:r w:rsidRPr="00462319">
        <w:rPr>
          <w:i/>
          <w:spacing w:val="-1"/>
          <w:sz w:val="26"/>
        </w:rPr>
        <w:t xml:space="preserve"> </w:t>
      </w:r>
      <w:r w:rsidRPr="00462319">
        <w:rPr>
          <w:i/>
          <w:sz w:val="26"/>
        </w:rPr>
        <w:t>Quản</w:t>
      </w:r>
      <w:r w:rsidRPr="00462319">
        <w:rPr>
          <w:i/>
          <w:spacing w:val="-3"/>
          <w:sz w:val="26"/>
        </w:rPr>
        <w:t xml:space="preserve"> </w:t>
      </w:r>
      <w:r w:rsidRPr="00462319">
        <w:rPr>
          <w:i/>
          <w:sz w:val="26"/>
        </w:rPr>
        <w:t>lý</w:t>
      </w:r>
      <w:r w:rsidRPr="00462319">
        <w:rPr>
          <w:i/>
          <w:spacing w:val="-1"/>
          <w:sz w:val="26"/>
        </w:rPr>
        <w:t xml:space="preserve"> </w:t>
      </w:r>
      <w:r w:rsidRPr="00462319">
        <w:rPr>
          <w:i/>
          <w:sz w:val="26"/>
          <w:lang w:val="en-US"/>
        </w:rPr>
        <w:t xml:space="preserve">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nhập</w:t>
      </w:r>
      <w:proofErr w:type="spellEnd"/>
      <w:r w:rsidRPr="00462319">
        <w:rPr>
          <w:i/>
          <w:sz w:val="26"/>
          <w:lang w:val="en-US"/>
        </w:rPr>
        <w:t xml:space="preserve">: </w:t>
      </w:r>
      <w:r w:rsidRPr="00462319">
        <w:rPr>
          <w:i/>
          <w:noProof/>
          <w:sz w:val="26"/>
          <w:lang w:val="en-US"/>
        </w:rPr>
        <w:drawing>
          <wp:inline distT="0" distB="0" distL="0" distR="0" wp14:anchorId="79FFB33E" wp14:editId="1B078FAC">
            <wp:extent cx="5967269" cy="5821045"/>
            <wp:effectExtent l="0" t="0" r="0" b="0"/>
            <wp:docPr id="1884172865" name="Picture 18841728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2865" name="Picture 8"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72981" cy="5826617"/>
                    </a:xfrm>
                    <a:prstGeom prst="rect">
                      <a:avLst/>
                    </a:prstGeom>
                  </pic:spPr>
                </pic:pic>
              </a:graphicData>
            </a:graphic>
          </wp:inline>
        </w:drawing>
      </w:r>
    </w:p>
    <w:p w14:paraId="387E1566" w14:textId="77777777" w:rsidR="007877C4" w:rsidRPr="00462319" w:rsidRDefault="007877C4" w:rsidP="007A11B6">
      <w:pPr>
        <w:rPr>
          <w:i/>
          <w:sz w:val="26"/>
        </w:rPr>
      </w:pPr>
      <w:r w:rsidRPr="00462319">
        <w:rPr>
          <w:i/>
          <w:sz w:val="26"/>
        </w:rPr>
        <w:br w:type="page"/>
      </w:r>
    </w:p>
    <w:p w14:paraId="6D9471AA" w14:textId="6B8CB6DF" w:rsidR="00C774EB" w:rsidRPr="00462319" w:rsidRDefault="00C774EB" w:rsidP="007A11B6">
      <w:pPr>
        <w:spacing w:before="239"/>
        <w:ind w:left="424"/>
        <w:rPr>
          <w:i/>
          <w:sz w:val="26"/>
          <w:lang w:val="en-US"/>
        </w:rPr>
      </w:pPr>
      <w:r w:rsidRPr="00462319">
        <w:rPr>
          <w:i/>
          <w:sz w:val="26"/>
        </w:rPr>
        <w:lastRenderedPageBreak/>
        <w:t>Usecase</w:t>
      </w:r>
      <w:r w:rsidRPr="00462319">
        <w:rPr>
          <w:i/>
          <w:spacing w:val="-1"/>
          <w:sz w:val="26"/>
        </w:rPr>
        <w:t xml:space="preserve"> </w:t>
      </w:r>
      <w:r w:rsidRPr="00462319">
        <w:rPr>
          <w:i/>
          <w:sz w:val="26"/>
        </w:rPr>
        <w:t>Quản</w:t>
      </w:r>
      <w:r w:rsidRPr="00462319">
        <w:rPr>
          <w:i/>
          <w:spacing w:val="-3"/>
          <w:sz w:val="26"/>
        </w:rPr>
        <w:t xml:space="preserve"> </w:t>
      </w:r>
      <w:r w:rsidRPr="00462319">
        <w:rPr>
          <w:i/>
          <w:sz w:val="26"/>
        </w:rPr>
        <w:t>lý</w:t>
      </w:r>
      <w:r w:rsidRPr="00462319">
        <w:rPr>
          <w:i/>
          <w:spacing w:val="-1"/>
          <w:sz w:val="26"/>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lang w:val="en-US"/>
        </w:rPr>
        <w:t>:</w:t>
      </w:r>
      <w:r w:rsidRPr="00462319">
        <w:rPr>
          <w:i/>
          <w:noProof/>
          <w:sz w:val="26"/>
          <w:lang w:val="en-US"/>
        </w:rPr>
        <w:drawing>
          <wp:inline distT="0" distB="0" distL="0" distR="0" wp14:anchorId="10507177" wp14:editId="007170F8">
            <wp:extent cx="5794087" cy="5821045"/>
            <wp:effectExtent l="0" t="0" r="0" b="0"/>
            <wp:docPr id="268875928" name="Picture 2688759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5928" name="Picture 9" descr="A screenshot of a computer screen&#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8218" cy="5825195"/>
                    </a:xfrm>
                    <a:prstGeom prst="rect">
                      <a:avLst/>
                    </a:prstGeom>
                  </pic:spPr>
                </pic:pic>
              </a:graphicData>
            </a:graphic>
          </wp:inline>
        </w:drawing>
      </w:r>
    </w:p>
    <w:p w14:paraId="3C52011B" w14:textId="77777777" w:rsidR="007877C4" w:rsidRPr="00462319" w:rsidRDefault="007877C4" w:rsidP="007A11B6">
      <w:pPr>
        <w:rPr>
          <w:i/>
          <w:sz w:val="26"/>
        </w:rPr>
      </w:pPr>
      <w:r w:rsidRPr="00462319">
        <w:rPr>
          <w:i/>
          <w:sz w:val="26"/>
        </w:rPr>
        <w:br w:type="page"/>
      </w:r>
    </w:p>
    <w:p w14:paraId="1A5B4D98" w14:textId="43630B79" w:rsidR="00C774EB" w:rsidRPr="00462319" w:rsidRDefault="00C774EB" w:rsidP="007A11B6">
      <w:pPr>
        <w:spacing w:before="239"/>
        <w:ind w:left="424"/>
        <w:rPr>
          <w:i/>
          <w:sz w:val="26"/>
          <w:lang w:val="en-US"/>
        </w:rPr>
      </w:pPr>
      <w:r w:rsidRPr="00462319">
        <w:rPr>
          <w:i/>
          <w:sz w:val="26"/>
        </w:rPr>
        <w:lastRenderedPageBreak/>
        <w:t>Usecase</w:t>
      </w:r>
      <w:r w:rsidRPr="00462319">
        <w:rPr>
          <w:i/>
          <w:spacing w:val="-1"/>
          <w:sz w:val="26"/>
        </w:rPr>
        <w:t xml:space="preserve"> </w:t>
      </w:r>
      <w:r w:rsidRPr="00462319">
        <w:rPr>
          <w:i/>
          <w:sz w:val="26"/>
        </w:rPr>
        <w:t>Quản</w:t>
      </w:r>
      <w:r w:rsidRPr="00462319">
        <w:rPr>
          <w:i/>
          <w:spacing w:val="-3"/>
          <w:sz w:val="26"/>
        </w:rPr>
        <w:t xml:space="preserve"> </w:t>
      </w:r>
      <w:r w:rsidRPr="00462319">
        <w:rPr>
          <w:i/>
          <w:sz w:val="26"/>
        </w:rPr>
        <w:t>lý</w:t>
      </w:r>
      <w:r w:rsidRPr="00462319">
        <w:rPr>
          <w:i/>
          <w:spacing w:val="-1"/>
          <w:sz w:val="26"/>
        </w:rPr>
        <w:t xml:space="preserve"> </w:t>
      </w:r>
      <w:r w:rsidRPr="00462319">
        <w:rPr>
          <w:i/>
          <w:sz w:val="26"/>
          <w:lang w:val="en-US"/>
        </w:rPr>
        <w:t xml:space="preserve">chi </w:t>
      </w:r>
      <w:proofErr w:type="spellStart"/>
      <w:r w:rsidRPr="00462319">
        <w:rPr>
          <w:i/>
          <w:sz w:val="26"/>
          <w:lang w:val="en-US"/>
        </w:rPr>
        <w:t>tiết</w:t>
      </w:r>
      <w:proofErr w:type="spellEnd"/>
      <w:r w:rsidRPr="00462319">
        <w:rPr>
          <w:i/>
          <w:sz w:val="26"/>
          <w:lang w:val="en-US"/>
        </w:rPr>
        <w:t xml:space="preserve"> </w:t>
      </w:r>
      <w:proofErr w:type="spellStart"/>
      <w:r w:rsidRPr="00462319">
        <w:rPr>
          <w:i/>
          <w:sz w:val="26"/>
          <w:lang w:val="en-US"/>
        </w:rPr>
        <w:t>phiếu</w:t>
      </w:r>
      <w:proofErr w:type="spellEnd"/>
      <w:r w:rsidRPr="00462319">
        <w:rPr>
          <w:i/>
          <w:sz w:val="26"/>
          <w:lang w:val="en-US"/>
        </w:rPr>
        <w:t xml:space="preserve"> </w:t>
      </w:r>
      <w:proofErr w:type="spellStart"/>
      <w:r w:rsidRPr="00462319">
        <w:rPr>
          <w:i/>
          <w:sz w:val="26"/>
          <w:lang w:val="en-US"/>
        </w:rPr>
        <w:t>xuất</w:t>
      </w:r>
      <w:proofErr w:type="spellEnd"/>
      <w:r w:rsidRPr="00462319">
        <w:rPr>
          <w:i/>
          <w:sz w:val="26"/>
          <w:lang w:val="en-US"/>
        </w:rPr>
        <w:t>:</w:t>
      </w:r>
      <w:r w:rsidRPr="00462319">
        <w:rPr>
          <w:i/>
          <w:noProof/>
          <w:sz w:val="26"/>
          <w:lang w:val="en-US"/>
        </w:rPr>
        <w:drawing>
          <wp:inline distT="0" distB="0" distL="0" distR="0" wp14:anchorId="49BBEA9C" wp14:editId="644D3184">
            <wp:extent cx="5925705" cy="5821045"/>
            <wp:effectExtent l="0" t="0" r="0" b="0"/>
            <wp:docPr id="341482342" name="Picture 34148234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82342" name="Picture 10" descr="A screenshot of a computer screen"/>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29744" cy="5825013"/>
                    </a:xfrm>
                    <a:prstGeom prst="rect">
                      <a:avLst/>
                    </a:prstGeom>
                  </pic:spPr>
                </pic:pic>
              </a:graphicData>
            </a:graphic>
          </wp:inline>
        </w:drawing>
      </w:r>
    </w:p>
    <w:p w14:paraId="0B6EBDA4" w14:textId="19F15879" w:rsidR="007A6809" w:rsidRPr="00462319" w:rsidRDefault="007A6809" w:rsidP="007A11B6">
      <w:pPr>
        <w:spacing w:before="239"/>
        <w:rPr>
          <w:i/>
          <w:sz w:val="26"/>
          <w:lang w:val="en-US"/>
        </w:rPr>
      </w:pPr>
    </w:p>
    <w:p w14:paraId="326DF2C1" w14:textId="1D14E917" w:rsidR="007A6809" w:rsidRPr="00462319" w:rsidRDefault="007A6809" w:rsidP="007A11B6">
      <w:pPr>
        <w:pStyle w:val="BodyText"/>
        <w:spacing w:before="6"/>
        <w:rPr>
          <w:i/>
          <w:sz w:val="39"/>
        </w:rPr>
      </w:pPr>
    </w:p>
    <w:p w14:paraId="7751AD2D" w14:textId="7DC2A3E2" w:rsidR="007A6809" w:rsidRPr="00462319" w:rsidRDefault="009F0AD0" w:rsidP="00F53647">
      <w:pPr>
        <w:pStyle w:val="Heading3"/>
        <w:numPr>
          <w:ilvl w:val="1"/>
          <w:numId w:val="24"/>
        </w:numPr>
        <w:tabs>
          <w:tab w:val="left" w:pos="1132"/>
        </w:tabs>
        <w:spacing w:before="0"/>
        <w:rPr>
          <w:rFonts w:ascii="Times New Roman" w:hAnsi="Times New Roman" w:cs="Times New Roman"/>
          <w:sz w:val="30"/>
        </w:rPr>
      </w:pPr>
      <w:bookmarkStart w:id="76" w:name="3.4._Xây_dựng_biểu_đồ_thực_thể_liên_kết_"/>
      <w:bookmarkStart w:id="77" w:name="_Toc167019597"/>
      <w:bookmarkStart w:id="78" w:name="_Toc167262691"/>
      <w:bookmarkStart w:id="79" w:name="_Toc167875553"/>
      <w:bookmarkEnd w:id="76"/>
      <w:r w:rsidRPr="00462319">
        <w:rPr>
          <w:rFonts w:ascii="Times New Roman" w:hAnsi="Times New Roman" w:cs="Times New Roman"/>
        </w:rPr>
        <w:t>Xây</w:t>
      </w:r>
      <w:r w:rsidRPr="00462319">
        <w:rPr>
          <w:rFonts w:ascii="Times New Roman" w:hAnsi="Times New Roman" w:cs="Times New Roman"/>
          <w:spacing w:val="-4"/>
        </w:rPr>
        <w:t xml:space="preserve"> </w:t>
      </w:r>
      <w:r w:rsidRPr="00462319">
        <w:rPr>
          <w:rFonts w:ascii="Times New Roman" w:hAnsi="Times New Roman" w:cs="Times New Roman"/>
        </w:rPr>
        <w:t>dựng</w:t>
      </w:r>
      <w:r w:rsidRPr="00462319">
        <w:rPr>
          <w:rFonts w:ascii="Times New Roman" w:hAnsi="Times New Roman" w:cs="Times New Roman"/>
          <w:spacing w:val="-2"/>
        </w:rPr>
        <w:t xml:space="preserve"> </w:t>
      </w:r>
      <w:r w:rsidRPr="00462319">
        <w:rPr>
          <w:rFonts w:ascii="Times New Roman" w:hAnsi="Times New Roman" w:cs="Times New Roman"/>
        </w:rPr>
        <w:t>biểu</w:t>
      </w:r>
      <w:r w:rsidRPr="00462319">
        <w:rPr>
          <w:rFonts w:ascii="Times New Roman" w:hAnsi="Times New Roman" w:cs="Times New Roman"/>
          <w:spacing w:val="-3"/>
        </w:rPr>
        <w:t xml:space="preserve"> </w:t>
      </w:r>
      <w:r w:rsidRPr="00462319">
        <w:rPr>
          <w:rFonts w:ascii="Times New Roman" w:hAnsi="Times New Roman" w:cs="Times New Roman"/>
        </w:rPr>
        <w:t>đồ</w:t>
      </w:r>
      <w:r w:rsidRPr="00462319">
        <w:rPr>
          <w:rFonts w:ascii="Times New Roman" w:hAnsi="Times New Roman" w:cs="Times New Roman"/>
          <w:spacing w:val="-2"/>
        </w:rPr>
        <w:t xml:space="preserve"> </w:t>
      </w:r>
      <w:r w:rsidRPr="00462319">
        <w:rPr>
          <w:rFonts w:ascii="Times New Roman" w:hAnsi="Times New Roman" w:cs="Times New Roman"/>
        </w:rPr>
        <w:t>thực</w:t>
      </w:r>
      <w:r w:rsidRPr="00462319">
        <w:rPr>
          <w:rFonts w:ascii="Times New Roman" w:hAnsi="Times New Roman" w:cs="Times New Roman"/>
          <w:spacing w:val="-3"/>
        </w:rPr>
        <w:t xml:space="preserve"> </w:t>
      </w:r>
      <w:r w:rsidRPr="00462319">
        <w:rPr>
          <w:rFonts w:ascii="Times New Roman" w:hAnsi="Times New Roman" w:cs="Times New Roman"/>
        </w:rPr>
        <w:t>thể</w:t>
      </w:r>
      <w:r w:rsidRPr="00462319">
        <w:rPr>
          <w:rFonts w:ascii="Times New Roman" w:hAnsi="Times New Roman" w:cs="Times New Roman"/>
          <w:spacing w:val="-4"/>
        </w:rPr>
        <w:t xml:space="preserve"> </w:t>
      </w:r>
      <w:r w:rsidRPr="00462319">
        <w:rPr>
          <w:rFonts w:ascii="Times New Roman" w:hAnsi="Times New Roman" w:cs="Times New Roman"/>
        </w:rPr>
        <w:t>liên</w:t>
      </w:r>
      <w:r w:rsidRPr="00462319">
        <w:rPr>
          <w:rFonts w:ascii="Times New Roman" w:hAnsi="Times New Roman" w:cs="Times New Roman"/>
          <w:spacing w:val="-2"/>
        </w:rPr>
        <w:t xml:space="preserve"> </w:t>
      </w:r>
      <w:r w:rsidRPr="00462319">
        <w:rPr>
          <w:rFonts w:ascii="Times New Roman" w:hAnsi="Times New Roman" w:cs="Times New Roman"/>
        </w:rPr>
        <w:t>kết</w:t>
      </w:r>
      <w:r w:rsidRPr="00462319">
        <w:rPr>
          <w:rFonts w:ascii="Times New Roman" w:hAnsi="Times New Roman" w:cs="Times New Roman"/>
          <w:spacing w:val="-2"/>
        </w:rPr>
        <w:t xml:space="preserve"> </w:t>
      </w:r>
      <w:r w:rsidRPr="00462319">
        <w:rPr>
          <w:rFonts w:ascii="Times New Roman" w:hAnsi="Times New Roman" w:cs="Times New Roman"/>
        </w:rPr>
        <w:t>(</w:t>
      </w:r>
      <w:bookmarkEnd w:id="77"/>
      <w:bookmarkEnd w:id="78"/>
      <w:bookmarkEnd w:id="79"/>
      <w:r w:rsidR="00897157">
        <w:rPr>
          <w:rFonts w:ascii="Times New Roman" w:hAnsi="Times New Roman" w:cs="Times New Roman"/>
          <w:lang w:val="en-US"/>
        </w:rPr>
        <w:t>CDM,BDM)</w:t>
      </w:r>
    </w:p>
    <w:p w14:paraId="136D7D2E" w14:textId="77777777" w:rsidR="00C94162" w:rsidRPr="00462319" w:rsidRDefault="00C94162" w:rsidP="00462319">
      <w:pPr>
        <w:pStyle w:val="ListParagraph"/>
        <w:numPr>
          <w:ilvl w:val="0"/>
          <w:numId w:val="5"/>
        </w:numPr>
        <w:tabs>
          <w:tab w:val="left" w:pos="584"/>
        </w:tabs>
        <w:spacing w:before="241"/>
        <w:ind w:right="901" w:firstLine="0"/>
        <w:rPr>
          <w:sz w:val="26"/>
        </w:rPr>
      </w:pPr>
      <w:r w:rsidRPr="6F196832">
        <w:rPr>
          <w:sz w:val="26"/>
          <w:szCs w:val="26"/>
        </w:rPr>
        <w:t>Xác</w:t>
      </w:r>
      <w:r w:rsidRPr="6F196832">
        <w:rPr>
          <w:spacing w:val="8"/>
          <w:sz w:val="26"/>
          <w:szCs w:val="26"/>
        </w:rPr>
        <w:t xml:space="preserve"> </w:t>
      </w:r>
      <w:r w:rsidRPr="6F196832">
        <w:rPr>
          <w:sz w:val="26"/>
          <w:szCs w:val="26"/>
        </w:rPr>
        <w:t>định</w:t>
      </w:r>
      <w:r w:rsidRPr="6F196832">
        <w:rPr>
          <w:spacing w:val="5"/>
          <w:sz w:val="26"/>
          <w:szCs w:val="26"/>
        </w:rPr>
        <w:t xml:space="preserve"> </w:t>
      </w:r>
      <w:r w:rsidRPr="6F196832">
        <w:rPr>
          <w:sz w:val="26"/>
          <w:szCs w:val="26"/>
        </w:rPr>
        <w:t>các</w:t>
      </w:r>
      <w:r w:rsidRPr="6F196832">
        <w:rPr>
          <w:spacing w:val="8"/>
          <w:sz w:val="26"/>
          <w:szCs w:val="26"/>
        </w:rPr>
        <w:t xml:space="preserve"> </w:t>
      </w:r>
      <w:r w:rsidRPr="6F196832">
        <w:rPr>
          <w:sz w:val="26"/>
          <w:szCs w:val="26"/>
        </w:rPr>
        <w:t>đối</w:t>
      </w:r>
      <w:r w:rsidRPr="6F196832">
        <w:rPr>
          <w:spacing w:val="5"/>
          <w:sz w:val="26"/>
          <w:szCs w:val="26"/>
        </w:rPr>
        <w:t xml:space="preserve"> </w:t>
      </w:r>
      <w:r w:rsidRPr="6F196832">
        <w:rPr>
          <w:sz w:val="26"/>
          <w:szCs w:val="26"/>
        </w:rPr>
        <w:t>tượng</w:t>
      </w:r>
      <w:r w:rsidRPr="6F196832">
        <w:rPr>
          <w:spacing w:val="7"/>
          <w:sz w:val="26"/>
          <w:szCs w:val="26"/>
        </w:rPr>
        <w:t xml:space="preserve"> </w:t>
      </w:r>
      <w:r w:rsidRPr="6F196832">
        <w:rPr>
          <w:sz w:val="26"/>
          <w:szCs w:val="26"/>
        </w:rPr>
        <w:t>dữ</w:t>
      </w:r>
      <w:r w:rsidRPr="6F196832">
        <w:rPr>
          <w:spacing w:val="7"/>
          <w:sz w:val="26"/>
          <w:szCs w:val="26"/>
        </w:rPr>
        <w:t xml:space="preserve"> </w:t>
      </w:r>
      <w:r w:rsidRPr="6F196832">
        <w:rPr>
          <w:sz w:val="26"/>
          <w:szCs w:val="26"/>
        </w:rPr>
        <w:t>liệu</w:t>
      </w:r>
      <w:r w:rsidRPr="6F196832">
        <w:rPr>
          <w:spacing w:val="7"/>
          <w:sz w:val="26"/>
          <w:szCs w:val="26"/>
        </w:rPr>
        <w:t xml:space="preserve"> </w:t>
      </w:r>
      <w:r w:rsidRPr="6F196832">
        <w:rPr>
          <w:sz w:val="26"/>
          <w:szCs w:val="26"/>
        </w:rPr>
        <w:t>:</w:t>
      </w:r>
      <w:r w:rsidRPr="6F196832">
        <w:rPr>
          <w:spacing w:val="5"/>
          <w:sz w:val="26"/>
          <w:szCs w:val="26"/>
        </w:rPr>
        <w:t xml:space="preserve"> </w:t>
      </w:r>
      <w:r w:rsidRPr="00462319">
        <w:rPr>
          <w:spacing w:val="5"/>
          <w:sz w:val="26"/>
          <w:lang w:val="en-US"/>
        </w:rPr>
        <w:br/>
      </w:r>
      <w:r w:rsidRPr="6F196832">
        <w:rPr>
          <w:sz w:val="26"/>
          <w:szCs w:val="26"/>
          <w:lang w:val="en-US"/>
        </w:rPr>
        <w:t>+ C</w:t>
      </w:r>
      <w:r w:rsidRPr="6F196832">
        <w:rPr>
          <w:sz w:val="26"/>
          <w:szCs w:val="26"/>
        </w:rPr>
        <w:t>ác</w:t>
      </w:r>
      <w:r w:rsidRPr="6F196832">
        <w:rPr>
          <w:spacing w:val="8"/>
          <w:sz w:val="26"/>
          <w:szCs w:val="26"/>
        </w:rPr>
        <w:t xml:space="preserve"> </w:t>
      </w:r>
      <w:r w:rsidRPr="6F196832">
        <w:rPr>
          <w:sz w:val="26"/>
          <w:szCs w:val="26"/>
        </w:rPr>
        <w:t>đối</w:t>
      </w:r>
      <w:r w:rsidRPr="6F196832">
        <w:rPr>
          <w:spacing w:val="5"/>
          <w:sz w:val="26"/>
          <w:szCs w:val="26"/>
        </w:rPr>
        <w:t xml:space="preserve"> </w:t>
      </w:r>
      <w:r w:rsidRPr="6F196832">
        <w:rPr>
          <w:sz w:val="26"/>
          <w:szCs w:val="26"/>
        </w:rPr>
        <w:t>tượng</w:t>
      </w:r>
      <w:r w:rsidRPr="6F196832">
        <w:rPr>
          <w:spacing w:val="7"/>
          <w:sz w:val="26"/>
          <w:szCs w:val="26"/>
        </w:rPr>
        <w:t xml:space="preserve"> </w:t>
      </w:r>
      <w:r w:rsidRPr="6F196832">
        <w:rPr>
          <w:sz w:val="26"/>
          <w:szCs w:val="26"/>
        </w:rPr>
        <w:t>dữ</w:t>
      </w:r>
      <w:r w:rsidRPr="6F196832">
        <w:rPr>
          <w:spacing w:val="7"/>
          <w:sz w:val="26"/>
          <w:szCs w:val="26"/>
        </w:rPr>
        <w:t xml:space="preserve"> </w:t>
      </w:r>
      <w:r w:rsidRPr="6F196832">
        <w:rPr>
          <w:sz w:val="26"/>
          <w:szCs w:val="26"/>
        </w:rPr>
        <w:t>liệu</w:t>
      </w:r>
      <w:r w:rsidRPr="6F196832">
        <w:rPr>
          <w:sz w:val="26"/>
          <w:szCs w:val="26"/>
          <w:lang w:val="en-US"/>
        </w:rPr>
        <w:t xml:space="preserve"> </w:t>
      </w:r>
      <w:proofErr w:type="spellStart"/>
      <w:r w:rsidRPr="6F196832">
        <w:rPr>
          <w:sz w:val="26"/>
          <w:szCs w:val="26"/>
          <w:lang w:val="en-US"/>
        </w:rPr>
        <w:t>phân</w:t>
      </w:r>
      <w:proofErr w:type="spellEnd"/>
      <w:r w:rsidRPr="6F196832">
        <w:rPr>
          <w:sz w:val="26"/>
          <w:szCs w:val="26"/>
          <w:lang w:val="en-US"/>
        </w:rPr>
        <w:t xml:space="preserve"> </w:t>
      </w:r>
      <w:proofErr w:type="spellStart"/>
      <w:r w:rsidRPr="6F196832">
        <w:rPr>
          <w:sz w:val="26"/>
          <w:szCs w:val="26"/>
          <w:lang w:val="en-US"/>
        </w:rPr>
        <w:t>quyền</w:t>
      </w:r>
      <w:proofErr w:type="spellEnd"/>
      <w:r w:rsidRPr="6F196832">
        <w:rPr>
          <w:spacing w:val="5"/>
          <w:sz w:val="26"/>
          <w:szCs w:val="26"/>
        </w:rPr>
        <w:t xml:space="preserve"> </w:t>
      </w:r>
      <w:r w:rsidRPr="6F196832">
        <w:rPr>
          <w:sz w:val="26"/>
          <w:szCs w:val="26"/>
        </w:rPr>
        <w:t>bao</w:t>
      </w:r>
      <w:r w:rsidRPr="6F196832">
        <w:rPr>
          <w:spacing w:val="7"/>
          <w:sz w:val="26"/>
          <w:szCs w:val="26"/>
        </w:rPr>
        <w:t xml:space="preserve"> </w:t>
      </w:r>
      <w:r w:rsidRPr="6F196832">
        <w:rPr>
          <w:sz w:val="26"/>
          <w:szCs w:val="26"/>
        </w:rPr>
        <w:t>gồm</w:t>
      </w:r>
      <w:r w:rsidRPr="6F196832">
        <w:rPr>
          <w:sz w:val="26"/>
          <w:szCs w:val="26"/>
          <w:lang w:val="en-US"/>
        </w:rPr>
        <w:t xml:space="preserve">: </w:t>
      </w:r>
      <w:proofErr w:type="spellStart"/>
      <w:r w:rsidRPr="6F196832">
        <w:rPr>
          <w:sz w:val="26"/>
          <w:szCs w:val="26"/>
          <w:lang w:val="en-US"/>
        </w:rPr>
        <w:t>Nhóm</w:t>
      </w:r>
      <w:proofErr w:type="spellEnd"/>
      <w:r w:rsidRPr="6F196832">
        <w:rPr>
          <w:sz w:val="26"/>
          <w:szCs w:val="26"/>
          <w:lang w:val="en-US"/>
        </w:rPr>
        <w:t xml:space="preserve"> </w:t>
      </w:r>
      <w:proofErr w:type="spellStart"/>
      <w:r w:rsidRPr="6F196832">
        <w:rPr>
          <w:sz w:val="26"/>
          <w:szCs w:val="26"/>
          <w:lang w:val="en-US"/>
        </w:rPr>
        <w:t>người</w:t>
      </w:r>
      <w:proofErr w:type="spellEnd"/>
      <w:r w:rsidRPr="6F196832">
        <w:rPr>
          <w:sz w:val="26"/>
          <w:szCs w:val="26"/>
          <w:lang w:val="en-US"/>
        </w:rPr>
        <w:t xml:space="preserve"> </w:t>
      </w:r>
      <w:proofErr w:type="spellStart"/>
      <w:r w:rsidRPr="6F196832">
        <w:rPr>
          <w:sz w:val="26"/>
          <w:szCs w:val="26"/>
          <w:lang w:val="en-US"/>
        </w:rPr>
        <w:t>dùng</w:t>
      </w:r>
      <w:proofErr w:type="spellEnd"/>
      <w:r w:rsidRPr="6F196832">
        <w:rPr>
          <w:sz w:val="26"/>
          <w:szCs w:val="26"/>
          <w:lang w:val="en-US"/>
        </w:rPr>
        <w:t xml:space="preserve">, </w:t>
      </w:r>
      <w:proofErr w:type="spellStart"/>
      <w:r w:rsidRPr="6F196832">
        <w:rPr>
          <w:sz w:val="26"/>
          <w:szCs w:val="26"/>
          <w:lang w:val="en-US"/>
        </w:rPr>
        <w:t>người</w:t>
      </w:r>
      <w:proofErr w:type="spellEnd"/>
      <w:r w:rsidRPr="6F196832">
        <w:rPr>
          <w:sz w:val="26"/>
          <w:szCs w:val="26"/>
          <w:lang w:val="en-US"/>
        </w:rPr>
        <w:t xml:space="preserve"> </w:t>
      </w:r>
      <w:proofErr w:type="spellStart"/>
      <w:r w:rsidRPr="6F196832">
        <w:rPr>
          <w:sz w:val="26"/>
          <w:szCs w:val="26"/>
          <w:lang w:val="en-US"/>
        </w:rPr>
        <w:t>dùng</w:t>
      </w:r>
      <w:proofErr w:type="spellEnd"/>
      <w:r w:rsidRPr="6F196832">
        <w:rPr>
          <w:sz w:val="26"/>
          <w:szCs w:val="26"/>
          <w:lang w:val="en-US"/>
        </w:rPr>
        <w:t xml:space="preserve">, </w:t>
      </w:r>
      <w:proofErr w:type="spellStart"/>
      <w:r w:rsidRPr="6F196832">
        <w:rPr>
          <w:sz w:val="26"/>
          <w:szCs w:val="26"/>
          <w:lang w:val="en-US"/>
        </w:rPr>
        <w:t>nhóm</w:t>
      </w:r>
      <w:proofErr w:type="spellEnd"/>
      <w:r w:rsidRPr="6F196832">
        <w:rPr>
          <w:sz w:val="26"/>
          <w:szCs w:val="26"/>
          <w:lang w:val="en-US"/>
        </w:rPr>
        <w:t xml:space="preserve"> </w:t>
      </w:r>
      <w:proofErr w:type="spellStart"/>
      <w:r w:rsidRPr="6F196832">
        <w:rPr>
          <w:sz w:val="26"/>
          <w:szCs w:val="26"/>
          <w:lang w:val="en-US"/>
        </w:rPr>
        <w:t>chức</w:t>
      </w:r>
      <w:proofErr w:type="spellEnd"/>
      <w:r w:rsidRPr="6F196832">
        <w:rPr>
          <w:sz w:val="26"/>
          <w:szCs w:val="26"/>
          <w:lang w:val="en-US"/>
        </w:rPr>
        <w:t xml:space="preserve"> </w:t>
      </w:r>
      <w:proofErr w:type="spellStart"/>
      <w:r w:rsidRPr="6F196832">
        <w:rPr>
          <w:sz w:val="26"/>
          <w:szCs w:val="26"/>
          <w:lang w:val="en-US"/>
        </w:rPr>
        <w:t>năng</w:t>
      </w:r>
      <w:proofErr w:type="spellEnd"/>
      <w:r w:rsidRPr="6F196832">
        <w:rPr>
          <w:sz w:val="26"/>
          <w:szCs w:val="26"/>
          <w:lang w:val="en-US"/>
        </w:rPr>
        <w:t xml:space="preserve"> </w:t>
      </w:r>
      <w:proofErr w:type="spellStart"/>
      <w:r w:rsidRPr="6F196832">
        <w:rPr>
          <w:sz w:val="26"/>
          <w:szCs w:val="26"/>
          <w:lang w:val="en-US"/>
        </w:rPr>
        <w:t>phân</w:t>
      </w:r>
      <w:proofErr w:type="spellEnd"/>
      <w:r w:rsidRPr="6F196832">
        <w:rPr>
          <w:sz w:val="26"/>
          <w:szCs w:val="26"/>
          <w:lang w:val="en-US"/>
        </w:rPr>
        <w:t xml:space="preserve"> </w:t>
      </w:r>
      <w:proofErr w:type="spellStart"/>
      <w:r w:rsidRPr="6F196832">
        <w:rPr>
          <w:sz w:val="26"/>
          <w:szCs w:val="26"/>
          <w:lang w:val="en-US"/>
        </w:rPr>
        <w:t>quyền</w:t>
      </w:r>
      <w:proofErr w:type="spellEnd"/>
      <w:r w:rsidRPr="6F196832">
        <w:rPr>
          <w:sz w:val="26"/>
          <w:szCs w:val="26"/>
          <w:lang w:val="en-US"/>
        </w:rPr>
        <w:t xml:space="preserve">, </w:t>
      </w:r>
      <w:proofErr w:type="spellStart"/>
      <w:r w:rsidRPr="6F196832">
        <w:rPr>
          <w:sz w:val="26"/>
          <w:szCs w:val="26"/>
          <w:lang w:val="en-US"/>
        </w:rPr>
        <w:t>chức</w:t>
      </w:r>
      <w:proofErr w:type="spellEnd"/>
      <w:r w:rsidRPr="6F196832">
        <w:rPr>
          <w:sz w:val="26"/>
          <w:szCs w:val="26"/>
          <w:lang w:val="en-US"/>
        </w:rPr>
        <w:t xml:space="preserve"> </w:t>
      </w:r>
      <w:proofErr w:type="spellStart"/>
      <w:r w:rsidRPr="6F196832">
        <w:rPr>
          <w:sz w:val="26"/>
          <w:szCs w:val="26"/>
          <w:lang w:val="en-US"/>
        </w:rPr>
        <w:t>năng</w:t>
      </w:r>
      <w:proofErr w:type="spellEnd"/>
      <w:r w:rsidRPr="6F196832">
        <w:rPr>
          <w:sz w:val="26"/>
          <w:szCs w:val="26"/>
          <w:lang w:val="en-US"/>
        </w:rPr>
        <w:t xml:space="preserve"> </w:t>
      </w:r>
      <w:r w:rsidRPr="6F196832">
        <w:rPr>
          <w:sz w:val="26"/>
          <w:szCs w:val="26"/>
        </w:rPr>
        <w:t>.</w:t>
      </w:r>
      <w:r w:rsidRPr="00462319">
        <w:rPr>
          <w:sz w:val="26"/>
          <w:lang w:val="en-US"/>
        </w:rPr>
        <w:br/>
      </w:r>
      <w:r w:rsidRPr="6F196832">
        <w:rPr>
          <w:sz w:val="26"/>
          <w:szCs w:val="26"/>
          <w:lang w:val="en-US"/>
        </w:rPr>
        <w:t xml:space="preserve">+ Các </w:t>
      </w:r>
      <w:proofErr w:type="spellStart"/>
      <w:r w:rsidRPr="6F196832">
        <w:rPr>
          <w:sz w:val="26"/>
          <w:szCs w:val="26"/>
          <w:lang w:val="en-US"/>
        </w:rPr>
        <w:t>đối</w:t>
      </w:r>
      <w:proofErr w:type="spellEnd"/>
      <w:r w:rsidRPr="6F196832">
        <w:rPr>
          <w:sz w:val="26"/>
          <w:szCs w:val="26"/>
          <w:lang w:val="en-US"/>
        </w:rPr>
        <w:t xml:space="preserve"> </w:t>
      </w:r>
      <w:proofErr w:type="spellStart"/>
      <w:r w:rsidRPr="6F196832">
        <w:rPr>
          <w:sz w:val="26"/>
          <w:szCs w:val="26"/>
          <w:lang w:val="en-US"/>
        </w:rPr>
        <w:t>tượng</w:t>
      </w:r>
      <w:proofErr w:type="spellEnd"/>
      <w:r w:rsidRPr="6F196832">
        <w:rPr>
          <w:sz w:val="26"/>
          <w:szCs w:val="26"/>
          <w:lang w:val="en-US"/>
        </w:rPr>
        <w:t xml:space="preserve"> </w:t>
      </w:r>
      <w:proofErr w:type="spellStart"/>
      <w:r w:rsidRPr="6F196832">
        <w:rPr>
          <w:sz w:val="26"/>
          <w:szCs w:val="26"/>
          <w:lang w:val="en-US"/>
        </w:rPr>
        <w:t>dữ</w:t>
      </w:r>
      <w:proofErr w:type="spellEnd"/>
      <w:r w:rsidRPr="6F196832">
        <w:rPr>
          <w:sz w:val="26"/>
          <w:szCs w:val="26"/>
          <w:lang w:val="en-US"/>
        </w:rPr>
        <w:t xml:space="preserve"> </w:t>
      </w:r>
      <w:proofErr w:type="spellStart"/>
      <w:r w:rsidRPr="6F196832">
        <w:rPr>
          <w:sz w:val="26"/>
          <w:szCs w:val="26"/>
          <w:lang w:val="en-US"/>
        </w:rPr>
        <w:t>liệu</w:t>
      </w:r>
      <w:proofErr w:type="spellEnd"/>
      <w:r w:rsidRPr="6F196832">
        <w:rPr>
          <w:sz w:val="26"/>
          <w:szCs w:val="26"/>
          <w:lang w:val="en-US"/>
        </w:rPr>
        <w:t xml:space="preserve"> </w:t>
      </w:r>
      <w:proofErr w:type="spellStart"/>
      <w:r w:rsidRPr="6F196832">
        <w:rPr>
          <w:sz w:val="26"/>
          <w:szCs w:val="26"/>
          <w:lang w:val="en-US"/>
        </w:rPr>
        <w:t>các</w:t>
      </w:r>
      <w:proofErr w:type="spellEnd"/>
      <w:r w:rsidRPr="6F196832">
        <w:rPr>
          <w:sz w:val="26"/>
          <w:szCs w:val="26"/>
          <w:lang w:val="en-US"/>
        </w:rPr>
        <w:t xml:space="preserve"> </w:t>
      </w:r>
      <w:proofErr w:type="spellStart"/>
      <w:r w:rsidRPr="6F196832">
        <w:rPr>
          <w:sz w:val="26"/>
          <w:szCs w:val="26"/>
          <w:lang w:val="en-US"/>
        </w:rPr>
        <w:t>chức</w:t>
      </w:r>
      <w:proofErr w:type="spellEnd"/>
      <w:r w:rsidRPr="6F196832">
        <w:rPr>
          <w:sz w:val="26"/>
          <w:szCs w:val="26"/>
          <w:lang w:val="en-US"/>
        </w:rPr>
        <w:t xml:space="preserve"> </w:t>
      </w:r>
      <w:proofErr w:type="spellStart"/>
      <w:r w:rsidRPr="6F196832">
        <w:rPr>
          <w:sz w:val="26"/>
          <w:szCs w:val="26"/>
          <w:lang w:val="en-US"/>
        </w:rPr>
        <w:t>năng</w:t>
      </w:r>
      <w:proofErr w:type="spellEnd"/>
      <w:r w:rsidRPr="6F196832">
        <w:rPr>
          <w:sz w:val="26"/>
          <w:szCs w:val="26"/>
          <w:lang w:val="en-US"/>
        </w:rPr>
        <w:t xml:space="preserve"> </w:t>
      </w:r>
      <w:proofErr w:type="spellStart"/>
      <w:r w:rsidRPr="6F196832">
        <w:rPr>
          <w:sz w:val="26"/>
          <w:szCs w:val="26"/>
          <w:lang w:val="en-US"/>
        </w:rPr>
        <w:t>nghiệp</w:t>
      </w:r>
      <w:proofErr w:type="spellEnd"/>
      <w:r w:rsidRPr="6F196832">
        <w:rPr>
          <w:sz w:val="26"/>
          <w:szCs w:val="26"/>
          <w:lang w:val="en-US"/>
        </w:rPr>
        <w:t xml:space="preserve"> </w:t>
      </w:r>
      <w:proofErr w:type="spellStart"/>
      <w:r w:rsidRPr="6F196832">
        <w:rPr>
          <w:sz w:val="26"/>
          <w:szCs w:val="26"/>
          <w:lang w:val="en-US"/>
        </w:rPr>
        <w:t>vụ</w:t>
      </w:r>
      <w:proofErr w:type="spellEnd"/>
      <w:r w:rsidRPr="6F196832">
        <w:rPr>
          <w:sz w:val="26"/>
          <w:szCs w:val="26"/>
          <w:lang w:val="en-US"/>
        </w:rPr>
        <w:t xml:space="preserve">: </w:t>
      </w:r>
      <w:proofErr w:type="spellStart"/>
      <w:r w:rsidRPr="6F196832">
        <w:rPr>
          <w:sz w:val="26"/>
          <w:szCs w:val="26"/>
          <w:lang w:val="en-US"/>
        </w:rPr>
        <w:t>Hàng</w:t>
      </w:r>
      <w:proofErr w:type="spellEnd"/>
      <w:r w:rsidRPr="6F196832">
        <w:rPr>
          <w:sz w:val="26"/>
          <w:szCs w:val="26"/>
          <w:lang w:val="en-US"/>
        </w:rPr>
        <w:t xml:space="preserve"> </w:t>
      </w:r>
      <w:proofErr w:type="spellStart"/>
      <w:r w:rsidRPr="6F196832">
        <w:rPr>
          <w:sz w:val="26"/>
          <w:szCs w:val="26"/>
          <w:lang w:val="en-US"/>
        </w:rPr>
        <w:t>hóa</w:t>
      </w:r>
      <w:proofErr w:type="spellEnd"/>
      <w:r w:rsidRPr="6F196832">
        <w:rPr>
          <w:sz w:val="26"/>
          <w:szCs w:val="26"/>
          <w:lang w:val="en-US"/>
        </w:rPr>
        <w:t xml:space="preserve">, </w:t>
      </w:r>
      <w:proofErr w:type="spellStart"/>
      <w:r w:rsidRPr="6F196832">
        <w:rPr>
          <w:sz w:val="26"/>
          <w:szCs w:val="26"/>
          <w:lang w:val="en-US"/>
        </w:rPr>
        <w:t>phiếu</w:t>
      </w:r>
      <w:proofErr w:type="spellEnd"/>
      <w:r w:rsidRPr="6F196832">
        <w:rPr>
          <w:sz w:val="26"/>
          <w:szCs w:val="26"/>
          <w:lang w:val="en-US"/>
        </w:rPr>
        <w:t xml:space="preserve"> </w:t>
      </w:r>
      <w:proofErr w:type="spellStart"/>
      <w:r w:rsidRPr="6F196832">
        <w:rPr>
          <w:sz w:val="26"/>
          <w:szCs w:val="26"/>
          <w:lang w:val="en-US"/>
        </w:rPr>
        <w:t>nhập</w:t>
      </w:r>
      <w:proofErr w:type="spellEnd"/>
      <w:r w:rsidRPr="6F196832">
        <w:rPr>
          <w:sz w:val="26"/>
          <w:szCs w:val="26"/>
          <w:lang w:val="en-US"/>
        </w:rPr>
        <w:t xml:space="preserve">, chi </w:t>
      </w:r>
      <w:proofErr w:type="spellStart"/>
      <w:r w:rsidRPr="6F196832">
        <w:rPr>
          <w:sz w:val="26"/>
          <w:szCs w:val="26"/>
          <w:lang w:val="en-US"/>
        </w:rPr>
        <w:t>tiết</w:t>
      </w:r>
      <w:proofErr w:type="spellEnd"/>
      <w:r w:rsidRPr="6F196832">
        <w:rPr>
          <w:sz w:val="26"/>
          <w:szCs w:val="26"/>
          <w:lang w:val="en-US"/>
        </w:rPr>
        <w:t xml:space="preserve"> </w:t>
      </w:r>
      <w:proofErr w:type="spellStart"/>
      <w:r w:rsidRPr="6F196832">
        <w:rPr>
          <w:sz w:val="26"/>
          <w:szCs w:val="26"/>
          <w:lang w:val="en-US"/>
        </w:rPr>
        <w:t>phiếu</w:t>
      </w:r>
      <w:proofErr w:type="spellEnd"/>
      <w:r w:rsidRPr="6F196832">
        <w:rPr>
          <w:sz w:val="26"/>
          <w:szCs w:val="26"/>
          <w:lang w:val="en-US"/>
        </w:rPr>
        <w:t xml:space="preserve"> </w:t>
      </w:r>
      <w:proofErr w:type="spellStart"/>
      <w:r w:rsidRPr="6F196832">
        <w:rPr>
          <w:sz w:val="26"/>
          <w:szCs w:val="26"/>
          <w:lang w:val="en-US"/>
        </w:rPr>
        <w:t>nhập</w:t>
      </w:r>
      <w:proofErr w:type="spellEnd"/>
      <w:r w:rsidRPr="6F196832">
        <w:rPr>
          <w:sz w:val="26"/>
          <w:szCs w:val="26"/>
          <w:lang w:val="en-US"/>
        </w:rPr>
        <w:t xml:space="preserve">, </w:t>
      </w:r>
      <w:proofErr w:type="spellStart"/>
      <w:r w:rsidRPr="6F196832">
        <w:rPr>
          <w:sz w:val="26"/>
          <w:szCs w:val="26"/>
          <w:lang w:val="en-US"/>
        </w:rPr>
        <w:t>phiếu</w:t>
      </w:r>
      <w:proofErr w:type="spellEnd"/>
      <w:r w:rsidRPr="6F196832">
        <w:rPr>
          <w:sz w:val="26"/>
          <w:szCs w:val="26"/>
          <w:lang w:val="en-US"/>
        </w:rPr>
        <w:t xml:space="preserve"> </w:t>
      </w:r>
      <w:proofErr w:type="spellStart"/>
      <w:r w:rsidRPr="6F196832">
        <w:rPr>
          <w:sz w:val="26"/>
          <w:szCs w:val="26"/>
          <w:lang w:val="en-US"/>
        </w:rPr>
        <w:t>xuất</w:t>
      </w:r>
      <w:proofErr w:type="spellEnd"/>
      <w:r w:rsidRPr="6F196832">
        <w:rPr>
          <w:sz w:val="26"/>
          <w:szCs w:val="26"/>
          <w:lang w:val="en-US"/>
        </w:rPr>
        <w:t xml:space="preserve">, chi </w:t>
      </w:r>
      <w:proofErr w:type="spellStart"/>
      <w:r w:rsidRPr="6F196832">
        <w:rPr>
          <w:sz w:val="26"/>
          <w:szCs w:val="26"/>
          <w:lang w:val="en-US"/>
        </w:rPr>
        <w:t>tiết</w:t>
      </w:r>
      <w:proofErr w:type="spellEnd"/>
      <w:r w:rsidRPr="6F196832">
        <w:rPr>
          <w:sz w:val="26"/>
          <w:szCs w:val="26"/>
          <w:lang w:val="en-US"/>
        </w:rPr>
        <w:t xml:space="preserve"> </w:t>
      </w:r>
      <w:proofErr w:type="spellStart"/>
      <w:r w:rsidRPr="6F196832">
        <w:rPr>
          <w:sz w:val="26"/>
          <w:szCs w:val="26"/>
          <w:lang w:val="en-US"/>
        </w:rPr>
        <w:t>phiếu</w:t>
      </w:r>
      <w:proofErr w:type="spellEnd"/>
      <w:r w:rsidRPr="6F196832">
        <w:rPr>
          <w:sz w:val="26"/>
          <w:szCs w:val="26"/>
          <w:lang w:val="en-US"/>
        </w:rPr>
        <w:t xml:space="preserve"> </w:t>
      </w:r>
      <w:proofErr w:type="spellStart"/>
      <w:r w:rsidRPr="6F196832">
        <w:rPr>
          <w:sz w:val="26"/>
          <w:szCs w:val="26"/>
          <w:lang w:val="en-US"/>
        </w:rPr>
        <w:t>xuất</w:t>
      </w:r>
      <w:proofErr w:type="spellEnd"/>
      <w:r w:rsidRPr="6F196832">
        <w:rPr>
          <w:sz w:val="26"/>
          <w:szCs w:val="26"/>
          <w:lang w:val="en-US"/>
        </w:rPr>
        <w:t xml:space="preserve">, </w:t>
      </w:r>
      <w:proofErr w:type="spellStart"/>
      <w:r w:rsidRPr="6F196832">
        <w:rPr>
          <w:sz w:val="26"/>
          <w:szCs w:val="26"/>
          <w:lang w:val="en-US"/>
        </w:rPr>
        <w:t>nhà</w:t>
      </w:r>
      <w:proofErr w:type="spellEnd"/>
      <w:r w:rsidRPr="6F196832">
        <w:rPr>
          <w:sz w:val="26"/>
          <w:szCs w:val="26"/>
          <w:lang w:val="en-US"/>
        </w:rPr>
        <w:t xml:space="preserve"> </w:t>
      </w:r>
      <w:proofErr w:type="spellStart"/>
      <w:r w:rsidRPr="6F196832">
        <w:rPr>
          <w:sz w:val="26"/>
          <w:szCs w:val="26"/>
          <w:lang w:val="en-US"/>
        </w:rPr>
        <w:t>cung</w:t>
      </w:r>
      <w:proofErr w:type="spellEnd"/>
      <w:r w:rsidRPr="6F196832">
        <w:rPr>
          <w:sz w:val="26"/>
          <w:szCs w:val="26"/>
          <w:lang w:val="en-US"/>
        </w:rPr>
        <w:t xml:space="preserve"> </w:t>
      </w:r>
      <w:proofErr w:type="spellStart"/>
      <w:r w:rsidRPr="6F196832">
        <w:rPr>
          <w:sz w:val="26"/>
          <w:szCs w:val="26"/>
          <w:lang w:val="en-US"/>
        </w:rPr>
        <w:t>cấp</w:t>
      </w:r>
      <w:proofErr w:type="spellEnd"/>
      <w:r w:rsidRPr="6F196832">
        <w:rPr>
          <w:sz w:val="26"/>
          <w:szCs w:val="26"/>
          <w:lang w:val="en-US"/>
        </w:rPr>
        <w:t xml:space="preserve">, </w:t>
      </w:r>
      <w:proofErr w:type="spellStart"/>
      <w:r w:rsidRPr="6F196832">
        <w:rPr>
          <w:sz w:val="26"/>
          <w:szCs w:val="26"/>
          <w:lang w:val="en-US"/>
        </w:rPr>
        <w:t>khách</w:t>
      </w:r>
      <w:proofErr w:type="spellEnd"/>
      <w:r w:rsidRPr="6F196832">
        <w:rPr>
          <w:sz w:val="26"/>
          <w:szCs w:val="26"/>
          <w:lang w:val="en-US"/>
        </w:rPr>
        <w:t xml:space="preserve"> </w:t>
      </w:r>
      <w:proofErr w:type="spellStart"/>
      <w:r w:rsidRPr="6F196832">
        <w:rPr>
          <w:sz w:val="26"/>
          <w:szCs w:val="26"/>
          <w:lang w:val="en-US"/>
        </w:rPr>
        <w:t>hàng</w:t>
      </w:r>
      <w:proofErr w:type="spellEnd"/>
      <w:r w:rsidRPr="6F196832">
        <w:rPr>
          <w:sz w:val="26"/>
          <w:szCs w:val="26"/>
          <w:lang w:val="en-US"/>
        </w:rPr>
        <w:t xml:space="preserve">. </w:t>
      </w:r>
    </w:p>
    <w:p w14:paraId="6A67FB7D" w14:textId="77777777" w:rsidR="00C94162" w:rsidRPr="00462319" w:rsidRDefault="00C94162" w:rsidP="00462319">
      <w:pPr>
        <w:pStyle w:val="ListParagraph"/>
        <w:numPr>
          <w:ilvl w:val="0"/>
          <w:numId w:val="5"/>
        </w:numPr>
        <w:tabs>
          <w:tab w:val="left" w:pos="576"/>
        </w:tabs>
        <w:spacing w:before="0" w:line="277" w:lineRule="exact"/>
        <w:ind w:left="575"/>
        <w:rPr>
          <w:sz w:val="26"/>
        </w:rPr>
      </w:pPr>
      <w:r w:rsidRPr="6F196832">
        <w:rPr>
          <w:sz w:val="26"/>
          <w:szCs w:val="26"/>
        </w:rPr>
        <w:t>Xác</w:t>
      </w:r>
      <w:r w:rsidRPr="6F196832">
        <w:rPr>
          <w:spacing w:val="-1"/>
          <w:sz w:val="26"/>
          <w:szCs w:val="26"/>
        </w:rPr>
        <w:t xml:space="preserve"> </w:t>
      </w:r>
      <w:r w:rsidRPr="6F196832">
        <w:rPr>
          <w:sz w:val="26"/>
          <w:szCs w:val="26"/>
        </w:rPr>
        <w:t>định</w:t>
      </w:r>
      <w:r w:rsidRPr="6F196832">
        <w:rPr>
          <w:spacing w:val="-3"/>
          <w:sz w:val="26"/>
          <w:szCs w:val="26"/>
        </w:rPr>
        <w:t xml:space="preserve"> </w:t>
      </w:r>
      <w:r w:rsidRPr="6F196832">
        <w:rPr>
          <w:sz w:val="26"/>
          <w:szCs w:val="26"/>
        </w:rPr>
        <w:t>các</w:t>
      </w:r>
      <w:r w:rsidRPr="6F196832">
        <w:rPr>
          <w:spacing w:val="-1"/>
          <w:sz w:val="26"/>
          <w:szCs w:val="26"/>
        </w:rPr>
        <w:t xml:space="preserve"> </w:t>
      </w:r>
      <w:r w:rsidRPr="6F196832">
        <w:rPr>
          <w:sz w:val="26"/>
          <w:szCs w:val="26"/>
        </w:rPr>
        <w:t>đặc tính</w:t>
      </w:r>
      <w:r w:rsidRPr="6F196832">
        <w:rPr>
          <w:spacing w:val="-4"/>
          <w:sz w:val="26"/>
          <w:szCs w:val="26"/>
        </w:rPr>
        <w:t xml:space="preserve"> </w:t>
      </w:r>
      <w:r w:rsidRPr="6F196832">
        <w:rPr>
          <w:sz w:val="26"/>
          <w:szCs w:val="26"/>
        </w:rPr>
        <w:t>của</w:t>
      </w:r>
      <w:r w:rsidRPr="6F196832">
        <w:rPr>
          <w:spacing w:val="-2"/>
          <w:sz w:val="26"/>
          <w:szCs w:val="26"/>
        </w:rPr>
        <w:t xml:space="preserve"> </w:t>
      </w:r>
      <w:r w:rsidRPr="6F196832">
        <w:rPr>
          <w:sz w:val="26"/>
          <w:szCs w:val="26"/>
        </w:rPr>
        <w:t>đối</w:t>
      </w:r>
      <w:r w:rsidRPr="6F196832">
        <w:rPr>
          <w:spacing w:val="-1"/>
          <w:sz w:val="26"/>
          <w:szCs w:val="26"/>
        </w:rPr>
        <w:t xml:space="preserve"> </w:t>
      </w:r>
      <w:r w:rsidRPr="6F196832">
        <w:rPr>
          <w:sz w:val="26"/>
          <w:szCs w:val="26"/>
        </w:rPr>
        <w:t>tượng</w:t>
      </w:r>
      <w:r w:rsidRPr="6F196832">
        <w:rPr>
          <w:spacing w:val="-2"/>
          <w:sz w:val="26"/>
          <w:szCs w:val="26"/>
        </w:rPr>
        <w:t xml:space="preserve"> </w:t>
      </w:r>
      <w:r w:rsidRPr="6F196832">
        <w:rPr>
          <w:sz w:val="26"/>
          <w:szCs w:val="26"/>
        </w:rPr>
        <w:t>dữ</w:t>
      </w:r>
      <w:r w:rsidRPr="6F196832">
        <w:rPr>
          <w:spacing w:val="-1"/>
          <w:sz w:val="26"/>
          <w:szCs w:val="26"/>
        </w:rPr>
        <w:t xml:space="preserve"> </w:t>
      </w:r>
      <w:r w:rsidRPr="6F196832">
        <w:rPr>
          <w:sz w:val="26"/>
          <w:szCs w:val="26"/>
        </w:rPr>
        <w:t>liệu</w:t>
      </w:r>
      <w:r w:rsidRPr="6F196832">
        <w:rPr>
          <w:spacing w:val="-2"/>
          <w:sz w:val="26"/>
          <w:szCs w:val="26"/>
        </w:rPr>
        <w:t xml:space="preserve"> </w:t>
      </w:r>
      <w:r w:rsidRPr="6F196832">
        <w:rPr>
          <w:sz w:val="26"/>
          <w:szCs w:val="26"/>
        </w:rPr>
        <w:t>:</w:t>
      </w:r>
    </w:p>
    <w:p w14:paraId="3227E9F0" w14:textId="77777777" w:rsidR="00C94162" w:rsidRPr="00462319" w:rsidRDefault="00C94162" w:rsidP="00462319">
      <w:pPr>
        <w:pStyle w:val="ListParagraph"/>
        <w:numPr>
          <w:ilvl w:val="0"/>
          <w:numId w:val="8"/>
        </w:numPr>
        <w:tabs>
          <w:tab w:val="left" w:pos="576"/>
        </w:tabs>
        <w:spacing w:before="0" w:line="277" w:lineRule="exact"/>
        <w:rPr>
          <w:sz w:val="26"/>
          <w:lang w:val="en-US"/>
        </w:rPr>
      </w:pPr>
      <w:r w:rsidRPr="00462319">
        <w:rPr>
          <w:sz w:val="26"/>
          <w:lang w:val="en-US"/>
        </w:rPr>
        <w:t xml:space="preserve">Các </w:t>
      </w:r>
      <w:proofErr w:type="spellStart"/>
      <w:r w:rsidRPr="00462319">
        <w:rPr>
          <w:sz w:val="26"/>
          <w:lang w:val="en-US"/>
        </w:rPr>
        <w:t>đặc</w:t>
      </w:r>
      <w:proofErr w:type="spellEnd"/>
      <w:r w:rsidRPr="00462319">
        <w:rPr>
          <w:sz w:val="26"/>
          <w:lang w:val="en-US"/>
        </w:rPr>
        <w:t xml:space="preserve"> </w:t>
      </w:r>
      <w:proofErr w:type="spellStart"/>
      <w:r w:rsidRPr="00462319">
        <w:rPr>
          <w:sz w:val="26"/>
          <w:lang w:val="en-US"/>
        </w:rPr>
        <w:t>tính</w:t>
      </w:r>
      <w:proofErr w:type="spellEnd"/>
      <w:r w:rsidRPr="00462319">
        <w:rPr>
          <w:sz w:val="26"/>
          <w:lang w:val="en-US"/>
        </w:rPr>
        <w:t xml:space="preserve"> </w:t>
      </w:r>
      <w:proofErr w:type="spellStart"/>
      <w:r w:rsidRPr="00462319">
        <w:rPr>
          <w:sz w:val="26"/>
          <w:lang w:val="en-US"/>
        </w:rPr>
        <w:t>phân</w:t>
      </w:r>
      <w:proofErr w:type="spellEnd"/>
      <w:r w:rsidRPr="00462319">
        <w:rPr>
          <w:sz w:val="26"/>
          <w:lang w:val="en-US"/>
        </w:rPr>
        <w:t xml:space="preserve"> </w:t>
      </w:r>
      <w:proofErr w:type="spellStart"/>
      <w:r w:rsidRPr="00462319">
        <w:rPr>
          <w:sz w:val="26"/>
          <w:lang w:val="en-US"/>
        </w:rPr>
        <w:t>quyền</w:t>
      </w:r>
      <w:proofErr w:type="spellEnd"/>
      <w:r w:rsidRPr="00462319">
        <w:rPr>
          <w:sz w:val="26"/>
          <w:lang w:val="en-US"/>
        </w:rPr>
        <w:t xml:space="preserve">: </w:t>
      </w:r>
    </w:p>
    <w:p w14:paraId="40467BDF" w14:textId="674E1886" w:rsidR="00C94162" w:rsidRPr="00462319" w:rsidRDefault="00C94162" w:rsidP="00462319">
      <w:pPr>
        <w:pStyle w:val="ListParagraph"/>
        <w:numPr>
          <w:ilvl w:val="0"/>
          <w:numId w:val="9"/>
        </w:numPr>
        <w:tabs>
          <w:tab w:val="left" w:pos="576"/>
        </w:tabs>
        <w:spacing w:before="0" w:line="277" w:lineRule="exact"/>
        <w:rPr>
          <w:sz w:val="26"/>
          <w:lang w:val="en-US"/>
        </w:rPr>
      </w:pPr>
      <w:proofErr w:type="spellStart"/>
      <w:r w:rsidRPr="00462319">
        <w:rPr>
          <w:sz w:val="26"/>
          <w:lang w:val="en-US"/>
        </w:rPr>
        <w:t>Nhóm</w:t>
      </w:r>
      <w:proofErr w:type="spellEnd"/>
      <w:r w:rsidRPr="00462319">
        <w:rPr>
          <w:sz w:val="26"/>
          <w:lang w:val="en-US"/>
        </w:rPr>
        <w:t xml:space="preserve"> </w:t>
      </w:r>
      <w:proofErr w:type="spellStart"/>
      <w:r w:rsidRPr="00462319">
        <w:rPr>
          <w:sz w:val="26"/>
          <w:lang w:val="en-US"/>
        </w:rPr>
        <w:t>người</w:t>
      </w:r>
      <w:proofErr w:type="spellEnd"/>
      <w:r w:rsidRPr="00462319">
        <w:rPr>
          <w:sz w:val="26"/>
          <w:lang w:val="en-US"/>
        </w:rPr>
        <w:t xml:space="preserve"> </w:t>
      </w:r>
      <w:proofErr w:type="spellStart"/>
      <w:r w:rsidRPr="00462319">
        <w:rPr>
          <w:sz w:val="26"/>
          <w:lang w:val="en-US"/>
        </w:rPr>
        <w:t>dùng</w:t>
      </w:r>
      <w:proofErr w:type="spellEnd"/>
      <w:r w:rsidRPr="00462319">
        <w:rPr>
          <w:sz w:val="26"/>
          <w:lang w:val="en-US"/>
        </w:rPr>
        <w:t xml:space="preserve">: ID </w:t>
      </w:r>
      <w:proofErr w:type="spellStart"/>
      <w:r w:rsidRPr="00462319">
        <w:rPr>
          <w:sz w:val="26"/>
          <w:lang w:val="en-US"/>
        </w:rPr>
        <w:t>nhóm</w:t>
      </w:r>
      <w:proofErr w:type="spellEnd"/>
      <w:r w:rsidRPr="00462319">
        <w:rPr>
          <w:sz w:val="26"/>
          <w:lang w:val="en-US"/>
        </w:rPr>
        <w:t xml:space="preserve">, </w:t>
      </w:r>
      <w:proofErr w:type="spellStart"/>
      <w:r w:rsidRPr="00462319">
        <w:rPr>
          <w:sz w:val="26"/>
          <w:lang w:val="en-US"/>
        </w:rPr>
        <w:t>tên</w:t>
      </w:r>
      <w:proofErr w:type="spellEnd"/>
      <w:r w:rsidRPr="00462319">
        <w:rPr>
          <w:sz w:val="26"/>
          <w:lang w:val="en-US"/>
        </w:rPr>
        <w:t xml:space="preserve"> </w:t>
      </w:r>
      <w:proofErr w:type="spellStart"/>
      <w:r w:rsidRPr="00462319">
        <w:rPr>
          <w:sz w:val="26"/>
          <w:lang w:val="en-US"/>
        </w:rPr>
        <w:t>nhóm</w:t>
      </w:r>
      <w:proofErr w:type="spellEnd"/>
      <w:r w:rsidRPr="00462319">
        <w:rPr>
          <w:sz w:val="26"/>
          <w:lang w:val="en-US"/>
        </w:rPr>
        <w:t xml:space="preserve">, </w:t>
      </w:r>
      <w:proofErr w:type="spellStart"/>
      <w:r w:rsidRPr="00462319">
        <w:rPr>
          <w:sz w:val="26"/>
          <w:lang w:val="en-US"/>
        </w:rPr>
        <w:t>mô</w:t>
      </w:r>
      <w:proofErr w:type="spellEnd"/>
      <w:r w:rsidRPr="00462319">
        <w:rPr>
          <w:sz w:val="26"/>
          <w:lang w:val="en-US"/>
        </w:rPr>
        <w:t xml:space="preserve"> </w:t>
      </w:r>
      <w:proofErr w:type="spellStart"/>
      <w:r w:rsidRPr="00462319">
        <w:rPr>
          <w:sz w:val="26"/>
          <w:lang w:val="en-US"/>
        </w:rPr>
        <w:t>tả</w:t>
      </w:r>
      <w:proofErr w:type="spellEnd"/>
      <w:r w:rsidRPr="00462319">
        <w:rPr>
          <w:sz w:val="26"/>
          <w:lang w:val="en-US"/>
        </w:rPr>
        <w:t xml:space="preserve"> </w:t>
      </w:r>
      <w:proofErr w:type="spellStart"/>
      <w:r w:rsidRPr="00462319">
        <w:rPr>
          <w:sz w:val="26"/>
          <w:lang w:val="en-US"/>
        </w:rPr>
        <w:t>nhóm</w:t>
      </w:r>
      <w:proofErr w:type="spellEnd"/>
      <w:proofErr w:type="gramStart"/>
      <w:r w:rsidRPr="00462319">
        <w:rPr>
          <w:sz w:val="26"/>
          <w:lang w:val="en-US"/>
        </w:rPr>
        <w:t>.</w:t>
      </w:r>
      <w:r w:rsidR="0000083E" w:rsidRPr="00462319">
        <w:rPr>
          <w:sz w:val="26"/>
          <w:lang w:val="en-US"/>
        </w:rPr>
        <w:t>,</w:t>
      </w:r>
      <w:proofErr w:type="spellStart"/>
      <w:r w:rsidR="00F14B26" w:rsidRPr="00462319">
        <w:rPr>
          <w:sz w:val="26"/>
          <w:lang w:val="en-US"/>
        </w:rPr>
        <w:t>thời</w:t>
      </w:r>
      <w:proofErr w:type="spellEnd"/>
      <w:proofErr w:type="gramEnd"/>
      <w:r w:rsidR="00F14B26" w:rsidRPr="00462319">
        <w:rPr>
          <w:sz w:val="26"/>
          <w:lang w:val="en-US"/>
        </w:rPr>
        <w:t xml:space="preserve"> </w:t>
      </w:r>
      <w:proofErr w:type="spellStart"/>
      <w:r w:rsidR="00F14B26" w:rsidRPr="00462319">
        <w:rPr>
          <w:sz w:val="26"/>
          <w:lang w:val="en-US"/>
        </w:rPr>
        <w:t>gian</w:t>
      </w:r>
      <w:proofErr w:type="spellEnd"/>
      <w:r w:rsidR="00F14B26" w:rsidRPr="00462319">
        <w:rPr>
          <w:sz w:val="26"/>
          <w:lang w:val="en-US"/>
        </w:rPr>
        <w:t xml:space="preserve"> </w:t>
      </w:r>
      <w:proofErr w:type="spellStart"/>
      <w:r w:rsidR="00F14B26" w:rsidRPr="00462319">
        <w:rPr>
          <w:sz w:val="26"/>
          <w:lang w:val="en-US"/>
        </w:rPr>
        <w:t>cập</w:t>
      </w:r>
      <w:proofErr w:type="spellEnd"/>
      <w:r w:rsidR="00F14B26" w:rsidRPr="00462319">
        <w:rPr>
          <w:sz w:val="26"/>
          <w:lang w:val="en-US"/>
        </w:rPr>
        <w:t xml:space="preserve"> </w:t>
      </w:r>
      <w:proofErr w:type="spellStart"/>
      <w:r w:rsidR="00F14B26" w:rsidRPr="00462319">
        <w:rPr>
          <w:sz w:val="26"/>
          <w:lang w:val="en-US"/>
        </w:rPr>
        <w:t>nhật</w:t>
      </w:r>
      <w:proofErr w:type="spellEnd"/>
      <w:r w:rsidR="00F14B26" w:rsidRPr="00462319">
        <w:rPr>
          <w:sz w:val="26"/>
          <w:lang w:val="en-US"/>
        </w:rPr>
        <w:t xml:space="preserve">, </w:t>
      </w:r>
      <w:proofErr w:type="spellStart"/>
      <w:r w:rsidR="00F14B26" w:rsidRPr="00462319">
        <w:rPr>
          <w:sz w:val="26"/>
          <w:lang w:val="en-US"/>
        </w:rPr>
        <w:t>cập</w:t>
      </w:r>
      <w:proofErr w:type="spellEnd"/>
      <w:r w:rsidR="00F14B26" w:rsidRPr="00462319">
        <w:rPr>
          <w:sz w:val="26"/>
          <w:lang w:val="en-US"/>
        </w:rPr>
        <w:t xml:space="preserve"> </w:t>
      </w:r>
      <w:proofErr w:type="spellStart"/>
      <w:r w:rsidR="00F14B26" w:rsidRPr="00462319">
        <w:rPr>
          <w:sz w:val="26"/>
          <w:lang w:val="en-US"/>
        </w:rPr>
        <w:t>nhật</w:t>
      </w:r>
      <w:proofErr w:type="spellEnd"/>
      <w:r w:rsidR="00F14B26" w:rsidRPr="00462319">
        <w:rPr>
          <w:sz w:val="26"/>
          <w:lang w:val="en-US"/>
        </w:rPr>
        <w:t xml:space="preserve"> </w:t>
      </w:r>
      <w:proofErr w:type="spellStart"/>
      <w:r w:rsidR="00F14B26" w:rsidRPr="00462319">
        <w:rPr>
          <w:sz w:val="26"/>
          <w:lang w:val="en-US"/>
        </w:rPr>
        <w:t>bởi</w:t>
      </w:r>
      <w:proofErr w:type="spellEnd"/>
      <w:r w:rsidR="00F14B26" w:rsidRPr="00462319">
        <w:rPr>
          <w:sz w:val="26"/>
          <w:lang w:val="en-US"/>
        </w:rPr>
        <w:t xml:space="preserve"> </w:t>
      </w:r>
      <w:proofErr w:type="spellStart"/>
      <w:r w:rsidR="00F14B26" w:rsidRPr="00462319">
        <w:rPr>
          <w:sz w:val="26"/>
          <w:lang w:val="en-US"/>
        </w:rPr>
        <w:t>người</w:t>
      </w:r>
      <w:proofErr w:type="spellEnd"/>
      <w:r w:rsidR="00F14B26" w:rsidRPr="00462319">
        <w:rPr>
          <w:sz w:val="26"/>
          <w:lang w:val="en-US"/>
        </w:rPr>
        <w:t xml:space="preserve"> </w:t>
      </w:r>
      <w:proofErr w:type="spellStart"/>
      <w:r w:rsidR="00F14B26" w:rsidRPr="00462319">
        <w:rPr>
          <w:sz w:val="26"/>
          <w:lang w:val="en-US"/>
        </w:rPr>
        <w:t>dùng</w:t>
      </w:r>
      <w:proofErr w:type="spellEnd"/>
      <w:r w:rsidR="00F14B26" w:rsidRPr="00462319">
        <w:rPr>
          <w:sz w:val="26"/>
          <w:lang w:val="en-US"/>
        </w:rPr>
        <w:t xml:space="preserve"> </w:t>
      </w:r>
    </w:p>
    <w:p w14:paraId="08486D67" w14:textId="6D51574B" w:rsidR="00F14B26" w:rsidRPr="00462319" w:rsidRDefault="00C94162" w:rsidP="00462319">
      <w:pPr>
        <w:pStyle w:val="ListParagraph"/>
        <w:numPr>
          <w:ilvl w:val="0"/>
          <w:numId w:val="9"/>
        </w:numPr>
        <w:tabs>
          <w:tab w:val="left" w:pos="576"/>
        </w:tabs>
        <w:spacing w:before="0" w:line="277" w:lineRule="exact"/>
        <w:rPr>
          <w:sz w:val="26"/>
          <w:lang w:val="en-US"/>
        </w:rPr>
      </w:pPr>
      <w:proofErr w:type="spellStart"/>
      <w:r w:rsidRPr="00462319">
        <w:rPr>
          <w:sz w:val="26"/>
          <w:lang w:val="en-US"/>
        </w:rPr>
        <w:t>Người</w:t>
      </w:r>
      <w:proofErr w:type="spellEnd"/>
      <w:r w:rsidRPr="00462319">
        <w:rPr>
          <w:sz w:val="26"/>
          <w:lang w:val="en-US"/>
        </w:rPr>
        <w:t xml:space="preserve"> </w:t>
      </w:r>
      <w:proofErr w:type="spellStart"/>
      <w:r w:rsidRPr="00462319">
        <w:rPr>
          <w:sz w:val="26"/>
          <w:lang w:val="en-US"/>
        </w:rPr>
        <w:t>dùng</w:t>
      </w:r>
      <w:proofErr w:type="spellEnd"/>
      <w:r w:rsidRPr="00462319">
        <w:rPr>
          <w:sz w:val="26"/>
          <w:lang w:val="en-US"/>
        </w:rPr>
        <w:t xml:space="preserve">: </w:t>
      </w:r>
      <w:proofErr w:type="spellStart"/>
      <w:r w:rsidRPr="00462319">
        <w:rPr>
          <w:sz w:val="26"/>
          <w:lang w:val="en-US"/>
        </w:rPr>
        <w:t>tên</w:t>
      </w:r>
      <w:proofErr w:type="spellEnd"/>
      <w:r w:rsidRPr="00462319">
        <w:rPr>
          <w:sz w:val="26"/>
          <w:lang w:val="en-US"/>
        </w:rPr>
        <w:t xml:space="preserve"> </w:t>
      </w:r>
      <w:proofErr w:type="spellStart"/>
      <w:r w:rsidRPr="00462319">
        <w:rPr>
          <w:sz w:val="26"/>
          <w:lang w:val="en-US"/>
        </w:rPr>
        <w:t>đăng</w:t>
      </w:r>
      <w:proofErr w:type="spellEnd"/>
      <w:r w:rsidRPr="00462319">
        <w:rPr>
          <w:sz w:val="26"/>
          <w:lang w:val="en-US"/>
        </w:rPr>
        <w:t xml:space="preserve"> </w:t>
      </w:r>
      <w:proofErr w:type="spellStart"/>
      <w:r w:rsidRPr="00462319">
        <w:rPr>
          <w:sz w:val="26"/>
          <w:lang w:val="en-US"/>
        </w:rPr>
        <w:t>nhập</w:t>
      </w:r>
      <w:proofErr w:type="spellEnd"/>
      <w:r w:rsidRPr="00462319">
        <w:rPr>
          <w:sz w:val="26"/>
          <w:lang w:val="en-US"/>
        </w:rPr>
        <w:t xml:space="preserve">, </w:t>
      </w:r>
      <w:proofErr w:type="spellStart"/>
      <w:r w:rsidRPr="00462319">
        <w:rPr>
          <w:sz w:val="26"/>
          <w:lang w:val="en-US"/>
        </w:rPr>
        <w:t>mật</w:t>
      </w:r>
      <w:proofErr w:type="spellEnd"/>
      <w:r w:rsidRPr="00462319">
        <w:rPr>
          <w:sz w:val="26"/>
          <w:lang w:val="en-US"/>
        </w:rPr>
        <w:t xml:space="preserve"> </w:t>
      </w:r>
      <w:proofErr w:type="spellStart"/>
      <w:r w:rsidRPr="00462319">
        <w:rPr>
          <w:sz w:val="26"/>
          <w:lang w:val="en-US"/>
        </w:rPr>
        <w:t>khẩu</w:t>
      </w:r>
      <w:proofErr w:type="spellEnd"/>
      <w:r w:rsidRPr="00462319">
        <w:rPr>
          <w:sz w:val="26"/>
          <w:lang w:val="en-US"/>
        </w:rPr>
        <w:t xml:space="preserve">, </w:t>
      </w:r>
      <w:proofErr w:type="spellStart"/>
      <w:r w:rsidRPr="00462319">
        <w:rPr>
          <w:sz w:val="26"/>
          <w:lang w:val="en-US"/>
        </w:rPr>
        <w:t>tên</w:t>
      </w:r>
      <w:proofErr w:type="spellEnd"/>
      <w:r w:rsidRPr="00462319">
        <w:rPr>
          <w:sz w:val="26"/>
          <w:lang w:val="en-US"/>
        </w:rPr>
        <w:t xml:space="preserve"> </w:t>
      </w:r>
      <w:proofErr w:type="spellStart"/>
      <w:r w:rsidRPr="00462319">
        <w:rPr>
          <w:sz w:val="26"/>
          <w:lang w:val="en-US"/>
        </w:rPr>
        <w:t>người</w:t>
      </w:r>
      <w:proofErr w:type="spellEnd"/>
      <w:r w:rsidRPr="00462319">
        <w:rPr>
          <w:sz w:val="26"/>
          <w:lang w:val="en-US"/>
        </w:rPr>
        <w:t xml:space="preserve"> </w:t>
      </w:r>
      <w:proofErr w:type="spellStart"/>
      <w:r w:rsidRPr="00462319">
        <w:rPr>
          <w:sz w:val="26"/>
          <w:lang w:val="en-US"/>
        </w:rPr>
        <w:t>dùng</w:t>
      </w:r>
      <w:proofErr w:type="spellEnd"/>
      <w:r w:rsidRPr="00462319">
        <w:rPr>
          <w:sz w:val="26"/>
          <w:lang w:val="en-US"/>
        </w:rPr>
        <w:t xml:space="preserve">, ID </w:t>
      </w:r>
      <w:proofErr w:type="spellStart"/>
      <w:r w:rsidRPr="00462319">
        <w:rPr>
          <w:sz w:val="26"/>
          <w:lang w:val="en-US"/>
        </w:rPr>
        <w:t>nhóm</w:t>
      </w:r>
      <w:proofErr w:type="spellEnd"/>
      <w:r w:rsidRPr="00462319">
        <w:rPr>
          <w:sz w:val="26"/>
          <w:lang w:val="en-US"/>
        </w:rPr>
        <w:t>.</w:t>
      </w:r>
      <w:r w:rsidR="00F14B26" w:rsidRPr="00462319">
        <w:rPr>
          <w:sz w:val="26"/>
          <w:lang w:val="en-US"/>
        </w:rPr>
        <w:t xml:space="preserve"> </w:t>
      </w:r>
      <w:proofErr w:type="spellStart"/>
      <w:r w:rsidR="00F14B26" w:rsidRPr="00462319">
        <w:rPr>
          <w:sz w:val="26"/>
          <w:lang w:val="en-US"/>
        </w:rPr>
        <w:t>thời</w:t>
      </w:r>
      <w:proofErr w:type="spellEnd"/>
      <w:r w:rsidR="00F14B26" w:rsidRPr="00462319">
        <w:rPr>
          <w:sz w:val="26"/>
          <w:lang w:val="en-US"/>
        </w:rPr>
        <w:t xml:space="preserve"> </w:t>
      </w:r>
      <w:proofErr w:type="spellStart"/>
      <w:r w:rsidR="00F14B26" w:rsidRPr="00462319">
        <w:rPr>
          <w:sz w:val="26"/>
          <w:lang w:val="en-US"/>
        </w:rPr>
        <w:t>gian</w:t>
      </w:r>
      <w:proofErr w:type="spellEnd"/>
      <w:r w:rsidR="00F14B26" w:rsidRPr="00462319">
        <w:rPr>
          <w:sz w:val="26"/>
          <w:lang w:val="en-US"/>
        </w:rPr>
        <w:t xml:space="preserve"> </w:t>
      </w:r>
      <w:proofErr w:type="spellStart"/>
      <w:r w:rsidR="00F14B26" w:rsidRPr="00462319">
        <w:rPr>
          <w:sz w:val="26"/>
          <w:lang w:val="en-US"/>
        </w:rPr>
        <w:t>cập</w:t>
      </w:r>
      <w:proofErr w:type="spellEnd"/>
      <w:r w:rsidR="00F14B26" w:rsidRPr="00462319">
        <w:rPr>
          <w:sz w:val="26"/>
          <w:lang w:val="en-US"/>
        </w:rPr>
        <w:t xml:space="preserve"> </w:t>
      </w:r>
      <w:proofErr w:type="spellStart"/>
      <w:r w:rsidR="00F14B26" w:rsidRPr="00462319">
        <w:rPr>
          <w:sz w:val="26"/>
          <w:lang w:val="en-US"/>
        </w:rPr>
        <w:t>nhật</w:t>
      </w:r>
      <w:proofErr w:type="spellEnd"/>
      <w:r w:rsidR="00F14B26" w:rsidRPr="00462319">
        <w:rPr>
          <w:sz w:val="26"/>
          <w:lang w:val="en-US"/>
        </w:rPr>
        <w:t xml:space="preserve">, </w:t>
      </w:r>
      <w:proofErr w:type="spellStart"/>
      <w:r w:rsidR="00F14B26" w:rsidRPr="00462319">
        <w:rPr>
          <w:sz w:val="26"/>
          <w:lang w:val="en-US"/>
        </w:rPr>
        <w:t>cập</w:t>
      </w:r>
      <w:proofErr w:type="spellEnd"/>
      <w:r w:rsidR="00F14B26" w:rsidRPr="00462319">
        <w:rPr>
          <w:sz w:val="26"/>
          <w:lang w:val="en-US"/>
        </w:rPr>
        <w:t xml:space="preserve"> </w:t>
      </w:r>
      <w:proofErr w:type="spellStart"/>
      <w:r w:rsidR="00F14B26" w:rsidRPr="00462319">
        <w:rPr>
          <w:sz w:val="26"/>
          <w:lang w:val="en-US"/>
        </w:rPr>
        <w:t>nhật</w:t>
      </w:r>
      <w:proofErr w:type="spellEnd"/>
      <w:r w:rsidR="00F14B26" w:rsidRPr="00462319">
        <w:rPr>
          <w:sz w:val="26"/>
          <w:lang w:val="en-US"/>
        </w:rPr>
        <w:t xml:space="preserve"> </w:t>
      </w:r>
      <w:proofErr w:type="spellStart"/>
      <w:r w:rsidR="00F14B26" w:rsidRPr="00462319">
        <w:rPr>
          <w:sz w:val="26"/>
          <w:lang w:val="en-US"/>
        </w:rPr>
        <w:t>bởi</w:t>
      </w:r>
      <w:proofErr w:type="spellEnd"/>
      <w:r w:rsidR="00F14B26" w:rsidRPr="00462319">
        <w:rPr>
          <w:sz w:val="26"/>
          <w:lang w:val="en-US"/>
        </w:rPr>
        <w:t xml:space="preserve"> </w:t>
      </w:r>
      <w:proofErr w:type="spellStart"/>
      <w:r w:rsidR="00F14B26" w:rsidRPr="00462319">
        <w:rPr>
          <w:sz w:val="26"/>
          <w:lang w:val="en-US"/>
        </w:rPr>
        <w:t>người</w:t>
      </w:r>
      <w:proofErr w:type="spellEnd"/>
      <w:r w:rsidR="00F14B26" w:rsidRPr="00462319">
        <w:rPr>
          <w:sz w:val="26"/>
          <w:lang w:val="en-US"/>
        </w:rPr>
        <w:t xml:space="preserve"> </w:t>
      </w:r>
      <w:proofErr w:type="spellStart"/>
      <w:r w:rsidR="00F14B26" w:rsidRPr="00462319">
        <w:rPr>
          <w:sz w:val="26"/>
          <w:lang w:val="en-US"/>
        </w:rPr>
        <w:t>dùng</w:t>
      </w:r>
      <w:proofErr w:type="spellEnd"/>
      <w:r w:rsidR="00F14B26" w:rsidRPr="00462319">
        <w:rPr>
          <w:sz w:val="26"/>
          <w:lang w:val="en-US"/>
        </w:rPr>
        <w:t xml:space="preserve"> </w:t>
      </w:r>
    </w:p>
    <w:p w14:paraId="6B0AF220" w14:textId="5D99B8BF" w:rsidR="00C94162" w:rsidRPr="00462319" w:rsidRDefault="00C94162" w:rsidP="007A11B6">
      <w:pPr>
        <w:pStyle w:val="ListParagraph"/>
        <w:tabs>
          <w:tab w:val="left" w:pos="576"/>
        </w:tabs>
        <w:spacing w:before="0" w:line="277" w:lineRule="exact"/>
        <w:ind w:left="2160" w:firstLine="0"/>
        <w:rPr>
          <w:sz w:val="26"/>
          <w:lang w:val="en-US"/>
        </w:rPr>
      </w:pPr>
    </w:p>
    <w:p w14:paraId="1DF7A6D8" w14:textId="2C1A8FA7" w:rsidR="000119ED" w:rsidRPr="00462319" w:rsidRDefault="00C94162" w:rsidP="00462319">
      <w:pPr>
        <w:pStyle w:val="ListParagraph"/>
        <w:numPr>
          <w:ilvl w:val="0"/>
          <w:numId w:val="9"/>
        </w:numPr>
        <w:tabs>
          <w:tab w:val="left" w:pos="576"/>
        </w:tabs>
        <w:spacing w:before="0" w:line="277" w:lineRule="exact"/>
        <w:rPr>
          <w:sz w:val="26"/>
          <w:lang w:val="en-US"/>
        </w:rPr>
      </w:pPr>
      <w:proofErr w:type="spellStart"/>
      <w:r w:rsidRPr="00462319">
        <w:rPr>
          <w:sz w:val="26"/>
          <w:lang w:val="en-US"/>
        </w:rPr>
        <w:lastRenderedPageBreak/>
        <w:t>Nhóm</w:t>
      </w:r>
      <w:proofErr w:type="spellEnd"/>
      <w:r w:rsidRPr="00462319">
        <w:rPr>
          <w:sz w:val="26"/>
          <w:lang w:val="en-US"/>
        </w:rPr>
        <w:t xml:space="preserve"> </w:t>
      </w:r>
      <w:proofErr w:type="spellStart"/>
      <w:r w:rsidRPr="00462319">
        <w:rPr>
          <w:sz w:val="26"/>
          <w:lang w:val="en-US"/>
        </w:rPr>
        <w:t>chức</w:t>
      </w:r>
      <w:proofErr w:type="spellEnd"/>
      <w:r w:rsidRPr="00462319">
        <w:rPr>
          <w:sz w:val="26"/>
          <w:lang w:val="en-US"/>
        </w:rPr>
        <w:t xml:space="preserve"> </w:t>
      </w:r>
      <w:proofErr w:type="spellStart"/>
      <w:r w:rsidRPr="00462319">
        <w:rPr>
          <w:sz w:val="26"/>
          <w:lang w:val="en-US"/>
        </w:rPr>
        <w:t>năng</w:t>
      </w:r>
      <w:proofErr w:type="spellEnd"/>
      <w:r w:rsidRPr="00462319">
        <w:rPr>
          <w:sz w:val="26"/>
          <w:lang w:val="en-US"/>
        </w:rPr>
        <w:t xml:space="preserve"> </w:t>
      </w:r>
      <w:proofErr w:type="spellStart"/>
      <w:r w:rsidRPr="00462319">
        <w:rPr>
          <w:sz w:val="26"/>
          <w:lang w:val="en-US"/>
        </w:rPr>
        <w:t>phân</w:t>
      </w:r>
      <w:proofErr w:type="spellEnd"/>
      <w:r w:rsidRPr="00462319">
        <w:rPr>
          <w:sz w:val="26"/>
          <w:lang w:val="en-US"/>
        </w:rPr>
        <w:t xml:space="preserve"> </w:t>
      </w:r>
      <w:proofErr w:type="spellStart"/>
      <w:r w:rsidRPr="00462319">
        <w:rPr>
          <w:sz w:val="26"/>
          <w:lang w:val="en-US"/>
        </w:rPr>
        <w:t>quyền</w:t>
      </w:r>
      <w:proofErr w:type="spellEnd"/>
      <w:r w:rsidRPr="00462319">
        <w:rPr>
          <w:sz w:val="26"/>
          <w:lang w:val="en-US"/>
        </w:rPr>
        <w:t xml:space="preserve">: ID </w:t>
      </w:r>
      <w:proofErr w:type="spellStart"/>
      <w:r w:rsidRPr="00462319">
        <w:rPr>
          <w:sz w:val="26"/>
          <w:lang w:val="en-US"/>
        </w:rPr>
        <w:t>nhóm</w:t>
      </w:r>
      <w:proofErr w:type="spellEnd"/>
      <w:r w:rsidRPr="00462319">
        <w:rPr>
          <w:sz w:val="26"/>
          <w:lang w:val="en-US"/>
        </w:rPr>
        <w:t xml:space="preserve">, ID </w:t>
      </w:r>
      <w:proofErr w:type="spellStart"/>
      <w:r w:rsidRPr="00462319">
        <w:rPr>
          <w:sz w:val="26"/>
          <w:lang w:val="en-US"/>
        </w:rPr>
        <w:t>chức</w:t>
      </w:r>
      <w:proofErr w:type="spellEnd"/>
      <w:r w:rsidRPr="00462319">
        <w:rPr>
          <w:sz w:val="26"/>
          <w:lang w:val="en-US"/>
        </w:rPr>
        <w:t xml:space="preserve"> </w:t>
      </w:r>
      <w:proofErr w:type="spellStart"/>
      <w:r w:rsidRPr="00462319">
        <w:rPr>
          <w:sz w:val="26"/>
          <w:lang w:val="en-US"/>
        </w:rPr>
        <w:t>năng</w:t>
      </w:r>
      <w:proofErr w:type="spellEnd"/>
      <w:r w:rsidRPr="00462319">
        <w:rPr>
          <w:sz w:val="26"/>
          <w:lang w:val="en-US"/>
        </w:rPr>
        <w:t xml:space="preserve">, </w:t>
      </w:r>
      <w:proofErr w:type="spellStart"/>
      <w:r w:rsidRPr="00462319">
        <w:rPr>
          <w:sz w:val="26"/>
          <w:lang w:val="en-US"/>
        </w:rPr>
        <w:t>cho</w:t>
      </w:r>
      <w:proofErr w:type="spellEnd"/>
      <w:r w:rsidRPr="00462319">
        <w:rPr>
          <w:sz w:val="26"/>
          <w:lang w:val="en-US"/>
        </w:rPr>
        <w:t xml:space="preserve"> </w:t>
      </w:r>
      <w:proofErr w:type="spellStart"/>
      <w:r w:rsidRPr="00462319">
        <w:rPr>
          <w:sz w:val="26"/>
          <w:lang w:val="en-US"/>
        </w:rPr>
        <w:t>phép</w:t>
      </w:r>
      <w:proofErr w:type="spellEnd"/>
      <w:r w:rsidRPr="00462319">
        <w:rPr>
          <w:sz w:val="26"/>
          <w:lang w:val="en-US"/>
        </w:rPr>
        <w:t xml:space="preserve"> </w:t>
      </w:r>
      <w:proofErr w:type="spellStart"/>
      <w:r w:rsidRPr="00462319">
        <w:rPr>
          <w:sz w:val="26"/>
          <w:lang w:val="en-US"/>
        </w:rPr>
        <w:t>hoặc</w:t>
      </w:r>
      <w:proofErr w:type="spellEnd"/>
      <w:r w:rsidRPr="00462319">
        <w:rPr>
          <w:sz w:val="26"/>
          <w:lang w:val="en-US"/>
        </w:rPr>
        <w:t xml:space="preserve"> </w:t>
      </w:r>
      <w:proofErr w:type="spellStart"/>
      <w:r w:rsidRPr="00462319">
        <w:rPr>
          <w:sz w:val="26"/>
          <w:lang w:val="en-US"/>
        </w:rPr>
        <w:t>không</w:t>
      </w:r>
      <w:proofErr w:type="spellEnd"/>
      <w:r w:rsidRPr="00462319">
        <w:rPr>
          <w:sz w:val="26"/>
          <w:lang w:val="en-US"/>
        </w:rPr>
        <w:t xml:space="preserve"> </w:t>
      </w:r>
      <w:proofErr w:type="spellStart"/>
      <w:r w:rsidRPr="00462319">
        <w:rPr>
          <w:sz w:val="26"/>
          <w:lang w:val="en-US"/>
        </w:rPr>
        <w:t>cho</w:t>
      </w:r>
      <w:proofErr w:type="spellEnd"/>
      <w:r w:rsidRPr="00462319">
        <w:rPr>
          <w:sz w:val="26"/>
          <w:lang w:val="en-US"/>
        </w:rPr>
        <w:t xml:space="preserve"> </w:t>
      </w:r>
      <w:proofErr w:type="spellStart"/>
      <w:r w:rsidRPr="00462319">
        <w:rPr>
          <w:sz w:val="26"/>
          <w:lang w:val="en-US"/>
        </w:rPr>
        <w:t>phép</w:t>
      </w:r>
      <w:proofErr w:type="spellEnd"/>
      <w:r w:rsidRPr="00462319">
        <w:rPr>
          <w:sz w:val="26"/>
          <w:lang w:val="en-US"/>
        </w:rPr>
        <w:t>.</w:t>
      </w:r>
    </w:p>
    <w:p w14:paraId="3F474478" w14:textId="59A898E9" w:rsidR="00C94162" w:rsidRPr="00462319" w:rsidRDefault="00C94162" w:rsidP="007A11B6">
      <w:pPr>
        <w:tabs>
          <w:tab w:val="left" w:pos="576"/>
        </w:tabs>
        <w:spacing w:line="277" w:lineRule="exact"/>
        <w:rPr>
          <w:sz w:val="26"/>
          <w:lang w:val="en-US"/>
        </w:rPr>
      </w:pPr>
    </w:p>
    <w:p w14:paraId="40C871A1" w14:textId="77777777" w:rsidR="00C94162" w:rsidRPr="00462319" w:rsidRDefault="00C94162" w:rsidP="00462319">
      <w:pPr>
        <w:pStyle w:val="ListParagraph"/>
        <w:numPr>
          <w:ilvl w:val="0"/>
          <w:numId w:val="9"/>
        </w:numPr>
        <w:tabs>
          <w:tab w:val="left" w:pos="576"/>
        </w:tabs>
        <w:spacing w:before="0" w:line="277" w:lineRule="exact"/>
        <w:rPr>
          <w:sz w:val="26"/>
          <w:lang w:val="en-US"/>
        </w:rPr>
      </w:pPr>
      <w:proofErr w:type="spellStart"/>
      <w:r w:rsidRPr="00462319">
        <w:rPr>
          <w:sz w:val="26"/>
          <w:lang w:val="en-US"/>
        </w:rPr>
        <w:t>Chức</w:t>
      </w:r>
      <w:proofErr w:type="spellEnd"/>
      <w:r w:rsidRPr="00462319">
        <w:rPr>
          <w:sz w:val="26"/>
          <w:lang w:val="en-US"/>
        </w:rPr>
        <w:t xml:space="preserve"> </w:t>
      </w:r>
      <w:proofErr w:type="spellStart"/>
      <w:r w:rsidRPr="00462319">
        <w:rPr>
          <w:sz w:val="26"/>
          <w:lang w:val="en-US"/>
        </w:rPr>
        <w:t>năng</w:t>
      </w:r>
      <w:proofErr w:type="spellEnd"/>
      <w:r w:rsidRPr="00462319">
        <w:rPr>
          <w:sz w:val="26"/>
          <w:lang w:val="en-US"/>
        </w:rPr>
        <w:t xml:space="preserve">: ID </w:t>
      </w:r>
      <w:proofErr w:type="spellStart"/>
      <w:r w:rsidRPr="00462319">
        <w:rPr>
          <w:sz w:val="26"/>
          <w:lang w:val="en-US"/>
        </w:rPr>
        <w:t>chức</w:t>
      </w:r>
      <w:proofErr w:type="spellEnd"/>
      <w:r w:rsidRPr="00462319">
        <w:rPr>
          <w:sz w:val="26"/>
          <w:lang w:val="en-US"/>
        </w:rPr>
        <w:t xml:space="preserve"> </w:t>
      </w:r>
      <w:proofErr w:type="spellStart"/>
      <w:r w:rsidRPr="00462319">
        <w:rPr>
          <w:sz w:val="26"/>
          <w:lang w:val="en-US"/>
        </w:rPr>
        <w:t>năng</w:t>
      </w:r>
      <w:proofErr w:type="spellEnd"/>
      <w:r w:rsidRPr="00462319">
        <w:rPr>
          <w:sz w:val="26"/>
          <w:lang w:val="en-US"/>
        </w:rPr>
        <w:t xml:space="preserve">, </w:t>
      </w:r>
      <w:proofErr w:type="spellStart"/>
      <w:r w:rsidRPr="00462319">
        <w:rPr>
          <w:sz w:val="26"/>
          <w:lang w:val="en-US"/>
        </w:rPr>
        <w:t>Tên</w:t>
      </w:r>
      <w:proofErr w:type="spellEnd"/>
      <w:r w:rsidRPr="00462319">
        <w:rPr>
          <w:sz w:val="26"/>
          <w:lang w:val="en-US"/>
        </w:rPr>
        <w:t xml:space="preserve"> </w:t>
      </w:r>
      <w:proofErr w:type="spellStart"/>
      <w:r w:rsidRPr="00462319">
        <w:rPr>
          <w:sz w:val="26"/>
          <w:lang w:val="en-US"/>
        </w:rPr>
        <w:t>chức</w:t>
      </w:r>
      <w:proofErr w:type="spellEnd"/>
      <w:r w:rsidRPr="00462319">
        <w:rPr>
          <w:sz w:val="26"/>
          <w:lang w:val="en-US"/>
        </w:rPr>
        <w:t xml:space="preserve"> </w:t>
      </w:r>
      <w:proofErr w:type="spellStart"/>
      <w:r w:rsidRPr="00462319">
        <w:rPr>
          <w:sz w:val="26"/>
          <w:lang w:val="en-US"/>
        </w:rPr>
        <w:t>năng</w:t>
      </w:r>
      <w:proofErr w:type="spellEnd"/>
      <w:r w:rsidRPr="00462319">
        <w:rPr>
          <w:sz w:val="26"/>
          <w:lang w:val="en-US"/>
        </w:rPr>
        <w:t>.</w:t>
      </w:r>
      <w:r w:rsidRPr="00462319">
        <w:rPr>
          <w:sz w:val="26"/>
          <w:lang w:val="en-US"/>
        </w:rPr>
        <w:br/>
      </w:r>
    </w:p>
    <w:p w14:paraId="64BBFA10" w14:textId="77777777" w:rsidR="00C94162" w:rsidRPr="00462319" w:rsidRDefault="00C94162" w:rsidP="007A11B6">
      <w:pPr>
        <w:pStyle w:val="ListParagraph"/>
        <w:tabs>
          <w:tab w:val="left" w:pos="576"/>
        </w:tabs>
        <w:spacing w:line="277" w:lineRule="exact"/>
        <w:ind w:left="2160"/>
        <w:rPr>
          <w:sz w:val="26"/>
          <w:lang w:val="en-US"/>
        </w:rPr>
      </w:pPr>
    </w:p>
    <w:p w14:paraId="1A752A15" w14:textId="77777777" w:rsidR="00C94162" w:rsidRPr="00462319" w:rsidRDefault="00C94162" w:rsidP="00462319">
      <w:pPr>
        <w:pStyle w:val="ListParagraph"/>
        <w:numPr>
          <w:ilvl w:val="0"/>
          <w:numId w:val="8"/>
        </w:numPr>
        <w:tabs>
          <w:tab w:val="left" w:pos="576"/>
        </w:tabs>
        <w:spacing w:before="0" w:line="277" w:lineRule="exact"/>
        <w:rPr>
          <w:sz w:val="26"/>
          <w:lang w:val="en-US"/>
        </w:rPr>
      </w:pPr>
      <w:r w:rsidRPr="00462319">
        <w:rPr>
          <w:sz w:val="26"/>
          <w:lang w:val="en-US"/>
        </w:rPr>
        <w:t xml:space="preserve">Các </w:t>
      </w:r>
      <w:proofErr w:type="spellStart"/>
      <w:r w:rsidRPr="00462319">
        <w:rPr>
          <w:sz w:val="26"/>
          <w:lang w:val="en-US"/>
        </w:rPr>
        <w:t>đặc</w:t>
      </w:r>
      <w:proofErr w:type="spellEnd"/>
      <w:r w:rsidRPr="00462319">
        <w:rPr>
          <w:sz w:val="26"/>
          <w:lang w:val="en-US"/>
        </w:rPr>
        <w:t xml:space="preserve"> </w:t>
      </w:r>
      <w:proofErr w:type="spellStart"/>
      <w:r w:rsidRPr="00462319">
        <w:rPr>
          <w:sz w:val="26"/>
          <w:lang w:val="en-US"/>
        </w:rPr>
        <w:t>tính</w:t>
      </w:r>
      <w:proofErr w:type="spellEnd"/>
      <w:r w:rsidRPr="00462319">
        <w:rPr>
          <w:sz w:val="26"/>
          <w:lang w:val="en-US"/>
        </w:rPr>
        <w:t xml:space="preserve"> </w:t>
      </w:r>
      <w:proofErr w:type="spellStart"/>
      <w:r w:rsidRPr="00462319">
        <w:rPr>
          <w:sz w:val="26"/>
          <w:lang w:val="en-US"/>
        </w:rPr>
        <w:t>chức</w:t>
      </w:r>
      <w:proofErr w:type="spellEnd"/>
      <w:r w:rsidRPr="00462319">
        <w:rPr>
          <w:sz w:val="26"/>
          <w:lang w:val="en-US"/>
        </w:rPr>
        <w:t xml:space="preserve"> </w:t>
      </w:r>
      <w:proofErr w:type="spellStart"/>
      <w:r w:rsidRPr="00462319">
        <w:rPr>
          <w:sz w:val="26"/>
          <w:lang w:val="en-US"/>
        </w:rPr>
        <w:t>năng</w:t>
      </w:r>
      <w:proofErr w:type="spellEnd"/>
      <w:r w:rsidRPr="00462319">
        <w:rPr>
          <w:sz w:val="26"/>
          <w:lang w:val="en-US"/>
        </w:rPr>
        <w:t xml:space="preserve"> </w:t>
      </w:r>
      <w:proofErr w:type="spellStart"/>
      <w:r w:rsidRPr="00462319">
        <w:rPr>
          <w:sz w:val="26"/>
          <w:lang w:val="en-US"/>
        </w:rPr>
        <w:t>nghiệp</w:t>
      </w:r>
      <w:proofErr w:type="spellEnd"/>
      <w:r w:rsidRPr="00462319">
        <w:rPr>
          <w:sz w:val="26"/>
          <w:lang w:val="en-US"/>
        </w:rPr>
        <w:t xml:space="preserve"> </w:t>
      </w:r>
      <w:proofErr w:type="spellStart"/>
      <w:r w:rsidRPr="00462319">
        <w:rPr>
          <w:sz w:val="26"/>
          <w:lang w:val="en-US"/>
        </w:rPr>
        <w:t>vụ</w:t>
      </w:r>
      <w:proofErr w:type="spellEnd"/>
      <w:r w:rsidRPr="00462319">
        <w:rPr>
          <w:sz w:val="26"/>
          <w:lang w:val="en-US"/>
        </w:rPr>
        <w:t>:</w:t>
      </w:r>
    </w:p>
    <w:p w14:paraId="1BDC1B2F" w14:textId="25E820D6" w:rsidR="00C94162" w:rsidRPr="00462319" w:rsidRDefault="00C94162" w:rsidP="00462319">
      <w:pPr>
        <w:pStyle w:val="ListParagraph"/>
        <w:numPr>
          <w:ilvl w:val="0"/>
          <w:numId w:val="9"/>
        </w:numPr>
        <w:tabs>
          <w:tab w:val="left" w:pos="576"/>
        </w:tabs>
        <w:spacing w:before="0" w:line="277" w:lineRule="exact"/>
        <w:rPr>
          <w:sz w:val="26"/>
          <w:lang w:val="en-US"/>
        </w:rPr>
      </w:pPr>
      <w:proofErr w:type="spellStart"/>
      <w:r w:rsidRPr="00462319">
        <w:rPr>
          <w:sz w:val="26"/>
          <w:lang w:val="en-US"/>
        </w:rPr>
        <w:t>Hàng</w:t>
      </w:r>
      <w:proofErr w:type="spellEnd"/>
      <w:r w:rsidRPr="00462319">
        <w:rPr>
          <w:sz w:val="26"/>
          <w:lang w:val="en-US"/>
        </w:rPr>
        <w:t xml:space="preserve"> </w:t>
      </w:r>
      <w:proofErr w:type="spellStart"/>
      <w:r w:rsidRPr="00462319">
        <w:rPr>
          <w:sz w:val="26"/>
          <w:lang w:val="en-US"/>
        </w:rPr>
        <w:t>hóa</w:t>
      </w:r>
      <w:proofErr w:type="spellEnd"/>
      <w:r w:rsidRPr="00462319">
        <w:rPr>
          <w:sz w:val="26"/>
          <w:lang w:val="en-US"/>
        </w:rPr>
        <w:t xml:space="preserve">: ID </w:t>
      </w:r>
      <w:proofErr w:type="spellStart"/>
      <w:r w:rsidRPr="00462319">
        <w:rPr>
          <w:sz w:val="26"/>
          <w:lang w:val="en-US"/>
        </w:rPr>
        <w:t>hàng</w:t>
      </w:r>
      <w:proofErr w:type="spellEnd"/>
      <w:r w:rsidRPr="00462319">
        <w:rPr>
          <w:sz w:val="26"/>
          <w:lang w:val="en-US"/>
        </w:rPr>
        <w:t xml:space="preserve"> </w:t>
      </w:r>
      <w:proofErr w:type="spellStart"/>
      <w:r w:rsidRPr="00462319">
        <w:rPr>
          <w:sz w:val="26"/>
          <w:lang w:val="en-US"/>
        </w:rPr>
        <w:t>hóa</w:t>
      </w:r>
      <w:proofErr w:type="spellEnd"/>
      <w:r w:rsidRPr="00462319">
        <w:rPr>
          <w:sz w:val="26"/>
          <w:lang w:val="en-US"/>
        </w:rPr>
        <w:t xml:space="preserve">, </w:t>
      </w:r>
      <w:proofErr w:type="spellStart"/>
      <w:r w:rsidRPr="00462319">
        <w:rPr>
          <w:sz w:val="26"/>
          <w:lang w:val="en-US"/>
        </w:rPr>
        <w:t>tên</w:t>
      </w:r>
      <w:proofErr w:type="spellEnd"/>
      <w:r w:rsidRPr="00462319">
        <w:rPr>
          <w:sz w:val="26"/>
          <w:lang w:val="en-US"/>
        </w:rPr>
        <w:t xml:space="preserve"> </w:t>
      </w:r>
      <w:proofErr w:type="spellStart"/>
      <w:r w:rsidRPr="00462319">
        <w:rPr>
          <w:sz w:val="26"/>
          <w:lang w:val="en-US"/>
        </w:rPr>
        <w:t>hàng</w:t>
      </w:r>
      <w:proofErr w:type="spellEnd"/>
      <w:r w:rsidRPr="00462319">
        <w:rPr>
          <w:sz w:val="26"/>
          <w:lang w:val="en-US"/>
        </w:rPr>
        <w:t xml:space="preserve"> </w:t>
      </w:r>
      <w:proofErr w:type="spellStart"/>
      <w:r w:rsidRPr="00462319">
        <w:rPr>
          <w:sz w:val="26"/>
          <w:lang w:val="en-US"/>
        </w:rPr>
        <w:t>hóa</w:t>
      </w:r>
      <w:proofErr w:type="spellEnd"/>
      <w:r w:rsidRPr="00462319">
        <w:rPr>
          <w:sz w:val="26"/>
          <w:lang w:val="en-US"/>
        </w:rPr>
        <w:t xml:space="preserve">, </w:t>
      </w:r>
      <w:proofErr w:type="spellStart"/>
      <w:r w:rsidRPr="00462319">
        <w:rPr>
          <w:sz w:val="26"/>
          <w:lang w:val="en-US"/>
        </w:rPr>
        <w:t>đơn</w:t>
      </w:r>
      <w:proofErr w:type="spellEnd"/>
      <w:r w:rsidRPr="00462319">
        <w:rPr>
          <w:sz w:val="26"/>
          <w:lang w:val="en-US"/>
        </w:rPr>
        <w:t xml:space="preserve"> </w:t>
      </w:r>
      <w:proofErr w:type="spellStart"/>
      <w:r w:rsidRPr="00462319">
        <w:rPr>
          <w:sz w:val="26"/>
          <w:lang w:val="en-US"/>
        </w:rPr>
        <w:t>vị</w:t>
      </w:r>
      <w:proofErr w:type="spellEnd"/>
      <w:r w:rsidRPr="00462319">
        <w:rPr>
          <w:sz w:val="26"/>
          <w:lang w:val="en-US"/>
        </w:rPr>
        <w:t xml:space="preserve"> </w:t>
      </w:r>
      <w:proofErr w:type="spellStart"/>
      <w:r w:rsidRPr="00462319">
        <w:rPr>
          <w:sz w:val="26"/>
          <w:lang w:val="en-US"/>
        </w:rPr>
        <w:t>tính</w:t>
      </w:r>
      <w:proofErr w:type="spellEnd"/>
      <w:r w:rsidRPr="00462319">
        <w:rPr>
          <w:sz w:val="26"/>
          <w:lang w:val="en-US"/>
        </w:rPr>
        <w:t xml:space="preserve">, ID </w:t>
      </w:r>
      <w:proofErr w:type="spellStart"/>
      <w:r w:rsidRPr="00462319">
        <w:rPr>
          <w:sz w:val="26"/>
          <w:lang w:val="en-US"/>
        </w:rPr>
        <w:t>nhà</w:t>
      </w:r>
      <w:proofErr w:type="spellEnd"/>
      <w:r w:rsidRPr="00462319">
        <w:rPr>
          <w:sz w:val="26"/>
          <w:lang w:val="en-US"/>
        </w:rPr>
        <w:t xml:space="preserve"> </w:t>
      </w:r>
      <w:proofErr w:type="spellStart"/>
      <w:r w:rsidRPr="00462319">
        <w:rPr>
          <w:sz w:val="26"/>
          <w:lang w:val="en-US"/>
        </w:rPr>
        <w:t>cung</w:t>
      </w:r>
      <w:proofErr w:type="spellEnd"/>
      <w:r w:rsidRPr="00462319">
        <w:rPr>
          <w:sz w:val="26"/>
          <w:lang w:val="en-US"/>
        </w:rPr>
        <w:t xml:space="preserve"> </w:t>
      </w:r>
      <w:proofErr w:type="spellStart"/>
      <w:proofErr w:type="gramStart"/>
      <w:r w:rsidRPr="00462319">
        <w:rPr>
          <w:sz w:val="26"/>
          <w:lang w:val="en-US"/>
        </w:rPr>
        <w:t>cấp</w:t>
      </w:r>
      <w:r w:rsidR="00871865" w:rsidRPr="00462319">
        <w:rPr>
          <w:sz w:val="26"/>
          <w:lang w:val="en-US"/>
        </w:rPr>
        <w:t>,thời</w:t>
      </w:r>
      <w:proofErr w:type="spellEnd"/>
      <w:proofErr w:type="gramEnd"/>
      <w:r w:rsidR="00871865" w:rsidRPr="00462319">
        <w:rPr>
          <w:sz w:val="26"/>
          <w:lang w:val="en-US"/>
        </w:rPr>
        <w:t xml:space="preserve"> </w:t>
      </w:r>
      <w:proofErr w:type="spellStart"/>
      <w:r w:rsidR="00871865" w:rsidRPr="00462319">
        <w:rPr>
          <w:sz w:val="26"/>
          <w:lang w:val="en-US"/>
        </w:rPr>
        <w:t>gian</w:t>
      </w:r>
      <w:proofErr w:type="spellEnd"/>
      <w:r w:rsidR="00871865" w:rsidRPr="00462319">
        <w:rPr>
          <w:sz w:val="26"/>
          <w:lang w:val="en-US"/>
        </w:rPr>
        <w:t xml:space="preserve"> </w:t>
      </w:r>
      <w:proofErr w:type="spellStart"/>
      <w:r w:rsidR="00871865" w:rsidRPr="00462319">
        <w:rPr>
          <w:sz w:val="26"/>
          <w:lang w:val="en-US"/>
        </w:rPr>
        <w:t>cập</w:t>
      </w:r>
      <w:proofErr w:type="spellEnd"/>
      <w:r w:rsidR="00871865" w:rsidRPr="00462319">
        <w:rPr>
          <w:sz w:val="26"/>
          <w:lang w:val="en-US"/>
        </w:rPr>
        <w:t xml:space="preserve"> </w:t>
      </w:r>
      <w:proofErr w:type="spellStart"/>
      <w:r w:rsidR="00871865" w:rsidRPr="00462319">
        <w:rPr>
          <w:sz w:val="26"/>
          <w:lang w:val="en-US"/>
        </w:rPr>
        <w:t>nhật</w:t>
      </w:r>
      <w:proofErr w:type="spellEnd"/>
      <w:r w:rsidR="00871865" w:rsidRPr="00462319">
        <w:rPr>
          <w:sz w:val="26"/>
          <w:lang w:val="en-US"/>
        </w:rPr>
        <w:t xml:space="preserve">, </w:t>
      </w:r>
      <w:proofErr w:type="spellStart"/>
      <w:r w:rsidR="00871865" w:rsidRPr="00462319">
        <w:rPr>
          <w:sz w:val="26"/>
          <w:lang w:val="en-US"/>
        </w:rPr>
        <w:t>cập</w:t>
      </w:r>
      <w:proofErr w:type="spellEnd"/>
      <w:r w:rsidR="00871865" w:rsidRPr="00462319">
        <w:rPr>
          <w:sz w:val="26"/>
          <w:lang w:val="en-US"/>
        </w:rPr>
        <w:t xml:space="preserve"> </w:t>
      </w:r>
      <w:proofErr w:type="spellStart"/>
      <w:r w:rsidR="00871865" w:rsidRPr="00462319">
        <w:rPr>
          <w:sz w:val="26"/>
          <w:lang w:val="en-US"/>
        </w:rPr>
        <w:t>nhật</w:t>
      </w:r>
      <w:proofErr w:type="spellEnd"/>
      <w:r w:rsidR="00871865" w:rsidRPr="00462319">
        <w:rPr>
          <w:sz w:val="26"/>
          <w:lang w:val="en-US"/>
        </w:rPr>
        <w:t xml:space="preserve"> </w:t>
      </w:r>
      <w:proofErr w:type="spellStart"/>
      <w:r w:rsidR="00871865" w:rsidRPr="00462319">
        <w:rPr>
          <w:sz w:val="26"/>
          <w:lang w:val="en-US"/>
        </w:rPr>
        <w:t>bởi</w:t>
      </w:r>
      <w:proofErr w:type="spellEnd"/>
      <w:r w:rsidR="00871865" w:rsidRPr="00462319">
        <w:rPr>
          <w:sz w:val="26"/>
          <w:lang w:val="en-US"/>
        </w:rPr>
        <w:t xml:space="preserve"> </w:t>
      </w:r>
      <w:proofErr w:type="spellStart"/>
      <w:r w:rsidR="00871865" w:rsidRPr="00462319">
        <w:rPr>
          <w:sz w:val="26"/>
          <w:lang w:val="en-US"/>
        </w:rPr>
        <w:t>người</w:t>
      </w:r>
      <w:proofErr w:type="spellEnd"/>
      <w:r w:rsidR="00871865" w:rsidRPr="00462319">
        <w:rPr>
          <w:sz w:val="26"/>
          <w:lang w:val="en-US"/>
        </w:rPr>
        <w:t xml:space="preserve"> </w:t>
      </w:r>
      <w:proofErr w:type="spellStart"/>
      <w:r w:rsidR="00871865" w:rsidRPr="00462319">
        <w:rPr>
          <w:sz w:val="26"/>
          <w:lang w:val="en-US"/>
        </w:rPr>
        <w:t>dùng</w:t>
      </w:r>
      <w:proofErr w:type="spellEnd"/>
      <w:r w:rsidR="00871865" w:rsidRPr="00462319">
        <w:rPr>
          <w:sz w:val="26"/>
          <w:lang w:val="en-US"/>
        </w:rPr>
        <w:t xml:space="preserve"> </w:t>
      </w:r>
    </w:p>
    <w:p w14:paraId="660B8C59" w14:textId="097A00FC" w:rsidR="00C94162" w:rsidRPr="00462319" w:rsidRDefault="00C94162" w:rsidP="00462319">
      <w:pPr>
        <w:pStyle w:val="ListParagraph"/>
        <w:numPr>
          <w:ilvl w:val="0"/>
          <w:numId w:val="9"/>
        </w:numPr>
        <w:tabs>
          <w:tab w:val="left" w:pos="576"/>
        </w:tabs>
        <w:spacing w:before="0" w:line="277" w:lineRule="exact"/>
        <w:rPr>
          <w:sz w:val="26"/>
          <w:lang w:val="en-US"/>
        </w:rPr>
      </w:pPr>
      <w:proofErr w:type="spellStart"/>
      <w:r w:rsidRPr="00462319">
        <w:rPr>
          <w:sz w:val="26"/>
          <w:lang w:val="en-US"/>
        </w:rPr>
        <w:t>Phiếu</w:t>
      </w:r>
      <w:proofErr w:type="spellEnd"/>
      <w:r w:rsidRPr="00462319">
        <w:rPr>
          <w:sz w:val="26"/>
          <w:lang w:val="en-US"/>
        </w:rPr>
        <w:t xml:space="preserve"> </w:t>
      </w:r>
      <w:proofErr w:type="spellStart"/>
      <w:r w:rsidRPr="00462319">
        <w:rPr>
          <w:sz w:val="26"/>
          <w:lang w:val="en-US"/>
        </w:rPr>
        <w:t>nhập</w:t>
      </w:r>
      <w:proofErr w:type="spellEnd"/>
      <w:r w:rsidRPr="00462319">
        <w:rPr>
          <w:sz w:val="26"/>
          <w:lang w:val="en-US"/>
        </w:rPr>
        <w:t xml:space="preserve">: ID </w:t>
      </w:r>
      <w:proofErr w:type="spellStart"/>
      <w:r w:rsidRPr="00462319">
        <w:rPr>
          <w:sz w:val="26"/>
          <w:lang w:val="en-US"/>
        </w:rPr>
        <w:t>phiếu</w:t>
      </w:r>
      <w:proofErr w:type="spellEnd"/>
      <w:r w:rsidRPr="00462319">
        <w:rPr>
          <w:sz w:val="26"/>
          <w:lang w:val="en-US"/>
        </w:rPr>
        <w:t xml:space="preserve"> </w:t>
      </w:r>
      <w:proofErr w:type="spellStart"/>
      <w:r w:rsidRPr="00462319">
        <w:rPr>
          <w:sz w:val="26"/>
          <w:lang w:val="en-US"/>
        </w:rPr>
        <w:t>nhập</w:t>
      </w:r>
      <w:proofErr w:type="spellEnd"/>
      <w:r w:rsidRPr="00462319">
        <w:rPr>
          <w:sz w:val="26"/>
          <w:lang w:val="en-US"/>
        </w:rPr>
        <w:t xml:space="preserve">, ID </w:t>
      </w:r>
      <w:proofErr w:type="spellStart"/>
      <w:r w:rsidRPr="00462319">
        <w:rPr>
          <w:sz w:val="26"/>
          <w:lang w:val="en-US"/>
        </w:rPr>
        <w:t>nhà</w:t>
      </w:r>
      <w:proofErr w:type="spellEnd"/>
      <w:r w:rsidRPr="00462319">
        <w:rPr>
          <w:sz w:val="26"/>
          <w:lang w:val="en-US"/>
        </w:rPr>
        <w:t xml:space="preserve"> </w:t>
      </w:r>
      <w:proofErr w:type="spellStart"/>
      <w:r w:rsidRPr="00462319">
        <w:rPr>
          <w:sz w:val="26"/>
          <w:lang w:val="en-US"/>
        </w:rPr>
        <w:t>cung</w:t>
      </w:r>
      <w:proofErr w:type="spellEnd"/>
      <w:r w:rsidRPr="00462319">
        <w:rPr>
          <w:sz w:val="26"/>
          <w:lang w:val="en-US"/>
        </w:rPr>
        <w:t xml:space="preserve"> </w:t>
      </w:r>
      <w:proofErr w:type="spellStart"/>
      <w:r w:rsidRPr="00462319">
        <w:rPr>
          <w:sz w:val="26"/>
          <w:lang w:val="en-US"/>
        </w:rPr>
        <w:t>cấp</w:t>
      </w:r>
      <w:proofErr w:type="spellEnd"/>
      <w:r w:rsidRPr="00462319">
        <w:rPr>
          <w:sz w:val="26"/>
          <w:lang w:val="en-US"/>
        </w:rPr>
        <w:t xml:space="preserve">, </w:t>
      </w:r>
      <w:proofErr w:type="spellStart"/>
      <w:r w:rsidRPr="00462319">
        <w:rPr>
          <w:sz w:val="26"/>
          <w:lang w:val="en-US"/>
        </w:rPr>
        <w:t>ngày</w:t>
      </w:r>
      <w:proofErr w:type="spellEnd"/>
      <w:r w:rsidRPr="00462319">
        <w:rPr>
          <w:sz w:val="26"/>
          <w:lang w:val="en-US"/>
        </w:rPr>
        <w:t xml:space="preserve"> </w:t>
      </w:r>
      <w:proofErr w:type="spellStart"/>
      <w:r w:rsidRPr="00462319">
        <w:rPr>
          <w:sz w:val="26"/>
          <w:lang w:val="en-US"/>
        </w:rPr>
        <w:t>nhập</w:t>
      </w:r>
      <w:proofErr w:type="spellEnd"/>
      <w:r w:rsidRPr="00462319">
        <w:rPr>
          <w:sz w:val="26"/>
          <w:lang w:val="en-US"/>
        </w:rPr>
        <w:t xml:space="preserve">, </w:t>
      </w:r>
      <w:proofErr w:type="spellStart"/>
      <w:r w:rsidRPr="00462319">
        <w:rPr>
          <w:sz w:val="26"/>
          <w:lang w:val="en-US"/>
        </w:rPr>
        <w:t>tổng</w:t>
      </w:r>
      <w:proofErr w:type="spellEnd"/>
      <w:r w:rsidRPr="00462319">
        <w:rPr>
          <w:sz w:val="26"/>
          <w:lang w:val="en-US"/>
        </w:rPr>
        <w:t xml:space="preserve"> </w:t>
      </w:r>
      <w:proofErr w:type="spellStart"/>
      <w:r w:rsidRPr="00462319">
        <w:rPr>
          <w:sz w:val="26"/>
          <w:lang w:val="en-US"/>
        </w:rPr>
        <w:t>thành</w:t>
      </w:r>
      <w:proofErr w:type="spellEnd"/>
      <w:r w:rsidRPr="00462319">
        <w:rPr>
          <w:sz w:val="26"/>
          <w:lang w:val="en-US"/>
        </w:rPr>
        <w:t xml:space="preserve"> </w:t>
      </w:r>
      <w:proofErr w:type="spellStart"/>
      <w:r w:rsidRPr="00462319">
        <w:rPr>
          <w:sz w:val="26"/>
          <w:lang w:val="en-US"/>
        </w:rPr>
        <w:t>tiền</w:t>
      </w:r>
      <w:proofErr w:type="spellEnd"/>
      <w:r w:rsidR="00565AE6" w:rsidRPr="00462319">
        <w:rPr>
          <w:sz w:val="26"/>
          <w:lang w:val="en-US"/>
        </w:rPr>
        <w:t xml:space="preserve">, </w:t>
      </w:r>
      <w:proofErr w:type="spellStart"/>
      <w:r w:rsidR="00565AE6" w:rsidRPr="00462319">
        <w:rPr>
          <w:sz w:val="26"/>
          <w:lang w:val="en-US"/>
        </w:rPr>
        <w:t>thời</w:t>
      </w:r>
      <w:proofErr w:type="spellEnd"/>
      <w:r w:rsidR="00565AE6" w:rsidRPr="00462319">
        <w:rPr>
          <w:sz w:val="26"/>
          <w:lang w:val="en-US"/>
        </w:rPr>
        <w:t xml:space="preserve"> </w:t>
      </w:r>
      <w:proofErr w:type="spellStart"/>
      <w:r w:rsidR="00565AE6" w:rsidRPr="00462319">
        <w:rPr>
          <w:sz w:val="26"/>
          <w:lang w:val="en-US"/>
        </w:rPr>
        <w:t>gian</w:t>
      </w:r>
      <w:proofErr w:type="spellEnd"/>
      <w:r w:rsidR="00565AE6" w:rsidRPr="00462319">
        <w:rPr>
          <w:sz w:val="26"/>
          <w:lang w:val="en-US"/>
        </w:rPr>
        <w:t xml:space="preserve"> </w:t>
      </w:r>
      <w:proofErr w:type="spellStart"/>
      <w:r w:rsidR="00565AE6" w:rsidRPr="00462319">
        <w:rPr>
          <w:sz w:val="26"/>
          <w:lang w:val="en-US"/>
        </w:rPr>
        <w:t>cập</w:t>
      </w:r>
      <w:proofErr w:type="spellEnd"/>
      <w:r w:rsidR="00565AE6" w:rsidRPr="00462319">
        <w:rPr>
          <w:sz w:val="26"/>
          <w:lang w:val="en-US"/>
        </w:rPr>
        <w:t xml:space="preserve"> </w:t>
      </w:r>
      <w:proofErr w:type="spellStart"/>
      <w:r w:rsidR="00565AE6" w:rsidRPr="00462319">
        <w:rPr>
          <w:sz w:val="26"/>
          <w:lang w:val="en-US"/>
        </w:rPr>
        <w:t>nhật</w:t>
      </w:r>
      <w:proofErr w:type="spellEnd"/>
      <w:r w:rsidR="00565AE6" w:rsidRPr="00462319">
        <w:rPr>
          <w:sz w:val="26"/>
          <w:lang w:val="en-US"/>
        </w:rPr>
        <w:t xml:space="preserve">, </w:t>
      </w:r>
      <w:proofErr w:type="spellStart"/>
      <w:r w:rsidR="00565AE6" w:rsidRPr="00462319">
        <w:rPr>
          <w:sz w:val="26"/>
          <w:lang w:val="en-US"/>
        </w:rPr>
        <w:t>cập</w:t>
      </w:r>
      <w:proofErr w:type="spellEnd"/>
      <w:r w:rsidR="00565AE6" w:rsidRPr="00462319">
        <w:rPr>
          <w:sz w:val="26"/>
          <w:lang w:val="en-US"/>
        </w:rPr>
        <w:t xml:space="preserve"> </w:t>
      </w:r>
      <w:proofErr w:type="spellStart"/>
      <w:r w:rsidR="00565AE6" w:rsidRPr="00462319">
        <w:rPr>
          <w:sz w:val="26"/>
          <w:lang w:val="en-US"/>
        </w:rPr>
        <w:t>nhật</w:t>
      </w:r>
      <w:proofErr w:type="spellEnd"/>
      <w:r w:rsidR="00565AE6" w:rsidRPr="00462319">
        <w:rPr>
          <w:sz w:val="26"/>
          <w:lang w:val="en-US"/>
        </w:rPr>
        <w:t xml:space="preserve"> </w:t>
      </w:r>
      <w:proofErr w:type="spellStart"/>
      <w:r w:rsidR="00565AE6" w:rsidRPr="00462319">
        <w:rPr>
          <w:sz w:val="26"/>
          <w:lang w:val="en-US"/>
        </w:rPr>
        <w:t>bởi</w:t>
      </w:r>
      <w:proofErr w:type="spellEnd"/>
      <w:r w:rsidR="00565AE6" w:rsidRPr="00462319">
        <w:rPr>
          <w:sz w:val="26"/>
          <w:lang w:val="en-US"/>
        </w:rPr>
        <w:t xml:space="preserve"> </w:t>
      </w:r>
      <w:proofErr w:type="spellStart"/>
      <w:r w:rsidR="00565AE6" w:rsidRPr="00462319">
        <w:rPr>
          <w:sz w:val="26"/>
          <w:lang w:val="en-US"/>
        </w:rPr>
        <w:t>người</w:t>
      </w:r>
      <w:proofErr w:type="spellEnd"/>
      <w:r w:rsidR="00565AE6" w:rsidRPr="00462319">
        <w:rPr>
          <w:sz w:val="26"/>
          <w:lang w:val="en-US"/>
        </w:rPr>
        <w:t xml:space="preserve"> </w:t>
      </w:r>
      <w:proofErr w:type="spellStart"/>
      <w:r w:rsidR="00565AE6" w:rsidRPr="00462319">
        <w:rPr>
          <w:sz w:val="26"/>
          <w:lang w:val="en-US"/>
        </w:rPr>
        <w:t>dùng</w:t>
      </w:r>
      <w:proofErr w:type="spellEnd"/>
      <w:r w:rsidR="00565AE6" w:rsidRPr="00462319">
        <w:rPr>
          <w:sz w:val="26"/>
          <w:lang w:val="en-US"/>
        </w:rPr>
        <w:t xml:space="preserve"> </w:t>
      </w:r>
    </w:p>
    <w:p w14:paraId="64142DF6" w14:textId="7C967B97" w:rsidR="00C94162" w:rsidRPr="00462319" w:rsidRDefault="00C94162" w:rsidP="00462319">
      <w:pPr>
        <w:pStyle w:val="ListParagraph"/>
        <w:numPr>
          <w:ilvl w:val="0"/>
          <w:numId w:val="9"/>
        </w:numPr>
        <w:tabs>
          <w:tab w:val="left" w:pos="576"/>
        </w:tabs>
        <w:spacing w:before="0" w:line="277" w:lineRule="exact"/>
        <w:rPr>
          <w:sz w:val="26"/>
          <w:lang w:val="en-US"/>
        </w:rPr>
      </w:pPr>
      <w:r w:rsidRPr="00462319">
        <w:rPr>
          <w:sz w:val="26"/>
          <w:lang w:val="en-US"/>
        </w:rPr>
        <w:t xml:space="preserve">Chi </w:t>
      </w:r>
      <w:proofErr w:type="spellStart"/>
      <w:r w:rsidRPr="00462319">
        <w:rPr>
          <w:sz w:val="26"/>
          <w:lang w:val="en-US"/>
        </w:rPr>
        <w:t>tiết</w:t>
      </w:r>
      <w:proofErr w:type="spellEnd"/>
      <w:r w:rsidRPr="00462319">
        <w:rPr>
          <w:sz w:val="26"/>
          <w:lang w:val="en-US"/>
        </w:rPr>
        <w:t xml:space="preserve"> </w:t>
      </w:r>
      <w:proofErr w:type="spellStart"/>
      <w:r w:rsidRPr="00462319">
        <w:rPr>
          <w:sz w:val="26"/>
          <w:lang w:val="en-US"/>
        </w:rPr>
        <w:t>phiếu</w:t>
      </w:r>
      <w:proofErr w:type="spellEnd"/>
      <w:r w:rsidRPr="00462319">
        <w:rPr>
          <w:sz w:val="26"/>
          <w:lang w:val="en-US"/>
        </w:rPr>
        <w:t xml:space="preserve"> </w:t>
      </w:r>
      <w:proofErr w:type="spellStart"/>
      <w:r w:rsidRPr="00462319">
        <w:rPr>
          <w:sz w:val="26"/>
          <w:lang w:val="en-US"/>
        </w:rPr>
        <w:t>nhập</w:t>
      </w:r>
      <w:proofErr w:type="spellEnd"/>
      <w:r w:rsidRPr="00462319">
        <w:rPr>
          <w:sz w:val="26"/>
          <w:lang w:val="en-US"/>
        </w:rPr>
        <w:t xml:space="preserve">: ID </w:t>
      </w:r>
      <w:proofErr w:type="spellStart"/>
      <w:r w:rsidRPr="00462319">
        <w:rPr>
          <w:sz w:val="26"/>
          <w:lang w:val="en-US"/>
        </w:rPr>
        <w:t>phiếu</w:t>
      </w:r>
      <w:proofErr w:type="spellEnd"/>
      <w:r w:rsidRPr="00462319">
        <w:rPr>
          <w:sz w:val="26"/>
          <w:lang w:val="en-US"/>
        </w:rPr>
        <w:t xml:space="preserve"> </w:t>
      </w:r>
      <w:proofErr w:type="spellStart"/>
      <w:r w:rsidRPr="00462319">
        <w:rPr>
          <w:sz w:val="26"/>
          <w:lang w:val="en-US"/>
        </w:rPr>
        <w:t>nhập</w:t>
      </w:r>
      <w:proofErr w:type="spellEnd"/>
      <w:r w:rsidRPr="00462319">
        <w:rPr>
          <w:sz w:val="26"/>
          <w:lang w:val="en-US"/>
        </w:rPr>
        <w:t xml:space="preserve">, ID </w:t>
      </w:r>
      <w:proofErr w:type="spellStart"/>
      <w:r w:rsidRPr="00462319">
        <w:rPr>
          <w:sz w:val="26"/>
          <w:lang w:val="en-US"/>
        </w:rPr>
        <w:t>hàng</w:t>
      </w:r>
      <w:proofErr w:type="spellEnd"/>
      <w:r w:rsidRPr="00462319">
        <w:rPr>
          <w:sz w:val="26"/>
          <w:lang w:val="en-US"/>
        </w:rPr>
        <w:t xml:space="preserve"> </w:t>
      </w:r>
      <w:proofErr w:type="spellStart"/>
      <w:r w:rsidRPr="00462319">
        <w:rPr>
          <w:sz w:val="26"/>
          <w:lang w:val="en-US"/>
        </w:rPr>
        <w:t>hóa</w:t>
      </w:r>
      <w:proofErr w:type="spellEnd"/>
      <w:r w:rsidRPr="00462319">
        <w:rPr>
          <w:sz w:val="26"/>
          <w:lang w:val="en-US"/>
        </w:rPr>
        <w:t xml:space="preserve">, </w:t>
      </w:r>
      <w:proofErr w:type="spellStart"/>
      <w:r w:rsidRPr="00462319">
        <w:rPr>
          <w:sz w:val="26"/>
          <w:lang w:val="en-US"/>
        </w:rPr>
        <w:t>số</w:t>
      </w:r>
      <w:proofErr w:type="spellEnd"/>
      <w:r w:rsidRPr="00462319">
        <w:rPr>
          <w:sz w:val="26"/>
          <w:lang w:val="en-US"/>
        </w:rPr>
        <w:t xml:space="preserve"> </w:t>
      </w:r>
      <w:proofErr w:type="spellStart"/>
      <w:r w:rsidRPr="00462319">
        <w:rPr>
          <w:sz w:val="26"/>
          <w:lang w:val="en-US"/>
        </w:rPr>
        <w:t>lượng</w:t>
      </w:r>
      <w:proofErr w:type="spellEnd"/>
      <w:r w:rsidRPr="00462319">
        <w:rPr>
          <w:sz w:val="26"/>
          <w:lang w:val="en-US"/>
        </w:rPr>
        <w:t xml:space="preserve">, </w:t>
      </w:r>
      <w:proofErr w:type="spellStart"/>
      <w:r w:rsidRPr="00462319">
        <w:rPr>
          <w:sz w:val="26"/>
          <w:lang w:val="en-US"/>
        </w:rPr>
        <w:t>đơn</w:t>
      </w:r>
      <w:proofErr w:type="spellEnd"/>
      <w:r w:rsidRPr="00462319">
        <w:rPr>
          <w:sz w:val="26"/>
          <w:lang w:val="en-US"/>
        </w:rPr>
        <w:t xml:space="preserve"> </w:t>
      </w:r>
      <w:proofErr w:type="spellStart"/>
      <w:r w:rsidRPr="00462319">
        <w:rPr>
          <w:sz w:val="26"/>
          <w:lang w:val="en-US"/>
        </w:rPr>
        <w:t>giá</w:t>
      </w:r>
      <w:proofErr w:type="spellEnd"/>
      <w:r w:rsidRPr="00462319">
        <w:rPr>
          <w:sz w:val="26"/>
          <w:lang w:val="en-US"/>
        </w:rPr>
        <w:t xml:space="preserve">, </w:t>
      </w:r>
      <w:proofErr w:type="spellStart"/>
      <w:r w:rsidRPr="00462319">
        <w:rPr>
          <w:sz w:val="26"/>
          <w:lang w:val="en-US"/>
        </w:rPr>
        <w:t>tổng</w:t>
      </w:r>
      <w:proofErr w:type="spellEnd"/>
      <w:r w:rsidRPr="00462319">
        <w:rPr>
          <w:sz w:val="26"/>
          <w:lang w:val="en-US"/>
        </w:rPr>
        <w:t xml:space="preserve"> </w:t>
      </w:r>
      <w:proofErr w:type="spellStart"/>
      <w:r w:rsidRPr="00462319">
        <w:rPr>
          <w:sz w:val="26"/>
          <w:lang w:val="en-US"/>
        </w:rPr>
        <w:t>tiền</w:t>
      </w:r>
      <w:proofErr w:type="spellEnd"/>
      <w:r w:rsidRPr="00462319">
        <w:rPr>
          <w:sz w:val="26"/>
          <w:lang w:val="en-US"/>
        </w:rPr>
        <w:t xml:space="preserve"> </w:t>
      </w:r>
      <w:proofErr w:type="spellStart"/>
      <w:r w:rsidRPr="00462319">
        <w:rPr>
          <w:sz w:val="26"/>
          <w:lang w:val="en-US"/>
        </w:rPr>
        <w:t>mặt</w:t>
      </w:r>
      <w:proofErr w:type="spellEnd"/>
      <w:r w:rsidRPr="00462319">
        <w:rPr>
          <w:sz w:val="26"/>
          <w:lang w:val="en-US"/>
        </w:rPr>
        <w:t xml:space="preserve"> </w:t>
      </w:r>
      <w:proofErr w:type="spellStart"/>
      <w:r w:rsidRPr="00462319">
        <w:rPr>
          <w:sz w:val="26"/>
          <w:lang w:val="en-US"/>
        </w:rPr>
        <w:t>hàng</w:t>
      </w:r>
      <w:proofErr w:type="spellEnd"/>
      <w:r w:rsidR="00BE3F4D" w:rsidRPr="00462319">
        <w:rPr>
          <w:sz w:val="26"/>
          <w:lang w:val="en-US"/>
        </w:rPr>
        <w:t xml:space="preserve">, </w:t>
      </w:r>
      <w:proofErr w:type="spellStart"/>
      <w:r w:rsidR="00BE3F4D" w:rsidRPr="00462319">
        <w:rPr>
          <w:sz w:val="26"/>
          <w:lang w:val="en-US"/>
        </w:rPr>
        <w:t>thời</w:t>
      </w:r>
      <w:proofErr w:type="spellEnd"/>
      <w:r w:rsidR="00BE3F4D" w:rsidRPr="00462319">
        <w:rPr>
          <w:sz w:val="26"/>
          <w:lang w:val="en-US"/>
        </w:rPr>
        <w:t xml:space="preserve"> </w:t>
      </w:r>
      <w:proofErr w:type="spellStart"/>
      <w:r w:rsidR="00BE3F4D" w:rsidRPr="00462319">
        <w:rPr>
          <w:sz w:val="26"/>
          <w:lang w:val="en-US"/>
        </w:rPr>
        <w:t>gian</w:t>
      </w:r>
      <w:proofErr w:type="spellEnd"/>
      <w:r w:rsidR="00BE3F4D" w:rsidRPr="00462319">
        <w:rPr>
          <w:sz w:val="26"/>
          <w:lang w:val="en-US"/>
        </w:rPr>
        <w:t xml:space="preserve"> </w:t>
      </w:r>
      <w:proofErr w:type="spellStart"/>
      <w:r w:rsidR="00BE3F4D" w:rsidRPr="00462319">
        <w:rPr>
          <w:sz w:val="26"/>
          <w:lang w:val="en-US"/>
        </w:rPr>
        <w:t>cập</w:t>
      </w:r>
      <w:proofErr w:type="spellEnd"/>
      <w:r w:rsidR="00BE3F4D" w:rsidRPr="00462319">
        <w:rPr>
          <w:sz w:val="26"/>
          <w:lang w:val="en-US"/>
        </w:rPr>
        <w:t xml:space="preserve"> </w:t>
      </w:r>
      <w:proofErr w:type="spellStart"/>
      <w:r w:rsidR="00BE3F4D" w:rsidRPr="00462319">
        <w:rPr>
          <w:sz w:val="26"/>
          <w:lang w:val="en-US"/>
        </w:rPr>
        <w:t>nhật</w:t>
      </w:r>
      <w:proofErr w:type="spellEnd"/>
      <w:r w:rsidR="00BE3F4D" w:rsidRPr="00462319">
        <w:rPr>
          <w:sz w:val="26"/>
          <w:lang w:val="en-US"/>
        </w:rPr>
        <w:t xml:space="preserve">, </w:t>
      </w:r>
      <w:proofErr w:type="spellStart"/>
      <w:r w:rsidR="00BE3F4D" w:rsidRPr="00462319">
        <w:rPr>
          <w:sz w:val="26"/>
          <w:lang w:val="en-US"/>
        </w:rPr>
        <w:t>cập</w:t>
      </w:r>
      <w:proofErr w:type="spellEnd"/>
      <w:r w:rsidR="00BE3F4D" w:rsidRPr="00462319">
        <w:rPr>
          <w:sz w:val="26"/>
          <w:lang w:val="en-US"/>
        </w:rPr>
        <w:t xml:space="preserve"> </w:t>
      </w:r>
      <w:proofErr w:type="spellStart"/>
      <w:r w:rsidR="00BE3F4D" w:rsidRPr="00462319">
        <w:rPr>
          <w:sz w:val="26"/>
          <w:lang w:val="en-US"/>
        </w:rPr>
        <w:t>nhật</w:t>
      </w:r>
      <w:proofErr w:type="spellEnd"/>
      <w:r w:rsidR="00BE3F4D" w:rsidRPr="00462319">
        <w:rPr>
          <w:sz w:val="26"/>
          <w:lang w:val="en-US"/>
        </w:rPr>
        <w:t xml:space="preserve"> </w:t>
      </w:r>
      <w:proofErr w:type="spellStart"/>
      <w:r w:rsidR="00BE3F4D" w:rsidRPr="00462319">
        <w:rPr>
          <w:sz w:val="26"/>
          <w:lang w:val="en-US"/>
        </w:rPr>
        <w:t>bởi</w:t>
      </w:r>
      <w:proofErr w:type="spellEnd"/>
      <w:r w:rsidR="00BE3F4D" w:rsidRPr="00462319">
        <w:rPr>
          <w:sz w:val="26"/>
          <w:lang w:val="en-US"/>
        </w:rPr>
        <w:t xml:space="preserve"> </w:t>
      </w:r>
      <w:proofErr w:type="spellStart"/>
      <w:r w:rsidR="00BE3F4D" w:rsidRPr="00462319">
        <w:rPr>
          <w:sz w:val="26"/>
          <w:lang w:val="en-US"/>
        </w:rPr>
        <w:t>người</w:t>
      </w:r>
      <w:proofErr w:type="spellEnd"/>
      <w:r w:rsidR="00BE3F4D" w:rsidRPr="00462319">
        <w:rPr>
          <w:sz w:val="26"/>
          <w:lang w:val="en-US"/>
        </w:rPr>
        <w:t xml:space="preserve"> </w:t>
      </w:r>
      <w:proofErr w:type="spellStart"/>
      <w:r w:rsidR="00BE3F4D" w:rsidRPr="00462319">
        <w:rPr>
          <w:sz w:val="26"/>
          <w:lang w:val="en-US"/>
        </w:rPr>
        <w:t>dùng</w:t>
      </w:r>
      <w:proofErr w:type="spellEnd"/>
      <w:r w:rsidR="00BE3F4D" w:rsidRPr="00462319">
        <w:rPr>
          <w:sz w:val="26"/>
          <w:lang w:val="en-US"/>
        </w:rPr>
        <w:t xml:space="preserve"> </w:t>
      </w:r>
    </w:p>
    <w:p w14:paraId="75342B54" w14:textId="4B420B80" w:rsidR="00C94162" w:rsidRPr="00462319" w:rsidRDefault="00C94162" w:rsidP="00462319">
      <w:pPr>
        <w:pStyle w:val="ListParagraph"/>
        <w:numPr>
          <w:ilvl w:val="0"/>
          <w:numId w:val="9"/>
        </w:numPr>
        <w:tabs>
          <w:tab w:val="left" w:pos="576"/>
        </w:tabs>
        <w:spacing w:before="0" w:line="277" w:lineRule="exact"/>
        <w:rPr>
          <w:sz w:val="26"/>
          <w:lang w:val="en-US"/>
        </w:rPr>
      </w:pPr>
      <w:proofErr w:type="spellStart"/>
      <w:r w:rsidRPr="00462319">
        <w:rPr>
          <w:sz w:val="26"/>
          <w:lang w:val="en-US"/>
        </w:rPr>
        <w:t>Nhà</w:t>
      </w:r>
      <w:proofErr w:type="spellEnd"/>
      <w:r w:rsidRPr="00462319">
        <w:rPr>
          <w:sz w:val="26"/>
          <w:lang w:val="en-US"/>
        </w:rPr>
        <w:t xml:space="preserve"> </w:t>
      </w:r>
      <w:proofErr w:type="spellStart"/>
      <w:r w:rsidRPr="00462319">
        <w:rPr>
          <w:sz w:val="26"/>
          <w:lang w:val="en-US"/>
        </w:rPr>
        <w:t>cung</w:t>
      </w:r>
      <w:proofErr w:type="spellEnd"/>
      <w:r w:rsidRPr="00462319">
        <w:rPr>
          <w:sz w:val="26"/>
          <w:lang w:val="en-US"/>
        </w:rPr>
        <w:t xml:space="preserve"> </w:t>
      </w:r>
      <w:proofErr w:type="spellStart"/>
      <w:r w:rsidRPr="00462319">
        <w:rPr>
          <w:sz w:val="26"/>
          <w:lang w:val="en-US"/>
        </w:rPr>
        <w:t>cấp</w:t>
      </w:r>
      <w:proofErr w:type="spellEnd"/>
      <w:r w:rsidRPr="00462319">
        <w:rPr>
          <w:sz w:val="26"/>
          <w:lang w:val="en-US"/>
        </w:rPr>
        <w:t xml:space="preserve">: ID </w:t>
      </w:r>
      <w:proofErr w:type="spellStart"/>
      <w:r w:rsidRPr="00462319">
        <w:rPr>
          <w:sz w:val="26"/>
          <w:lang w:val="en-US"/>
        </w:rPr>
        <w:t>nhà</w:t>
      </w:r>
      <w:proofErr w:type="spellEnd"/>
      <w:r w:rsidRPr="00462319">
        <w:rPr>
          <w:sz w:val="26"/>
          <w:lang w:val="en-US"/>
        </w:rPr>
        <w:t xml:space="preserve"> </w:t>
      </w:r>
      <w:proofErr w:type="spellStart"/>
      <w:r w:rsidRPr="00462319">
        <w:rPr>
          <w:sz w:val="26"/>
          <w:lang w:val="en-US"/>
        </w:rPr>
        <w:t>cung</w:t>
      </w:r>
      <w:proofErr w:type="spellEnd"/>
      <w:r w:rsidRPr="00462319">
        <w:rPr>
          <w:sz w:val="26"/>
          <w:lang w:val="en-US"/>
        </w:rPr>
        <w:t xml:space="preserve"> </w:t>
      </w:r>
      <w:proofErr w:type="spellStart"/>
      <w:r w:rsidRPr="00462319">
        <w:rPr>
          <w:sz w:val="26"/>
          <w:lang w:val="en-US"/>
        </w:rPr>
        <w:t>cấp</w:t>
      </w:r>
      <w:proofErr w:type="spellEnd"/>
      <w:r w:rsidRPr="00462319">
        <w:rPr>
          <w:sz w:val="26"/>
          <w:lang w:val="en-US"/>
        </w:rPr>
        <w:t xml:space="preserve">, </w:t>
      </w:r>
      <w:proofErr w:type="spellStart"/>
      <w:r w:rsidRPr="00462319">
        <w:rPr>
          <w:sz w:val="26"/>
          <w:lang w:val="en-US"/>
        </w:rPr>
        <w:t>tên</w:t>
      </w:r>
      <w:proofErr w:type="spellEnd"/>
      <w:r w:rsidRPr="00462319">
        <w:rPr>
          <w:sz w:val="26"/>
          <w:lang w:val="en-US"/>
        </w:rPr>
        <w:t xml:space="preserve"> </w:t>
      </w:r>
      <w:proofErr w:type="spellStart"/>
      <w:r w:rsidRPr="00462319">
        <w:rPr>
          <w:sz w:val="26"/>
          <w:lang w:val="en-US"/>
        </w:rPr>
        <w:t>nhà</w:t>
      </w:r>
      <w:proofErr w:type="spellEnd"/>
      <w:r w:rsidRPr="00462319">
        <w:rPr>
          <w:sz w:val="26"/>
          <w:lang w:val="en-US"/>
        </w:rPr>
        <w:t xml:space="preserve"> </w:t>
      </w:r>
      <w:proofErr w:type="spellStart"/>
      <w:r w:rsidRPr="00462319">
        <w:rPr>
          <w:sz w:val="26"/>
          <w:lang w:val="en-US"/>
        </w:rPr>
        <w:t>cung</w:t>
      </w:r>
      <w:proofErr w:type="spellEnd"/>
      <w:r w:rsidRPr="00462319">
        <w:rPr>
          <w:sz w:val="26"/>
          <w:lang w:val="en-US"/>
        </w:rPr>
        <w:t xml:space="preserve"> </w:t>
      </w:r>
      <w:proofErr w:type="spellStart"/>
      <w:r w:rsidRPr="00462319">
        <w:rPr>
          <w:sz w:val="26"/>
          <w:lang w:val="en-US"/>
        </w:rPr>
        <w:t>cấp</w:t>
      </w:r>
      <w:proofErr w:type="spellEnd"/>
      <w:r w:rsidRPr="00462319">
        <w:rPr>
          <w:sz w:val="26"/>
          <w:lang w:val="en-US"/>
        </w:rPr>
        <w:t xml:space="preserve">, </w:t>
      </w:r>
      <w:proofErr w:type="spellStart"/>
      <w:r w:rsidRPr="00462319">
        <w:rPr>
          <w:sz w:val="26"/>
          <w:lang w:val="en-US"/>
        </w:rPr>
        <w:t>địa</w:t>
      </w:r>
      <w:proofErr w:type="spellEnd"/>
      <w:r w:rsidRPr="00462319">
        <w:rPr>
          <w:sz w:val="26"/>
          <w:lang w:val="en-US"/>
        </w:rPr>
        <w:t xml:space="preserve"> </w:t>
      </w:r>
      <w:proofErr w:type="spellStart"/>
      <w:r w:rsidRPr="00462319">
        <w:rPr>
          <w:sz w:val="26"/>
          <w:lang w:val="en-US"/>
        </w:rPr>
        <w:t>chỉ</w:t>
      </w:r>
      <w:proofErr w:type="spellEnd"/>
      <w:r w:rsidRPr="00462319">
        <w:rPr>
          <w:sz w:val="26"/>
          <w:lang w:val="en-US"/>
        </w:rPr>
        <w:t xml:space="preserve"> </w:t>
      </w:r>
      <w:proofErr w:type="spellStart"/>
      <w:r w:rsidRPr="00462319">
        <w:rPr>
          <w:sz w:val="26"/>
          <w:lang w:val="en-US"/>
        </w:rPr>
        <w:t>nhà</w:t>
      </w:r>
      <w:proofErr w:type="spellEnd"/>
      <w:r w:rsidRPr="00462319">
        <w:rPr>
          <w:sz w:val="26"/>
          <w:lang w:val="en-US"/>
        </w:rPr>
        <w:t xml:space="preserve"> </w:t>
      </w:r>
      <w:proofErr w:type="spellStart"/>
      <w:r w:rsidRPr="00462319">
        <w:rPr>
          <w:sz w:val="26"/>
          <w:lang w:val="en-US"/>
        </w:rPr>
        <w:t>cung</w:t>
      </w:r>
      <w:proofErr w:type="spellEnd"/>
      <w:r w:rsidRPr="00462319">
        <w:rPr>
          <w:sz w:val="26"/>
          <w:lang w:val="en-US"/>
        </w:rPr>
        <w:t xml:space="preserve"> </w:t>
      </w:r>
      <w:proofErr w:type="spellStart"/>
      <w:r w:rsidRPr="00462319">
        <w:rPr>
          <w:sz w:val="26"/>
          <w:lang w:val="en-US"/>
        </w:rPr>
        <w:t>cấp</w:t>
      </w:r>
      <w:proofErr w:type="spellEnd"/>
      <w:r w:rsidRPr="00462319">
        <w:rPr>
          <w:sz w:val="26"/>
          <w:lang w:val="en-US"/>
        </w:rPr>
        <w:t xml:space="preserve">, </w:t>
      </w:r>
      <w:proofErr w:type="spellStart"/>
      <w:r w:rsidRPr="00462319">
        <w:rPr>
          <w:sz w:val="26"/>
          <w:lang w:val="en-US"/>
        </w:rPr>
        <w:t>số</w:t>
      </w:r>
      <w:proofErr w:type="spellEnd"/>
      <w:r w:rsidRPr="00462319">
        <w:rPr>
          <w:sz w:val="26"/>
          <w:lang w:val="en-US"/>
        </w:rPr>
        <w:t xml:space="preserve"> </w:t>
      </w:r>
      <w:proofErr w:type="spellStart"/>
      <w:r w:rsidRPr="00462319">
        <w:rPr>
          <w:sz w:val="26"/>
          <w:lang w:val="en-US"/>
        </w:rPr>
        <w:t>điện</w:t>
      </w:r>
      <w:proofErr w:type="spellEnd"/>
      <w:r w:rsidRPr="00462319">
        <w:rPr>
          <w:sz w:val="26"/>
          <w:lang w:val="en-US"/>
        </w:rPr>
        <w:t xml:space="preserve"> </w:t>
      </w:r>
      <w:proofErr w:type="spellStart"/>
      <w:r w:rsidRPr="00462319">
        <w:rPr>
          <w:sz w:val="26"/>
          <w:lang w:val="en-US"/>
        </w:rPr>
        <w:t>thoại</w:t>
      </w:r>
      <w:proofErr w:type="spellEnd"/>
      <w:r w:rsidRPr="00462319">
        <w:rPr>
          <w:sz w:val="26"/>
          <w:lang w:val="en-US"/>
        </w:rPr>
        <w:t xml:space="preserve"> </w:t>
      </w:r>
      <w:proofErr w:type="spellStart"/>
      <w:r w:rsidRPr="00462319">
        <w:rPr>
          <w:sz w:val="26"/>
          <w:lang w:val="en-US"/>
        </w:rPr>
        <w:t>nhà</w:t>
      </w:r>
      <w:proofErr w:type="spellEnd"/>
      <w:r w:rsidRPr="00462319">
        <w:rPr>
          <w:sz w:val="26"/>
          <w:lang w:val="en-US"/>
        </w:rPr>
        <w:t xml:space="preserve"> </w:t>
      </w:r>
      <w:proofErr w:type="spellStart"/>
      <w:r w:rsidRPr="00462319">
        <w:rPr>
          <w:sz w:val="26"/>
          <w:lang w:val="en-US"/>
        </w:rPr>
        <w:t>cung</w:t>
      </w:r>
      <w:proofErr w:type="spellEnd"/>
      <w:r w:rsidRPr="00462319">
        <w:rPr>
          <w:sz w:val="26"/>
          <w:lang w:val="en-US"/>
        </w:rPr>
        <w:t xml:space="preserve"> </w:t>
      </w:r>
      <w:proofErr w:type="spellStart"/>
      <w:r w:rsidRPr="00462319">
        <w:rPr>
          <w:sz w:val="26"/>
          <w:lang w:val="en-US"/>
        </w:rPr>
        <w:t>cấp</w:t>
      </w:r>
      <w:proofErr w:type="spellEnd"/>
      <w:r w:rsidR="00BE3F4D" w:rsidRPr="00462319">
        <w:rPr>
          <w:sz w:val="26"/>
          <w:lang w:val="en-US"/>
        </w:rPr>
        <w:t xml:space="preserve">, </w:t>
      </w:r>
      <w:proofErr w:type="spellStart"/>
      <w:r w:rsidR="00BE3F4D" w:rsidRPr="00462319">
        <w:rPr>
          <w:sz w:val="26"/>
          <w:lang w:val="en-US"/>
        </w:rPr>
        <w:t>thời</w:t>
      </w:r>
      <w:proofErr w:type="spellEnd"/>
      <w:r w:rsidR="00BE3F4D" w:rsidRPr="00462319">
        <w:rPr>
          <w:sz w:val="26"/>
          <w:lang w:val="en-US"/>
        </w:rPr>
        <w:t xml:space="preserve"> </w:t>
      </w:r>
      <w:proofErr w:type="spellStart"/>
      <w:r w:rsidR="00BE3F4D" w:rsidRPr="00462319">
        <w:rPr>
          <w:sz w:val="26"/>
          <w:lang w:val="en-US"/>
        </w:rPr>
        <w:t>gian</w:t>
      </w:r>
      <w:proofErr w:type="spellEnd"/>
      <w:r w:rsidR="00BE3F4D" w:rsidRPr="00462319">
        <w:rPr>
          <w:sz w:val="26"/>
          <w:lang w:val="en-US"/>
        </w:rPr>
        <w:t xml:space="preserve"> </w:t>
      </w:r>
      <w:proofErr w:type="spellStart"/>
      <w:r w:rsidR="00BE3F4D" w:rsidRPr="00462319">
        <w:rPr>
          <w:sz w:val="26"/>
          <w:lang w:val="en-US"/>
        </w:rPr>
        <w:t>cập</w:t>
      </w:r>
      <w:proofErr w:type="spellEnd"/>
      <w:r w:rsidR="00BE3F4D" w:rsidRPr="00462319">
        <w:rPr>
          <w:sz w:val="26"/>
          <w:lang w:val="en-US"/>
        </w:rPr>
        <w:t xml:space="preserve"> </w:t>
      </w:r>
      <w:proofErr w:type="spellStart"/>
      <w:r w:rsidR="00BE3F4D" w:rsidRPr="00462319">
        <w:rPr>
          <w:sz w:val="26"/>
          <w:lang w:val="en-US"/>
        </w:rPr>
        <w:t>nhật</w:t>
      </w:r>
      <w:proofErr w:type="spellEnd"/>
      <w:r w:rsidR="00BE3F4D" w:rsidRPr="00462319">
        <w:rPr>
          <w:sz w:val="26"/>
          <w:lang w:val="en-US"/>
        </w:rPr>
        <w:t xml:space="preserve">, </w:t>
      </w:r>
      <w:proofErr w:type="spellStart"/>
      <w:r w:rsidR="00BE3F4D" w:rsidRPr="00462319">
        <w:rPr>
          <w:sz w:val="26"/>
          <w:lang w:val="en-US"/>
        </w:rPr>
        <w:t>cập</w:t>
      </w:r>
      <w:proofErr w:type="spellEnd"/>
      <w:r w:rsidR="00BE3F4D" w:rsidRPr="00462319">
        <w:rPr>
          <w:sz w:val="26"/>
          <w:lang w:val="en-US"/>
        </w:rPr>
        <w:t xml:space="preserve"> </w:t>
      </w:r>
      <w:proofErr w:type="spellStart"/>
      <w:r w:rsidR="00BE3F4D" w:rsidRPr="00462319">
        <w:rPr>
          <w:sz w:val="26"/>
          <w:lang w:val="en-US"/>
        </w:rPr>
        <w:t>nhật</w:t>
      </w:r>
      <w:proofErr w:type="spellEnd"/>
      <w:r w:rsidR="00BE3F4D" w:rsidRPr="00462319">
        <w:rPr>
          <w:sz w:val="26"/>
          <w:lang w:val="en-US"/>
        </w:rPr>
        <w:t xml:space="preserve"> </w:t>
      </w:r>
      <w:proofErr w:type="spellStart"/>
      <w:r w:rsidR="00BE3F4D" w:rsidRPr="00462319">
        <w:rPr>
          <w:sz w:val="26"/>
          <w:lang w:val="en-US"/>
        </w:rPr>
        <w:t>bởi</w:t>
      </w:r>
      <w:proofErr w:type="spellEnd"/>
      <w:r w:rsidR="00BE3F4D" w:rsidRPr="00462319">
        <w:rPr>
          <w:sz w:val="26"/>
          <w:lang w:val="en-US"/>
        </w:rPr>
        <w:t xml:space="preserve"> </w:t>
      </w:r>
      <w:proofErr w:type="spellStart"/>
      <w:r w:rsidR="00BE3F4D" w:rsidRPr="00462319">
        <w:rPr>
          <w:sz w:val="26"/>
          <w:lang w:val="en-US"/>
        </w:rPr>
        <w:t>người</w:t>
      </w:r>
      <w:proofErr w:type="spellEnd"/>
      <w:r w:rsidR="00BE3F4D" w:rsidRPr="00462319">
        <w:rPr>
          <w:sz w:val="26"/>
          <w:lang w:val="en-US"/>
        </w:rPr>
        <w:t xml:space="preserve"> </w:t>
      </w:r>
      <w:proofErr w:type="spellStart"/>
      <w:r w:rsidR="00BE3F4D" w:rsidRPr="00462319">
        <w:rPr>
          <w:sz w:val="26"/>
          <w:lang w:val="en-US"/>
        </w:rPr>
        <w:t>dùng</w:t>
      </w:r>
      <w:proofErr w:type="spellEnd"/>
      <w:r w:rsidR="00BE3F4D" w:rsidRPr="00462319">
        <w:rPr>
          <w:sz w:val="26"/>
          <w:lang w:val="en-US"/>
        </w:rPr>
        <w:t xml:space="preserve"> </w:t>
      </w:r>
    </w:p>
    <w:p w14:paraId="6D6F241B" w14:textId="77777777" w:rsidR="00C94162" w:rsidRPr="00462319" w:rsidRDefault="00C94162" w:rsidP="00462319">
      <w:pPr>
        <w:pStyle w:val="ListParagraph"/>
        <w:numPr>
          <w:ilvl w:val="0"/>
          <w:numId w:val="10"/>
        </w:numPr>
        <w:tabs>
          <w:tab w:val="left" w:pos="576"/>
        </w:tabs>
        <w:spacing w:before="0" w:line="277" w:lineRule="exact"/>
        <w:rPr>
          <w:sz w:val="26"/>
          <w:lang w:val="en-US"/>
        </w:rPr>
      </w:pPr>
      <w:proofErr w:type="spellStart"/>
      <w:r w:rsidRPr="00462319">
        <w:rPr>
          <w:sz w:val="26"/>
          <w:lang w:val="en-US"/>
        </w:rPr>
        <w:t>Phiếu</w:t>
      </w:r>
      <w:proofErr w:type="spellEnd"/>
      <w:r w:rsidRPr="00462319">
        <w:rPr>
          <w:sz w:val="26"/>
          <w:lang w:val="en-US"/>
        </w:rPr>
        <w:t xml:space="preserve"> </w:t>
      </w:r>
      <w:proofErr w:type="spellStart"/>
      <w:r w:rsidRPr="00462319">
        <w:rPr>
          <w:sz w:val="26"/>
          <w:lang w:val="en-US"/>
        </w:rPr>
        <w:t>xuất</w:t>
      </w:r>
      <w:proofErr w:type="spellEnd"/>
      <w:r w:rsidRPr="00462319">
        <w:rPr>
          <w:sz w:val="26"/>
          <w:lang w:val="en-US"/>
        </w:rPr>
        <w:t xml:space="preserve">: ID </w:t>
      </w:r>
      <w:proofErr w:type="spellStart"/>
      <w:r w:rsidRPr="00462319">
        <w:rPr>
          <w:sz w:val="26"/>
          <w:lang w:val="en-US"/>
        </w:rPr>
        <w:t>phiếu</w:t>
      </w:r>
      <w:proofErr w:type="spellEnd"/>
      <w:r w:rsidRPr="00462319">
        <w:rPr>
          <w:sz w:val="26"/>
          <w:lang w:val="en-US"/>
        </w:rPr>
        <w:t xml:space="preserve"> </w:t>
      </w:r>
      <w:proofErr w:type="spellStart"/>
      <w:r w:rsidRPr="00462319">
        <w:rPr>
          <w:sz w:val="26"/>
          <w:lang w:val="en-US"/>
        </w:rPr>
        <w:t>xuất</w:t>
      </w:r>
      <w:proofErr w:type="spellEnd"/>
      <w:r w:rsidRPr="00462319">
        <w:rPr>
          <w:sz w:val="26"/>
          <w:lang w:val="en-US"/>
        </w:rPr>
        <w:t xml:space="preserve">, ID </w:t>
      </w:r>
      <w:proofErr w:type="spellStart"/>
      <w:r w:rsidRPr="00462319">
        <w:rPr>
          <w:sz w:val="26"/>
          <w:lang w:val="en-US"/>
        </w:rPr>
        <w:t>khách</w:t>
      </w:r>
      <w:proofErr w:type="spellEnd"/>
      <w:r w:rsidRPr="00462319">
        <w:rPr>
          <w:sz w:val="26"/>
          <w:lang w:val="en-US"/>
        </w:rPr>
        <w:t xml:space="preserve"> </w:t>
      </w:r>
      <w:proofErr w:type="spellStart"/>
      <w:r w:rsidRPr="00462319">
        <w:rPr>
          <w:sz w:val="26"/>
          <w:lang w:val="en-US"/>
        </w:rPr>
        <w:t>hàng</w:t>
      </w:r>
      <w:proofErr w:type="spellEnd"/>
      <w:r w:rsidRPr="00462319">
        <w:rPr>
          <w:sz w:val="26"/>
          <w:lang w:val="en-US"/>
        </w:rPr>
        <w:t xml:space="preserve">, </w:t>
      </w:r>
      <w:proofErr w:type="spellStart"/>
      <w:r w:rsidRPr="00462319">
        <w:rPr>
          <w:sz w:val="26"/>
          <w:lang w:val="en-US"/>
        </w:rPr>
        <w:t>ngày</w:t>
      </w:r>
      <w:proofErr w:type="spellEnd"/>
      <w:r w:rsidRPr="00462319">
        <w:rPr>
          <w:sz w:val="26"/>
          <w:lang w:val="en-US"/>
        </w:rPr>
        <w:t xml:space="preserve"> </w:t>
      </w:r>
      <w:proofErr w:type="spellStart"/>
      <w:r w:rsidRPr="00462319">
        <w:rPr>
          <w:sz w:val="26"/>
          <w:lang w:val="en-US"/>
        </w:rPr>
        <w:t>xuất</w:t>
      </w:r>
      <w:proofErr w:type="spellEnd"/>
      <w:r w:rsidRPr="00462319">
        <w:rPr>
          <w:sz w:val="26"/>
          <w:lang w:val="en-US"/>
        </w:rPr>
        <w:t xml:space="preserve">, </w:t>
      </w:r>
      <w:proofErr w:type="spellStart"/>
      <w:r w:rsidRPr="00462319">
        <w:rPr>
          <w:sz w:val="26"/>
          <w:lang w:val="en-US"/>
        </w:rPr>
        <w:t>tổng</w:t>
      </w:r>
      <w:proofErr w:type="spellEnd"/>
      <w:r w:rsidRPr="00462319">
        <w:rPr>
          <w:sz w:val="26"/>
          <w:lang w:val="en-US"/>
        </w:rPr>
        <w:t xml:space="preserve"> </w:t>
      </w:r>
      <w:proofErr w:type="spellStart"/>
      <w:r w:rsidRPr="00462319">
        <w:rPr>
          <w:sz w:val="26"/>
          <w:lang w:val="en-US"/>
        </w:rPr>
        <w:t>thành</w:t>
      </w:r>
      <w:proofErr w:type="spellEnd"/>
      <w:r w:rsidRPr="00462319">
        <w:rPr>
          <w:sz w:val="26"/>
          <w:lang w:val="en-US"/>
        </w:rPr>
        <w:t xml:space="preserve"> </w:t>
      </w:r>
      <w:proofErr w:type="spellStart"/>
      <w:r w:rsidRPr="00462319">
        <w:rPr>
          <w:sz w:val="26"/>
          <w:lang w:val="en-US"/>
        </w:rPr>
        <w:t>tiền</w:t>
      </w:r>
      <w:proofErr w:type="spellEnd"/>
      <w:r w:rsidRPr="00462319">
        <w:rPr>
          <w:sz w:val="26"/>
          <w:lang w:val="en-US"/>
        </w:rPr>
        <w:t>.</w:t>
      </w:r>
    </w:p>
    <w:p w14:paraId="5BC923E8" w14:textId="179B84F1" w:rsidR="00C94162" w:rsidRPr="00462319" w:rsidRDefault="00C94162" w:rsidP="00462319">
      <w:pPr>
        <w:pStyle w:val="ListParagraph"/>
        <w:numPr>
          <w:ilvl w:val="0"/>
          <w:numId w:val="9"/>
        </w:numPr>
        <w:tabs>
          <w:tab w:val="left" w:pos="576"/>
        </w:tabs>
        <w:spacing w:before="0" w:line="277" w:lineRule="exact"/>
        <w:rPr>
          <w:sz w:val="26"/>
          <w:lang w:val="en-US"/>
        </w:rPr>
      </w:pPr>
      <w:r w:rsidRPr="00462319">
        <w:rPr>
          <w:sz w:val="26"/>
          <w:lang w:val="en-US"/>
        </w:rPr>
        <w:t xml:space="preserve">Chi </w:t>
      </w:r>
      <w:proofErr w:type="spellStart"/>
      <w:r w:rsidRPr="00462319">
        <w:rPr>
          <w:sz w:val="26"/>
          <w:lang w:val="en-US"/>
        </w:rPr>
        <w:t>tiết</w:t>
      </w:r>
      <w:proofErr w:type="spellEnd"/>
      <w:r w:rsidRPr="00462319">
        <w:rPr>
          <w:sz w:val="26"/>
          <w:lang w:val="en-US"/>
        </w:rPr>
        <w:t xml:space="preserve"> </w:t>
      </w:r>
      <w:proofErr w:type="spellStart"/>
      <w:r w:rsidRPr="00462319">
        <w:rPr>
          <w:sz w:val="26"/>
          <w:lang w:val="en-US"/>
        </w:rPr>
        <w:t>phiếu</w:t>
      </w:r>
      <w:proofErr w:type="spellEnd"/>
      <w:r w:rsidRPr="00462319">
        <w:rPr>
          <w:sz w:val="26"/>
          <w:lang w:val="en-US"/>
        </w:rPr>
        <w:t xml:space="preserve"> </w:t>
      </w:r>
      <w:proofErr w:type="spellStart"/>
      <w:r w:rsidRPr="00462319">
        <w:rPr>
          <w:sz w:val="26"/>
          <w:lang w:val="en-US"/>
        </w:rPr>
        <w:t>xuất:ID</w:t>
      </w:r>
      <w:proofErr w:type="spellEnd"/>
      <w:r w:rsidRPr="00462319">
        <w:rPr>
          <w:sz w:val="26"/>
          <w:lang w:val="en-US"/>
        </w:rPr>
        <w:t xml:space="preserve"> </w:t>
      </w:r>
      <w:proofErr w:type="spellStart"/>
      <w:r w:rsidRPr="00462319">
        <w:rPr>
          <w:sz w:val="26"/>
          <w:lang w:val="en-US"/>
        </w:rPr>
        <w:t>phiếu</w:t>
      </w:r>
      <w:proofErr w:type="spellEnd"/>
      <w:r w:rsidRPr="00462319">
        <w:rPr>
          <w:sz w:val="26"/>
          <w:lang w:val="en-US"/>
        </w:rPr>
        <w:t xml:space="preserve"> </w:t>
      </w:r>
      <w:proofErr w:type="spellStart"/>
      <w:r w:rsidRPr="00462319">
        <w:rPr>
          <w:sz w:val="26"/>
          <w:lang w:val="en-US"/>
        </w:rPr>
        <w:t>xuất</w:t>
      </w:r>
      <w:proofErr w:type="spellEnd"/>
      <w:r w:rsidRPr="00462319">
        <w:rPr>
          <w:sz w:val="26"/>
          <w:lang w:val="en-US"/>
        </w:rPr>
        <w:t xml:space="preserve">, ID </w:t>
      </w:r>
      <w:proofErr w:type="spellStart"/>
      <w:r w:rsidRPr="00462319">
        <w:rPr>
          <w:sz w:val="26"/>
          <w:lang w:val="en-US"/>
        </w:rPr>
        <w:t>hàng</w:t>
      </w:r>
      <w:proofErr w:type="spellEnd"/>
      <w:r w:rsidRPr="00462319">
        <w:rPr>
          <w:sz w:val="26"/>
          <w:lang w:val="en-US"/>
        </w:rPr>
        <w:t xml:space="preserve"> </w:t>
      </w:r>
      <w:proofErr w:type="spellStart"/>
      <w:r w:rsidRPr="00462319">
        <w:rPr>
          <w:sz w:val="26"/>
          <w:lang w:val="en-US"/>
        </w:rPr>
        <w:t>hóa</w:t>
      </w:r>
      <w:proofErr w:type="spellEnd"/>
      <w:r w:rsidRPr="00462319">
        <w:rPr>
          <w:sz w:val="26"/>
          <w:lang w:val="en-US"/>
        </w:rPr>
        <w:t xml:space="preserve">, </w:t>
      </w:r>
      <w:proofErr w:type="spellStart"/>
      <w:r w:rsidRPr="00462319">
        <w:rPr>
          <w:sz w:val="26"/>
          <w:lang w:val="en-US"/>
        </w:rPr>
        <w:t>số</w:t>
      </w:r>
      <w:proofErr w:type="spellEnd"/>
      <w:r w:rsidRPr="00462319">
        <w:rPr>
          <w:sz w:val="26"/>
          <w:lang w:val="en-US"/>
        </w:rPr>
        <w:t xml:space="preserve"> </w:t>
      </w:r>
      <w:proofErr w:type="spellStart"/>
      <w:r w:rsidRPr="00462319">
        <w:rPr>
          <w:sz w:val="26"/>
          <w:lang w:val="en-US"/>
        </w:rPr>
        <w:t>lượng</w:t>
      </w:r>
      <w:proofErr w:type="spellEnd"/>
      <w:r w:rsidRPr="00462319">
        <w:rPr>
          <w:sz w:val="26"/>
          <w:lang w:val="en-US"/>
        </w:rPr>
        <w:t xml:space="preserve">, </w:t>
      </w:r>
      <w:proofErr w:type="spellStart"/>
      <w:r w:rsidRPr="00462319">
        <w:rPr>
          <w:sz w:val="26"/>
          <w:lang w:val="en-US"/>
        </w:rPr>
        <w:t>đơn</w:t>
      </w:r>
      <w:proofErr w:type="spellEnd"/>
      <w:r w:rsidRPr="00462319">
        <w:rPr>
          <w:sz w:val="26"/>
          <w:lang w:val="en-US"/>
        </w:rPr>
        <w:t xml:space="preserve"> </w:t>
      </w:r>
      <w:proofErr w:type="spellStart"/>
      <w:r w:rsidRPr="00462319">
        <w:rPr>
          <w:sz w:val="26"/>
          <w:lang w:val="en-US"/>
        </w:rPr>
        <w:t>giá</w:t>
      </w:r>
      <w:proofErr w:type="spellEnd"/>
      <w:r w:rsidRPr="00462319">
        <w:rPr>
          <w:sz w:val="26"/>
          <w:lang w:val="en-US"/>
        </w:rPr>
        <w:t xml:space="preserve">, </w:t>
      </w:r>
      <w:proofErr w:type="spellStart"/>
      <w:r w:rsidRPr="00462319">
        <w:rPr>
          <w:sz w:val="26"/>
          <w:lang w:val="en-US"/>
        </w:rPr>
        <w:t>tổng</w:t>
      </w:r>
      <w:proofErr w:type="spellEnd"/>
      <w:r w:rsidRPr="00462319">
        <w:rPr>
          <w:sz w:val="26"/>
          <w:lang w:val="en-US"/>
        </w:rPr>
        <w:t xml:space="preserve"> </w:t>
      </w:r>
      <w:proofErr w:type="spellStart"/>
      <w:r w:rsidRPr="00462319">
        <w:rPr>
          <w:sz w:val="26"/>
          <w:lang w:val="en-US"/>
        </w:rPr>
        <w:t>tiền</w:t>
      </w:r>
      <w:proofErr w:type="spellEnd"/>
      <w:r w:rsidRPr="00462319">
        <w:rPr>
          <w:sz w:val="26"/>
          <w:lang w:val="en-US"/>
        </w:rPr>
        <w:t xml:space="preserve"> </w:t>
      </w:r>
      <w:proofErr w:type="spellStart"/>
      <w:r w:rsidRPr="00462319">
        <w:rPr>
          <w:sz w:val="26"/>
          <w:lang w:val="en-US"/>
        </w:rPr>
        <w:t>mặt</w:t>
      </w:r>
      <w:proofErr w:type="spellEnd"/>
      <w:r w:rsidRPr="00462319">
        <w:rPr>
          <w:sz w:val="26"/>
          <w:lang w:val="en-US"/>
        </w:rPr>
        <w:t xml:space="preserve"> </w:t>
      </w:r>
      <w:proofErr w:type="spellStart"/>
      <w:r w:rsidRPr="00462319">
        <w:rPr>
          <w:sz w:val="26"/>
          <w:lang w:val="en-US"/>
        </w:rPr>
        <w:t>hàng</w:t>
      </w:r>
      <w:proofErr w:type="spellEnd"/>
      <w:r w:rsidRPr="00462319">
        <w:rPr>
          <w:sz w:val="26"/>
          <w:lang w:val="en-US"/>
        </w:rPr>
        <w:t>.</w:t>
      </w:r>
      <w:r w:rsidR="00BE3F4D" w:rsidRPr="00462319">
        <w:rPr>
          <w:sz w:val="26"/>
          <w:lang w:val="en-US"/>
        </w:rPr>
        <w:t xml:space="preserve">, </w:t>
      </w:r>
      <w:proofErr w:type="spellStart"/>
      <w:r w:rsidR="00BE3F4D" w:rsidRPr="00462319">
        <w:rPr>
          <w:sz w:val="26"/>
          <w:lang w:val="en-US"/>
        </w:rPr>
        <w:t>thời</w:t>
      </w:r>
      <w:proofErr w:type="spellEnd"/>
      <w:r w:rsidR="00BE3F4D" w:rsidRPr="00462319">
        <w:rPr>
          <w:sz w:val="26"/>
          <w:lang w:val="en-US"/>
        </w:rPr>
        <w:t xml:space="preserve"> </w:t>
      </w:r>
      <w:proofErr w:type="spellStart"/>
      <w:r w:rsidR="00BE3F4D" w:rsidRPr="00462319">
        <w:rPr>
          <w:sz w:val="26"/>
          <w:lang w:val="en-US"/>
        </w:rPr>
        <w:t>gian</w:t>
      </w:r>
      <w:proofErr w:type="spellEnd"/>
      <w:r w:rsidR="00BE3F4D" w:rsidRPr="00462319">
        <w:rPr>
          <w:sz w:val="26"/>
          <w:lang w:val="en-US"/>
        </w:rPr>
        <w:t xml:space="preserve"> </w:t>
      </w:r>
      <w:proofErr w:type="spellStart"/>
      <w:r w:rsidR="00BE3F4D" w:rsidRPr="00462319">
        <w:rPr>
          <w:sz w:val="26"/>
          <w:lang w:val="en-US"/>
        </w:rPr>
        <w:t>cập</w:t>
      </w:r>
      <w:proofErr w:type="spellEnd"/>
      <w:r w:rsidR="00BE3F4D" w:rsidRPr="00462319">
        <w:rPr>
          <w:sz w:val="26"/>
          <w:lang w:val="en-US"/>
        </w:rPr>
        <w:t xml:space="preserve"> </w:t>
      </w:r>
      <w:proofErr w:type="spellStart"/>
      <w:r w:rsidR="00BE3F4D" w:rsidRPr="00462319">
        <w:rPr>
          <w:sz w:val="26"/>
          <w:lang w:val="en-US"/>
        </w:rPr>
        <w:t>nhật</w:t>
      </w:r>
      <w:proofErr w:type="spellEnd"/>
      <w:r w:rsidR="00BE3F4D" w:rsidRPr="00462319">
        <w:rPr>
          <w:sz w:val="26"/>
          <w:lang w:val="en-US"/>
        </w:rPr>
        <w:t xml:space="preserve">, </w:t>
      </w:r>
      <w:proofErr w:type="spellStart"/>
      <w:r w:rsidR="00BE3F4D" w:rsidRPr="00462319">
        <w:rPr>
          <w:sz w:val="26"/>
          <w:lang w:val="en-US"/>
        </w:rPr>
        <w:t>cập</w:t>
      </w:r>
      <w:proofErr w:type="spellEnd"/>
      <w:r w:rsidR="00BE3F4D" w:rsidRPr="00462319">
        <w:rPr>
          <w:sz w:val="26"/>
          <w:lang w:val="en-US"/>
        </w:rPr>
        <w:t xml:space="preserve"> </w:t>
      </w:r>
      <w:proofErr w:type="spellStart"/>
      <w:r w:rsidR="00BE3F4D" w:rsidRPr="00462319">
        <w:rPr>
          <w:sz w:val="26"/>
          <w:lang w:val="en-US"/>
        </w:rPr>
        <w:t>nhật</w:t>
      </w:r>
      <w:proofErr w:type="spellEnd"/>
      <w:r w:rsidR="00BE3F4D" w:rsidRPr="00462319">
        <w:rPr>
          <w:sz w:val="26"/>
          <w:lang w:val="en-US"/>
        </w:rPr>
        <w:t xml:space="preserve"> </w:t>
      </w:r>
      <w:proofErr w:type="spellStart"/>
      <w:r w:rsidR="00BE3F4D" w:rsidRPr="00462319">
        <w:rPr>
          <w:sz w:val="26"/>
          <w:lang w:val="en-US"/>
        </w:rPr>
        <w:t>bởi</w:t>
      </w:r>
      <w:proofErr w:type="spellEnd"/>
      <w:r w:rsidR="00BE3F4D" w:rsidRPr="00462319">
        <w:rPr>
          <w:sz w:val="26"/>
          <w:lang w:val="en-US"/>
        </w:rPr>
        <w:t xml:space="preserve"> </w:t>
      </w:r>
      <w:proofErr w:type="spellStart"/>
      <w:r w:rsidR="00BE3F4D" w:rsidRPr="00462319">
        <w:rPr>
          <w:sz w:val="26"/>
          <w:lang w:val="en-US"/>
        </w:rPr>
        <w:t>người</w:t>
      </w:r>
      <w:proofErr w:type="spellEnd"/>
      <w:r w:rsidR="00BE3F4D" w:rsidRPr="00462319">
        <w:rPr>
          <w:sz w:val="26"/>
          <w:lang w:val="en-US"/>
        </w:rPr>
        <w:t xml:space="preserve"> </w:t>
      </w:r>
      <w:proofErr w:type="spellStart"/>
      <w:r w:rsidR="00BE3F4D" w:rsidRPr="00462319">
        <w:rPr>
          <w:sz w:val="26"/>
          <w:lang w:val="en-US"/>
        </w:rPr>
        <w:t>dùng</w:t>
      </w:r>
      <w:proofErr w:type="spellEnd"/>
      <w:r w:rsidR="00BE3F4D" w:rsidRPr="00462319">
        <w:rPr>
          <w:sz w:val="26"/>
          <w:lang w:val="en-US"/>
        </w:rPr>
        <w:t xml:space="preserve"> </w:t>
      </w:r>
    </w:p>
    <w:p w14:paraId="4E735E1C" w14:textId="44B0FB98" w:rsidR="00C94162" w:rsidRPr="00462319" w:rsidRDefault="00C94162" w:rsidP="00462319">
      <w:pPr>
        <w:pStyle w:val="ListParagraph"/>
        <w:numPr>
          <w:ilvl w:val="0"/>
          <w:numId w:val="9"/>
        </w:numPr>
        <w:tabs>
          <w:tab w:val="left" w:pos="576"/>
        </w:tabs>
        <w:spacing w:before="0" w:line="277" w:lineRule="exact"/>
        <w:rPr>
          <w:sz w:val="26"/>
          <w:lang w:val="en-US"/>
        </w:rPr>
      </w:pPr>
      <w:proofErr w:type="spellStart"/>
      <w:r w:rsidRPr="00462319">
        <w:rPr>
          <w:sz w:val="26"/>
          <w:lang w:val="en-US"/>
        </w:rPr>
        <w:t>Khách</w:t>
      </w:r>
      <w:proofErr w:type="spellEnd"/>
      <w:r w:rsidRPr="00462319">
        <w:rPr>
          <w:sz w:val="26"/>
          <w:lang w:val="en-US"/>
        </w:rPr>
        <w:t xml:space="preserve"> </w:t>
      </w:r>
      <w:proofErr w:type="spellStart"/>
      <w:r w:rsidRPr="00462319">
        <w:rPr>
          <w:sz w:val="26"/>
          <w:lang w:val="en-US"/>
        </w:rPr>
        <w:t>Hàng</w:t>
      </w:r>
      <w:proofErr w:type="spellEnd"/>
      <w:r w:rsidRPr="00462319">
        <w:rPr>
          <w:sz w:val="26"/>
          <w:lang w:val="en-US"/>
        </w:rPr>
        <w:t xml:space="preserve">: ID </w:t>
      </w:r>
      <w:proofErr w:type="spellStart"/>
      <w:r w:rsidRPr="00462319">
        <w:rPr>
          <w:sz w:val="26"/>
          <w:lang w:val="en-US"/>
        </w:rPr>
        <w:t>khách</w:t>
      </w:r>
      <w:proofErr w:type="spellEnd"/>
      <w:r w:rsidRPr="00462319">
        <w:rPr>
          <w:sz w:val="26"/>
          <w:lang w:val="en-US"/>
        </w:rPr>
        <w:t xml:space="preserve"> </w:t>
      </w:r>
      <w:proofErr w:type="spellStart"/>
      <w:r w:rsidRPr="00462319">
        <w:rPr>
          <w:sz w:val="26"/>
          <w:lang w:val="en-US"/>
        </w:rPr>
        <w:t>hàng</w:t>
      </w:r>
      <w:proofErr w:type="spellEnd"/>
      <w:r w:rsidRPr="00462319">
        <w:rPr>
          <w:sz w:val="26"/>
          <w:lang w:val="en-US"/>
        </w:rPr>
        <w:t xml:space="preserve">, </w:t>
      </w:r>
      <w:proofErr w:type="spellStart"/>
      <w:r w:rsidRPr="00462319">
        <w:rPr>
          <w:sz w:val="26"/>
          <w:lang w:val="en-US"/>
        </w:rPr>
        <w:t>tên</w:t>
      </w:r>
      <w:proofErr w:type="spellEnd"/>
      <w:r w:rsidRPr="00462319">
        <w:rPr>
          <w:sz w:val="26"/>
          <w:lang w:val="en-US"/>
        </w:rPr>
        <w:t xml:space="preserve"> </w:t>
      </w:r>
      <w:proofErr w:type="spellStart"/>
      <w:r w:rsidRPr="00462319">
        <w:rPr>
          <w:sz w:val="26"/>
          <w:lang w:val="en-US"/>
        </w:rPr>
        <w:t>khách</w:t>
      </w:r>
      <w:proofErr w:type="spellEnd"/>
      <w:r w:rsidRPr="00462319">
        <w:rPr>
          <w:sz w:val="26"/>
          <w:lang w:val="en-US"/>
        </w:rPr>
        <w:t xml:space="preserve"> </w:t>
      </w:r>
      <w:proofErr w:type="spellStart"/>
      <w:r w:rsidRPr="00462319">
        <w:rPr>
          <w:sz w:val="26"/>
          <w:lang w:val="en-US"/>
        </w:rPr>
        <w:t>hàng</w:t>
      </w:r>
      <w:proofErr w:type="spellEnd"/>
      <w:r w:rsidRPr="00462319">
        <w:rPr>
          <w:sz w:val="26"/>
          <w:lang w:val="en-US"/>
        </w:rPr>
        <w:t xml:space="preserve">, </w:t>
      </w:r>
      <w:proofErr w:type="spellStart"/>
      <w:r w:rsidRPr="00462319">
        <w:rPr>
          <w:sz w:val="26"/>
          <w:lang w:val="en-US"/>
        </w:rPr>
        <w:t>địa</w:t>
      </w:r>
      <w:proofErr w:type="spellEnd"/>
      <w:r w:rsidRPr="00462319">
        <w:rPr>
          <w:sz w:val="26"/>
          <w:lang w:val="en-US"/>
        </w:rPr>
        <w:t xml:space="preserve"> </w:t>
      </w:r>
      <w:proofErr w:type="spellStart"/>
      <w:r w:rsidRPr="00462319">
        <w:rPr>
          <w:sz w:val="26"/>
          <w:lang w:val="en-US"/>
        </w:rPr>
        <w:t>chỉ</w:t>
      </w:r>
      <w:proofErr w:type="spellEnd"/>
      <w:r w:rsidRPr="00462319">
        <w:rPr>
          <w:sz w:val="26"/>
          <w:lang w:val="en-US"/>
        </w:rPr>
        <w:t xml:space="preserve"> </w:t>
      </w:r>
      <w:proofErr w:type="spellStart"/>
      <w:r w:rsidRPr="00462319">
        <w:rPr>
          <w:sz w:val="26"/>
          <w:lang w:val="en-US"/>
        </w:rPr>
        <w:t>khách</w:t>
      </w:r>
      <w:proofErr w:type="spellEnd"/>
      <w:r w:rsidRPr="00462319">
        <w:rPr>
          <w:sz w:val="26"/>
          <w:lang w:val="en-US"/>
        </w:rPr>
        <w:t xml:space="preserve"> </w:t>
      </w:r>
      <w:proofErr w:type="spellStart"/>
      <w:r w:rsidRPr="00462319">
        <w:rPr>
          <w:sz w:val="26"/>
          <w:lang w:val="en-US"/>
        </w:rPr>
        <w:t>hàng</w:t>
      </w:r>
      <w:proofErr w:type="spellEnd"/>
      <w:r w:rsidRPr="00462319">
        <w:rPr>
          <w:sz w:val="26"/>
          <w:lang w:val="en-US"/>
        </w:rPr>
        <w:t xml:space="preserve">, </w:t>
      </w:r>
      <w:proofErr w:type="spellStart"/>
      <w:r w:rsidRPr="00462319">
        <w:rPr>
          <w:sz w:val="26"/>
          <w:lang w:val="en-US"/>
        </w:rPr>
        <w:t>số</w:t>
      </w:r>
      <w:proofErr w:type="spellEnd"/>
      <w:r w:rsidRPr="00462319">
        <w:rPr>
          <w:sz w:val="26"/>
          <w:lang w:val="en-US"/>
        </w:rPr>
        <w:t xml:space="preserve"> </w:t>
      </w:r>
      <w:proofErr w:type="spellStart"/>
      <w:r w:rsidRPr="00462319">
        <w:rPr>
          <w:sz w:val="26"/>
          <w:lang w:val="en-US"/>
        </w:rPr>
        <w:t>điện</w:t>
      </w:r>
      <w:proofErr w:type="spellEnd"/>
      <w:r w:rsidRPr="00462319">
        <w:rPr>
          <w:sz w:val="26"/>
          <w:lang w:val="en-US"/>
        </w:rPr>
        <w:t xml:space="preserve"> </w:t>
      </w:r>
      <w:proofErr w:type="spellStart"/>
      <w:r w:rsidRPr="00462319">
        <w:rPr>
          <w:sz w:val="26"/>
          <w:lang w:val="en-US"/>
        </w:rPr>
        <w:t>thoại</w:t>
      </w:r>
      <w:proofErr w:type="spellEnd"/>
      <w:r w:rsidRPr="00462319">
        <w:rPr>
          <w:sz w:val="26"/>
          <w:lang w:val="en-US"/>
        </w:rPr>
        <w:t xml:space="preserve"> </w:t>
      </w:r>
      <w:proofErr w:type="spellStart"/>
      <w:r w:rsidRPr="00462319">
        <w:rPr>
          <w:sz w:val="26"/>
          <w:lang w:val="en-US"/>
        </w:rPr>
        <w:t>khách</w:t>
      </w:r>
      <w:proofErr w:type="spellEnd"/>
      <w:r w:rsidRPr="00462319">
        <w:rPr>
          <w:sz w:val="26"/>
          <w:lang w:val="en-US"/>
        </w:rPr>
        <w:t xml:space="preserve"> </w:t>
      </w:r>
      <w:proofErr w:type="spellStart"/>
      <w:r w:rsidRPr="00462319">
        <w:rPr>
          <w:sz w:val="26"/>
          <w:lang w:val="en-US"/>
        </w:rPr>
        <w:t>hàng</w:t>
      </w:r>
      <w:proofErr w:type="spellEnd"/>
      <w:r w:rsidR="00BE3F4D" w:rsidRPr="00462319">
        <w:rPr>
          <w:sz w:val="26"/>
          <w:lang w:val="en-US"/>
        </w:rPr>
        <w:t xml:space="preserve">, </w:t>
      </w:r>
      <w:proofErr w:type="spellStart"/>
      <w:r w:rsidR="00BE3F4D" w:rsidRPr="00462319">
        <w:rPr>
          <w:sz w:val="26"/>
          <w:lang w:val="en-US"/>
        </w:rPr>
        <w:t>thời</w:t>
      </w:r>
      <w:proofErr w:type="spellEnd"/>
      <w:r w:rsidR="00BE3F4D" w:rsidRPr="00462319">
        <w:rPr>
          <w:sz w:val="26"/>
          <w:lang w:val="en-US"/>
        </w:rPr>
        <w:t xml:space="preserve"> </w:t>
      </w:r>
      <w:proofErr w:type="spellStart"/>
      <w:r w:rsidR="00BE3F4D" w:rsidRPr="00462319">
        <w:rPr>
          <w:sz w:val="26"/>
          <w:lang w:val="en-US"/>
        </w:rPr>
        <w:t>gian</w:t>
      </w:r>
      <w:proofErr w:type="spellEnd"/>
      <w:r w:rsidR="00BE3F4D" w:rsidRPr="00462319">
        <w:rPr>
          <w:sz w:val="26"/>
          <w:lang w:val="en-US"/>
        </w:rPr>
        <w:t xml:space="preserve"> </w:t>
      </w:r>
      <w:proofErr w:type="spellStart"/>
      <w:r w:rsidR="00BE3F4D" w:rsidRPr="00462319">
        <w:rPr>
          <w:sz w:val="26"/>
          <w:lang w:val="en-US"/>
        </w:rPr>
        <w:t>cập</w:t>
      </w:r>
      <w:proofErr w:type="spellEnd"/>
      <w:r w:rsidR="00BE3F4D" w:rsidRPr="00462319">
        <w:rPr>
          <w:sz w:val="26"/>
          <w:lang w:val="en-US"/>
        </w:rPr>
        <w:t xml:space="preserve"> </w:t>
      </w:r>
      <w:proofErr w:type="spellStart"/>
      <w:r w:rsidR="00BE3F4D" w:rsidRPr="00462319">
        <w:rPr>
          <w:sz w:val="26"/>
          <w:lang w:val="en-US"/>
        </w:rPr>
        <w:t>nhật</w:t>
      </w:r>
      <w:proofErr w:type="spellEnd"/>
      <w:r w:rsidR="00BE3F4D" w:rsidRPr="00462319">
        <w:rPr>
          <w:sz w:val="26"/>
          <w:lang w:val="en-US"/>
        </w:rPr>
        <w:t xml:space="preserve">, </w:t>
      </w:r>
      <w:proofErr w:type="spellStart"/>
      <w:r w:rsidR="00BE3F4D" w:rsidRPr="00462319">
        <w:rPr>
          <w:sz w:val="26"/>
          <w:lang w:val="en-US"/>
        </w:rPr>
        <w:t>cập</w:t>
      </w:r>
      <w:proofErr w:type="spellEnd"/>
      <w:r w:rsidR="00BE3F4D" w:rsidRPr="00462319">
        <w:rPr>
          <w:sz w:val="26"/>
          <w:lang w:val="en-US"/>
        </w:rPr>
        <w:t xml:space="preserve"> </w:t>
      </w:r>
      <w:proofErr w:type="spellStart"/>
      <w:r w:rsidR="00BE3F4D" w:rsidRPr="00462319">
        <w:rPr>
          <w:sz w:val="26"/>
          <w:lang w:val="en-US"/>
        </w:rPr>
        <w:t>nhật</w:t>
      </w:r>
      <w:proofErr w:type="spellEnd"/>
      <w:r w:rsidR="00BE3F4D" w:rsidRPr="00462319">
        <w:rPr>
          <w:sz w:val="26"/>
          <w:lang w:val="en-US"/>
        </w:rPr>
        <w:t xml:space="preserve"> </w:t>
      </w:r>
      <w:proofErr w:type="spellStart"/>
      <w:r w:rsidR="00BE3F4D" w:rsidRPr="00462319">
        <w:rPr>
          <w:sz w:val="26"/>
          <w:lang w:val="en-US"/>
        </w:rPr>
        <w:t>bởi</w:t>
      </w:r>
      <w:proofErr w:type="spellEnd"/>
      <w:r w:rsidR="00BE3F4D" w:rsidRPr="00462319">
        <w:rPr>
          <w:sz w:val="26"/>
          <w:lang w:val="en-US"/>
        </w:rPr>
        <w:t xml:space="preserve"> </w:t>
      </w:r>
      <w:proofErr w:type="spellStart"/>
      <w:r w:rsidR="00BE3F4D" w:rsidRPr="00462319">
        <w:rPr>
          <w:sz w:val="26"/>
          <w:lang w:val="en-US"/>
        </w:rPr>
        <w:t>người</w:t>
      </w:r>
      <w:proofErr w:type="spellEnd"/>
      <w:r w:rsidR="00BE3F4D" w:rsidRPr="00462319">
        <w:rPr>
          <w:sz w:val="26"/>
          <w:lang w:val="en-US"/>
        </w:rPr>
        <w:t xml:space="preserve"> </w:t>
      </w:r>
      <w:proofErr w:type="spellStart"/>
      <w:r w:rsidR="00BE3F4D" w:rsidRPr="00462319">
        <w:rPr>
          <w:sz w:val="26"/>
          <w:lang w:val="en-US"/>
        </w:rPr>
        <w:t>dùng</w:t>
      </w:r>
      <w:proofErr w:type="spellEnd"/>
      <w:r w:rsidR="00BE3F4D" w:rsidRPr="00462319">
        <w:rPr>
          <w:sz w:val="26"/>
          <w:lang w:val="en-US"/>
        </w:rPr>
        <w:t xml:space="preserve"> </w:t>
      </w:r>
    </w:p>
    <w:p w14:paraId="3AEE486A" w14:textId="77777777" w:rsidR="00C94162" w:rsidRPr="00462319" w:rsidRDefault="00C94162" w:rsidP="00462319">
      <w:pPr>
        <w:pStyle w:val="ListParagraph"/>
        <w:numPr>
          <w:ilvl w:val="0"/>
          <w:numId w:val="5"/>
        </w:numPr>
        <w:tabs>
          <w:tab w:val="left" w:pos="576"/>
        </w:tabs>
        <w:spacing w:before="10" w:line="298" w:lineRule="exact"/>
        <w:ind w:left="575"/>
        <w:rPr>
          <w:sz w:val="26"/>
        </w:rPr>
      </w:pPr>
      <w:r w:rsidRPr="6F196832">
        <w:rPr>
          <w:sz w:val="26"/>
          <w:szCs w:val="26"/>
        </w:rPr>
        <w:t>Các mối</w:t>
      </w:r>
      <w:r w:rsidRPr="6F196832">
        <w:rPr>
          <w:spacing w:val="-3"/>
          <w:sz w:val="26"/>
          <w:szCs w:val="26"/>
        </w:rPr>
        <w:t xml:space="preserve"> </w:t>
      </w:r>
      <w:r w:rsidRPr="6F196832">
        <w:rPr>
          <w:sz w:val="26"/>
          <w:szCs w:val="26"/>
        </w:rPr>
        <w:t>quan</w:t>
      </w:r>
      <w:r w:rsidRPr="6F196832">
        <w:rPr>
          <w:spacing w:val="-3"/>
          <w:sz w:val="26"/>
          <w:szCs w:val="26"/>
        </w:rPr>
        <w:t xml:space="preserve"> </w:t>
      </w:r>
      <w:r w:rsidRPr="6F196832">
        <w:rPr>
          <w:sz w:val="26"/>
          <w:szCs w:val="26"/>
        </w:rPr>
        <w:t>hệ giữa</w:t>
      </w:r>
      <w:r w:rsidRPr="6F196832">
        <w:rPr>
          <w:spacing w:val="-2"/>
          <w:sz w:val="26"/>
          <w:szCs w:val="26"/>
        </w:rPr>
        <w:t xml:space="preserve"> </w:t>
      </w:r>
      <w:r w:rsidRPr="6F196832">
        <w:rPr>
          <w:sz w:val="26"/>
          <w:szCs w:val="26"/>
        </w:rPr>
        <w:t>các đối</w:t>
      </w:r>
      <w:r w:rsidRPr="6F196832">
        <w:rPr>
          <w:spacing w:val="-3"/>
          <w:sz w:val="26"/>
          <w:szCs w:val="26"/>
        </w:rPr>
        <w:t xml:space="preserve"> </w:t>
      </w:r>
      <w:r w:rsidRPr="6F196832">
        <w:rPr>
          <w:sz w:val="26"/>
          <w:szCs w:val="26"/>
        </w:rPr>
        <w:t>tượng</w:t>
      </w:r>
      <w:r w:rsidRPr="6F196832">
        <w:rPr>
          <w:spacing w:val="-1"/>
          <w:sz w:val="26"/>
          <w:szCs w:val="26"/>
        </w:rPr>
        <w:t xml:space="preserve"> </w:t>
      </w:r>
      <w:r w:rsidRPr="6F196832">
        <w:rPr>
          <w:sz w:val="26"/>
          <w:szCs w:val="26"/>
        </w:rPr>
        <w:t>dữ</w:t>
      </w:r>
      <w:r w:rsidRPr="6F196832">
        <w:rPr>
          <w:spacing w:val="-1"/>
          <w:sz w:val="26"/>
          <w:szCs w:val="26"/>
        </w:rPr>
        <w:t xml:space="preserve"> </w:t>
      </w:r>
      <w:r w:rsidRPr="6F196832">
        <w:rPr>
          <w:sz w:val="26"/>
          <w:szCs w:val="26"/>
        </w:rPr>
        <w:t>liệu</w:t>
      </w:r>
      <w:r w:rsidRPr="6F196832">
        <w:rPr>
          <w:spacing w:val="-1"/>
          <w:sz w:val="26"/>
          <w:szCs w:val="26"/>
        </w:rPr>
        <w:t xml:space="preserve"> </w:t>
      </w:r>
      <w:r w:rsidRPr="6F196832">
        <w:rPr>
          <w:sz w:val="26"/>
          <w:szCs w:val="26"/>
        </w:rPr>
        <w:t>:</w:t>
      </w:r>
    </w:p>
    <w:p w14:paraId="0C2D4A78" w14:textId="6D3E8D28" w:rsidR="00920131" w:rsidRPr="00462319" w:rsidRDefault="00C94162" w:rsidP="007A11B6">
      <w:pPr>
        <w:rPr>
          <w:sz w:val="26"/>
          <w:szCs w:val="26"/>
          <w:lang w:val="en-US"/>
        </w:rPr>
      </w:pPr>
      <w:r w:rsidRPr="00462319">
        <w:rPr>
          <w:lang w:val="en-US"/>
        </w:rPr>
        <w:tab/>
      </w:r>
      <w:r w:rsidRPr="00462319">
        <w:rPr>
          <w:sz w:val="26"/>
          <w:szCs w:val="26"/>
          <w:lang w:val="en-US"/>
        </w:rPr>
        <w:t xml:space="preserve">Các </w:t>
      </w:r>
      <w:proofErr w:type="spellStart"/>
      <w:r w:rsidRPr="00462319">
        <w:rPr>
          <w:sz w:val="26"/>
          <w:szCs w:val="26"/>
          <w:lang w:val="en-US"/>
        </w:rPr>
        <w:t>mối</w:t>
      </w:r>
      <w:proofErr w:type="spellEnd"/>
      <w:r w:rsidRPr="00462319">
        <w:rPr>
          <w:sz w:val="26"/>
          <w:szCs w:val="26"/>
          <w:lang w:val="en-US"/>
        </w:rPr>
        <w:t xml:space="preserve"> </w:t>
      </w:r>
      <w:proofErr w:type="spellStart"/>
      <w:r w:rsidRPr="00462319">
        <w:rPr>
          <w:sz w:val="26"/>
          <w:szCs w:val="26"/>
          <w:lang w:val="en-US"/>
        </w:rPr>
        <w:t>quan</w:t>
      </w:r>
      <w:proofErr w:type="spellEnd"/>
      <w:r w:rsidRPr="00462319">
        <w:rPr>
          <w:sz w:val="26"/>
          <w:szCs w:val="26"/>
          <w:lang w:val="en-US"/>
        </w:rPr>
        <w:t xml:space="preserve"> </w:t>
      </w:r>
      <w:proofErr w:type="spellStart"/>
      <w:r w:rsidRPr="00462319">
        <w:rPr>
          <w:sz w:val="26"/>
          <w:szCs w:val="26"/>
          <w:lang w:val="en-US"/>
        </w:rPr>
        <w:t>hệ</w:t>
      </w:r>
      <w:proofErr w:type="spellEnd"/>
      <w:r w:rsidRPr="00462319">
        <w:rPr>
          <w:sz w:val="26"/>
          <w:szCs w:val="26"/>
          <w:lang w:val="en-US"/>
        </w:rPr>
        <w:t xml:space="preserve"> </w:t>
      </w:r>
      <w:proofErr w:type="spellStart"/>
      <w:r w:rsidRPr="00462319">
        <w:rPr>
          <w:sz w:val="26"/>
          <w:szCs w:val="26"/>
          <w:lang w:val="en-US"/>
        </w:rPr>
        <w:t>phân</w:t>
      </w:r>
      <w:proofErr w:type="spellEnd"/>
      <w:r w:rsidRPr="00462319">
        <w:rPr>
          <w:sz w:val="26"/>
          <w:szCs w:val="26"/>
          <w:lang w:val="en-US"/>
        </w:rPr>
        <w:t xml:space="preserve"> </w:t>
      </w:r>
      <w:proofErr w:type="spellStart"/>
      <w:r w:rsidRPr="00462319">
        <w:rPr>
          <w:sz w:val="26"/>
          <w:szCs w:val="26"/>
          <w:lang w:val="en-US"/>
        </w:rPr>
        <w:t>quyền</w:t>
      </w:r>
      <w:proofErr w:type="spellEnd"/>
      <w:r w:rsidR="00920131" w:rsidRPr="00462319">
        <w:rPr>
          <w:sz w:val="26"/>
          <w:szCs w:val="26"/>
          <w:lang w:val="en-US"/>
        </w:rPr>
        <w:t>:</w:t>
      </w:r>
    </w:p>
    <w:p w14:paraId="30661F0E" w14:textId="0428F1B8" w:rsidR="000119ED" w:rsidRPr="00462319" w:rsidRDefault="007A70F4" w:rsidP="00462319">
      <w:pPr>
        <w:pStyle w:val="ListParagraph"/>
        <w:numPr>
          <w:ilvl w:val="0"/>
          <w:numId w:val="11"/>
        </w:numPr>
        <w:spacing w:line="201" w:lineRule="auto"/>
        <w:rPr>
          <w:sz w:val="26"/>
          <w:lang w:val="en-US"/>
        </w:rPr>
      </w:pPr>
      <w:proofErr w:type="spellStart"/>
      <w:r w:rsidRPr="00462319">
        <w:rPr>
          <w:sz w:val="26"/>
          <w:lang w:val="en-US"/>
        </w:rPr>
        <w:t>Người</w:t>
      </w:r>
      <w:proofErr w:type="spellEnd"/>
      <w:r w:rsidRPr="00462319">
        <w:rPr>
          <w:sz w:val="26"/>
          <w:lang w:val="en-US"/>
        </w:rPr>
        <w:t xml:space="preserve"> </w:t>
      </w:r>
      <w:proofErr w:type="spellStart"/>
      <w:proofErr w:type="gramStart"/>
      <w:r w:rsidRPr="00462319">
        <w:rPr>
          <w:sz w:val="26"/>
          <w:lang w:val="en-US"/>
        </w:rPr>
        <w:t>dùng</w:t>
      </w:r>
      <w:proofErr w:type="spellEnd"/>
      <w:r w:rsidRPr="00462319">
        <w:rPr>
          <w:sz w:val="26"/>
          <w:lang w:val="en-US"/>
        </w:rPr>
        <w:t xml:space="preserve">  </w:t>
      </w:r>
      <w:proofErr w:type="spellStart"/>
      <w:r w:rsidRPr="00462319">
        <w:rPr>
          <w:sz w:val="26"/>
          <w:lang w:val="en-US"/>
        </w:rPr>
        <w:t>sẽ</w:t>
      </w:r>
      <w:proofErr w:type="spellEnd"/>
      <w:proofErr w:type="gramEnd"/>
      <w:r w:rsidRPr="00462319">
        <w:rPr>
          <w:sz w:val="26"/>
          <w:lang w:val="en-US"/>
        </w:rPr>
        <w:t xml:space="preserve">  </w:t>
      </w:r>
      <w:proofErr w:type="spellStart"/>
      <w:r w:rsidRPr="00462319">
        <w:rPr>
          <w:sz w:val="26"/>
          <w:lang w:val="en-US"/>
        </w:rPr>
        <w:t>thuộc</w:t>
      </w:r>
      <w:proofErr w:type="spellEnd"/>
      <w:r w:rsidRPr="00462319">
        <w:rPr>
          <w:sz w:val="26"/>
          <w:lang w:val="en-US"/>
        </w:rPr>
        <w:t xml:space="preserve">  1 </w:t>
      </w:r>
      <w:proofErr w:type="spellStart"/>
      <w:r w:rsidRPr="00462319">
        <w:rPr>
          <w:sz w:val="26"/>
          <w:lang w:val="en-US"/>
        </w:rPr>
        <w:t>nhóm</w:t>
      </w:r>
      <w:proofErr w:type="spellEnd"/>
      <w:r w:rsidRPr="00462319">
        <w:rPr>
          <w:sz w:val="26"/>
          <w:lang w:val="en-US"/>
        </w:rPr>
        <w:t xml:space="preserve"> </w:t>
      </w:r>
      <w:proofErr w:type="spellStart"/>
      <w:r w:rsidRPr="00462319">
        <w:rPr>
          <w:sz w:val="26"/>
          <w:lang w:val="en-US"/>
        </w:rPr>
        <w:t>người</w:t>
      </w:r>
      <w:proofErr w:type="spellEnd"/>
      <w:r w:rsidRPr="00462319">
        <w:rPr>
          <w:sz w:val="26"/>
          <w:lang w:val="en-US"/>
        </w:rPr>
        <w:t xml:space="preserve"> </w:t>
      </w:r>
      <w:proofErr w:type="spellStart"/>
      <w:r w:rsidRPr="00462319">
        <w:rPr>
          <w:sz w:val="26"/>
          <w:lang w:val="en-US"/>
        </w:rPr>
        <w:t>dùng</w:t>
      </w:r>
      <w:proofErr w:type="spellEnd"/>
      <w:r w:rsidRPr="00462319">
        <w:rPr>
          <w:sz w:val="26"/>
          <w:lang w:val="en-US"/>
        </w:rPr>
        <w:t xml:space="preserve"> </w:t>
      </w:r>
      <w:proofErr w:type="spellStart"/>
      <w:r w:rsidRPr="00462319">
        <w:rPr>
          <w:sz w:val="26"/>
          <w:lang w:val="en-US"/>
        </w:rPr>
        <w:t>nào</w:t>
      </w:r>
      <w:proofErr w:type="spellEnd"/>
      <w:r w:rsidRPr="00462319">
        <w:rPr>
          <w:sz w:val="26"/>
          <w:lang w:val="en-US"/>
        </w:rPr>
        <w:t xml:space="preserve"> </w:t>
      </w:r>
      <w:proofErr w:type="spellStart"/>
      <w:r w:rsidRPr="00462319">
        <w:rPr>
          <w:sz w:val="26"/>
          <w:lang w:val="en-US"/>
        </w:rPr>
        <w:t>đó</w:t>
      </w:r>
      <w:proofErr w:type="spellEnd"/>
    </w:p>
    <w:p w14:paraId="0DFB9929" w14:textId="6D4589AD" w:rsidR="00F13779" w:rsidRPr="00462319" w:rsidRDefault="003F661B" w:rsidP="00462319">
      <w:pPr>
        <w:pStyle w:val="ListParagraph"/>
        <w:numPr>
          <w:ilvl w:val="0"/>
          <w:numId w:val="11"/>
        </w:numPr>
        <w:spacing w:line="201" w:lineRule="auto"/>
        <w:rPr>
          <w:sz w:val="26"/>
          <w:szCs w:val="26"/>
          <w:lang w:val="en-US"/>
        </w:rPr>
      </w:pPr>
      <w:proofErr w:type="spellStart"/>
      <w:r w:rsidRPr="00462319">
        <w:rPr>
          <w:sz w:val="26"/>
          <w:szCs w:val="26"/>
          <w:lang w:val="en-US"/>
        </w:rPr>
        <w:t>Nhóm</w:t>
      </w:r>
      <w:proofErr w:type="spellEnd"/>
      <w:r w:rsidRPr="00462319">
        <w:rPr>
          <w:sz w:val="26"/>
          <w:szCs w:val="26"/>
          <w:lang w:val="en-US"/>
        </w:rPr>
        <w:t xml:space="preserve"> </w:t>
      </w:r>
      <w:proofErr w:type="spellStart"/>
      <w:r w:rsidRPr="00462319">
        <w:rPr>
          <w:sz w:val="26"/>
          <w:szCs w:val="26"/>
          <w:lang w:val="en-US"/>
        </w:rPr>
        <w:t>người</w:t>
      </w:r>
      <w:proofErr w:type="spellEnd"/>
      <w:r w:rsidR="0061421A" w:rsidRPr="00462319">
        <w:rPr>
          <w:sz w:val="26"/>
          <w:szCs w:val="26"/>
          <w:lang w:val="en-US"/>
        </w:rPr>
        <w:t xml:space="preserve"> </w:t>
      </w:r>
      <w:proofErr w:type="spellStart"/>
      <w:r w:rsidR="0061421A" w:rsidRPr="00462319">
        <w:rPr>
          <w:sz w:val="26"/>
          <w:szCs w:val="26"/>
          <w:lang w:val="en-US"/>
        </w:rPr>
        <w:t>dùng</w:t>
      </w:r>
      <w:proofErr w:type="spellEnd"/>
      <w:r w:rsidRPr="00462319">
        <w:rPr>
          <w:sz w:val="26"/>
          <w:szCs w:val="26"/>
          <w:lang w:val="en-US"/>
        </w:rPr>
        <w:t xml:space="preserve"> </w:t>
      </w:r>
      <w:proofErr w:type="spellStart"/>
      <w:r w:rsidRPr="00462319">
        <w:rPr>
          <w:sz w:val="26"/>
          <w:szCs w:val="26"/>
          <w:lang w:val="en-US"/>
        </w:rPr>
        <w:t>sẽ</w:t>
      </w:r>
      <w:proofErr w:type="spellEnd"/>
      <w:r w:rsidRPr="00462319">
        <w:rPr>
          <w:sz w:val="26"/>
          <w:szCs w:val="26"/>
          <w:lang w:val="en-US"/>
        </w:rPr>
        <w:t xml:space="preserve"> </w:t>
      </w:r>
      <w:proofErr w:type="spellStart"/>
      <w:r w:rsidRPr="00462319">
        <w:rPr>
          <w:sz w:val="26"/>
          <w:szCs w:val="26"/>
          <w:lang w:val="en-US"/>
        </w:rPr>
        <w:t>có</w:t>
      </w:r>
      <w:proofErr w:type="spellEnd"/>
      <w:r w:rsidR="00E66452" w:rsidRPr="00462319">
        <w:rPr>
          <w:sz w:val="26"/>
          <w:szCs w:val="26"/>
          <w:lang w:val="en-US"/>
        </w:rPr>
        <w:t xml:space="preserve"> </w:t>
      </w:r>
      <w:proofErr w:type="spellStart"/>
      <w:r w:rsidR="00E66452" w:rsidRPr="00462319">
        <w:rPr>
          <w:sz w:val="26"/>
          <w:szCs w:val="26"/>
          <w:lang w:val="en-US"/>
        </w:rPr>
        <w:t>nhóm</w:t>
      </w:r>
      <w:proofErr w:type="spellEnd"/>
      <w:r w:rsidRPr="00462319">
        <w:rPr>
          <w:sz w:val="26"/>
          <w:szCs w:val="26"/>
          <w:lang w:val="en-US"/>
        </w:rPr>
        <w:t xml:space="preserve"> </w:t>
      </w:r>
      <w:proofErr w:type="spellStart"/>
      <w:r w:rsidRPr="00462319">
        <w:rPr>
          <w:sz w:val="26"/>
          <w:szCs w:val="26"/>
          <w:lang w:val="en-US"/>
        </w:rPr>
        <w:t>chức</w:t>
      </w:r>
      <w:proofErr w:type="spellEnd"/>
      <w:r w:rsidRPr="00462319">
        <w:rPr>
          <w:sz w:val="26"/>
          <w:szCs w:val="26"/>
          <w:lang w:val="en-US"/>
        </w:rPr>
        <w:t xml:space="preserve"> </w:t>
      </w:r>
      <w:proofErr w:type="spellStart"/>
      <w:r w:rsidRPr="00462319">
        <w:rPr>
          <w:sz w:val="26"/>
          <w:szCs w:val="26"/>
          <w:lang w:val="en-US"/>
        </w:rPr>
        <w:t>năng</w:t>
      </w:r>
      <w:proofErr w:type="spellEnd"/>
      <w:r w:rsidRPr="00462319">
        <w:rPr>
          <w:sz w:val="26"/>
          <w:szCs w:val="26"/>
          <w:lang w:val="en-US"/>
        </w:rPr>
        <w:t xml:space="preserve"> </w:t>
      </w:r>
      <w:proofErr w:type="spellStart"/>
      <w:r w:rsidRPr="00462319">
        <w:rPr>
          <w:sz w:val="26"/>
          <w:szCs w:val="26"/>
          <w:lang w:val="en-US"/>
        </w:rPr>
        <w:t>phân</w:t>
      </w:r>
      <w:proofErr w:type="spellEnd"/>
      <w:r w:rsidRPr="00462319">
        <w:rPr>
          <w:sz w:val="26"/>
          <w:szCs w:val="26"/>
          <w:lang w:val="en-US"/>
        </w:rPr>
        <w:t xml:space="preserve"> </w:t>
      </w:r>
      <w:proofErr w:type="spellStart"/>
      <w:r w:rsidRPr="00462319">
        <w:rPr>
          <w:sz w:val="26"/>
          <w:szCs w:val="26"/>
          <w:lang w:val="en-US"/>
        </w:rPr>
        <w:t>quyền</w:t>
      </w:r>
      <w:proofErr w:type="spellEnd"/>
      <w:r w:rsidRPr="00462319">
        <w:rPr>
          <w:sz w:val="26"/>
          <w:szCs w:val="26"/>
          <w:lang w:val="en-US"/>
        </w:rPr>
        <w:t xml:space="preserve"> do </w:t>
      </w:r>
      <w:proofErr w:type="spellStart"/>
      <w:r w:rsidRPr="00462319">
        <w:rPr>
          <w:sz w:val="26"/>
          <w:szCs w:val="26"/>
          <w:lang w:val="en-US"/>
        </w:rPr>
        <w:t>người</w:t>
      </w:r>
      <w:proofErr w:type="spellEnd"/>
      <w:r w:rsidRPr="00462319">
        <w:rPr>
          <w:sz w:val="26"/>
          <w:szCs w:val="26"/>
          <w:lang w:val="en-US"/>
        </w:rPr>
        <w:t xml:space="preserve"> </w:t>
      </w:r>
      <w:proofErr w:type="spellStart"/>
      <w:r w:rsidRPr="00462319">
        <w:rPr>
          <w:sz w:val="26"/>
          <w:szCs w:val="26"/>
          <w:lang w:val="en-US"/>
        </w:rPr>
        <w:t>quản</w:t>
      </w:r>
      <w:proofErr w:type="spellEnd"/>
      <w:r w:rsidRPr="00462319">
        <w:rPr>
          <w:sz w:val="26"/>
          <w:szCs w:val="26"/>
          <w:lang w:val="en-US"/>
        </w:rPr>
        <w:t xml:space="preserve"> </w:t>
      </w:r>
      <w:proofErr w:type="spellStart"/>
      <w:r w:rsidRPr="00462319">
        <w:rPr>
          <w:sz w:val="26"/>
          <w:szCs w:val="26"/>
          <w:lang w:val="en-US"/>
        </w:rPr>
        <w:t>lý</w:t>
      </w:r>
      <w:proofErr w:type="spellEnd"/>
      <w:r w:rsidRPr="00462319">
        <w:rPr>
          <w:sz w:val="26"/>
          <w:szCs w:val="26"/>
          <w:lang w:val="en-US"/>
        </w:rPr>
        <w:t xml:space="preserve"> </w:t>
      </w:r>
      <w:proofErr w:type="spellStart"/>
      <w:r w:rsidRPr="00462319">
        <w:rPr>
          <w:sz w:val="26"/>
          <w:szCs w:val="26"/>
          <w:lang w:val="en-US"/>
        </w:rPr>
        <w:t>thêm</w:t>
      </w:r>
      <w:proofErr w:type="spellEnd"/>
      <w:r w:rsidRPr="00462319">
        <w:rPr>
          <w:sz w:val="26"/>
          <w:szCs w:val="26"/>
          <w:lang w:val="en-US"/>
        </w:rPr>
        <w:t xml:space="preserve"> </w:t>
      </w:r>
    </w:p>
    <w:p w14:paraId="3CC8BB31" w14:textId="2F20BF8A" w:rsidR="003F661B" w:rsidRPr="00462319" w:rsidRDefault="000277D3" w:rsidP="00462319">
      <w:pPr>
        <w:pStyle w:val="ListParagraph"/>
        <w:numPr>
          <w:ilvl w:val="0"/>
          <w:numId w:val="11"/>
        </w:numPr>
        <w:spacing w:line="201" w:lineRule="auto"/>
        <w:rPr>
          <w:sz w:val="26"/>
          <w:szCs w:val="26"/>
          <w:lang w:val="en-US"/>
        </w:rPr>
      </w:pPr>
      <w:proofErr w:type="spellStart"/>
      <w:r w:rsidRPr="00462319">
        <w:rPr>
          <w:sz w:val="26"/>
          <w:szCs w:val="26"/>
          <w:lang w:val="en-US"/>
        </w:rPr>
        <w:t>Nhóm</w:t>
      </w:r>
      <w:proofErr w:type="spellEnd"/>
      <w:r w:rsidRPr="00462319">
        <w:rPr>
          <w:sz w:val="26"/>
          <w:szCs w:val="26"/>
          <w:lang w:val="en-US"/>
        </w:rPr>
        <w:t xml:space="preserve"> </w:t>
      </w:r>
      <w:proofErr w:type="spellStart"/>
      <w:r w:rsidRPr="00462319">
        <w:rPr>
          <w:sz w:val="26"/>
          <w:szCs w:val="26"/>
          <w:lang w:val="en-US"/>
        </w:rPr>
        <w:t>chức</w:t>
      </w:r>
      <w:proofErr w:type="spellEnd"/>
      <w:r w:rsidRPr="00462319">
        <w:rPr>
          <w:sz w:val="26"/>
          <w:szCs w:val="26"/>
          <w:lang w:val="en-US"/>
        </w:rPr>
        <w:t xml:space="preserve"> </w:t>
      </w:r>
      <w:proofErr w:type="spellStart"/>
      <w:r w:rsidRPr="00462319">
        <w:rPr>
          <w:sz w:val="26"/>
          <w:szCs w:val="26"/>
          <w:lang w:val="en-US"/>
        </w:rPr>
        <w:t>năng</w:t>
      </w:r>
      <w:proofErr w:type="spellEnd"/>
      <w:r w:rsidRPr="00462319">
        <w:rPr>
          <w:sz w:val="26"/>
          <w:szCs w:val="26"/>
          <w:lang w:val="en-US"/>
        </w:rPr>
        <w:t xml:space="preserve"> </w:t>
      </w:r>
      <w:proofErr w:type="spellStart"/>
      <w:r w:rsidRPr="00462319">
        <w:rPr>
          <w:sz w:val="26"/>
          <w:szCs w:val="26"/>
          <w:lang w:val="en-US"/>
        </w:rPr>
        <w:t>phân</w:t>
      </w:r>
      <w:proofErr w:type="spellEnd"/>
      <w:r w:rsidRPr="00462319">
        <w:rPr>
          <w:sz w:val="26"/>
          <w:szCs w:val="26"/>
          <w:lang w:val="en-US"/>
        </w:rPr>
        <w:t xml:space="preserve"> </w:t>
      </w:r>
      <w:proofErr w:type="spellStart"/>
      <w:r w:rsidRPr="00462319">
        <w:rPr>
          <w:sz w:val="26"/>
          <w:szCs w:val="26"/>
          <w:lang w:val="en-US"/>
        </w:rPr>
        <w:t>quyền</w:t>
      </w:r>
      <w:proofErr w:type="spellEnd"/>
      <w:r w:rsidRPr="00462319">
        <w:rPr>
          <w:sz w:val="26"/>
          <w:szCs w:val="26"/>
          <w:lang w:val="en-US"/>
        </w:rPr>
        <w:t xml:space="preserve"> </w:t>
      </w:r>
      <w:proofErr w:type="spellStart"/>
      <w:r w:rsidRPr="00462319">
        <w:rPr>
          <w:sz w:val="26"/>
          <w:szCs w:val="26"/>
          <w:lang w:val="en-US"/>
        </w:rPr>
        <w:t>sẽ</w:t>
      </w:r>
      <w:proofErr w:type="spellEnd"/>
      <w:r w:rsidRPr="00462319">
        <w:rPr>
          <w:sz w:val="26"/>
          <w:szCs w:val="26"/>
          <w:lang w:val="en-US"/>
        </w:rPr>
        <w:t xml:space="preserve"> </w:t>
      </w:r>
      <w:proofErr w:type="spellStart"/>
      <w:r w:rsidRPr="00462319">
        <w:rPr>
          <w:sz w:val="26"/>
          <w:szCs w:val="26"/>
          <w:lang w:val="en-US"/>
        </w:rPr>
        <w:t>có</w:t>
      </w:r>
      <w:proofErr w:type="spellEnd"/>
      <w:r w:rsidRPr="00462319">
        <w:rPr>
          <w:sz w:val="26"/>
          <w:szCs w:val="26"/>
          <w:lang w:val="en-US"/>
        </w:rPr>
        <w:t xml:space="preserve"> </w:t>
      </w:r>
      <w:proofErr w:type="spellStart"/>
      <w:r w:rsidRPr="00462319">
        <w:rPr>
          <w:sz w:val="26"/>
          <w:szCs w:val="26"/>
          <w:lang w:val="en-US"/>
        </w:rPr>
        <w:t>nhiều</w:t>
      </w:r>
      <w:proofErr w:type="spellEnd"/>
      <w:r w:rsidRPr="00462319">
        <w:rPr>
          <w:sz w:val="26"/>
          <w:szCs w:val="26"/>
          <w:lang w:val="en-US"/>
        </w:rPr>
        <w:t xml:space="preserve"> </w:t>
      </w:r>
      <w:proofErr w:type="spellStart"/>
      <w:r w:rsidRPr="00462319">
        <w:rPr>
          <w:sz w:val="26"/>
          <w:szCs w:val="26"/>
          <w:lang w:val="en-US"/>
        </w:rPr>
        <w:t>chức</w:t>
      </w:r>
      <w:proofErr w:type="spellEnd"/>
      <w:r w:rsidRPr="00462319">
        <w:rPr>
          <w:sz w:val="26"/>
          <w:szCs w:val="26"/>
          <w:lang w:val="en-US"/>
        </w:rPr>
        <w:t xml:space="preserve"> </w:t>
      </w:r>
      <w:proofErr w:type="spellStart"/>
      <w:r w:rsidRPr="00462319">
        <w:rPr>
          <w:sz w:val="26"/>
          <w:szCs w:val="26"/>
          <w:lang w:val="en-US"/>
        </w:rPr>
        <w:t>năng</w:t>
      </w:r>
      <w:proofErr w:type="spellEnd"/>
      <w:r w:rsidRPr="00462319">
        <w:rPr>
          <w:sz w:val="26"/>
          <w:szCs w:val="26"/>
          <w:lang w:val="en-US"/>
        </w:rPr>
        <w:t xml:space="preserve"> </w:t>
      </w:r>
      <w:proofErr w:type="spellStart"/>
      <w:r w:rsidRPr="00462319">
        <w:rPr>
          <w:sz w:val="26"/>
          <w:szCs w:val="26"/>
          <w:lang w:val="en-US"/>
        </w:rPr>
        <w:t>phân</w:t>
      </w:r>
      <w:proofErr w:type="spellEnd"/>
      <w:r w:rsidRPr="00462319">
        <w:rPr>
          <w:sz w:val="26"/>
          <w:szCs w:val="26"/>
          <w:lang w:val="en-US"/>
        </w:rPr>
        <w:t xml:space="preserve"> </w:t>
      </w:r>
      <w:proofErr w:type="spellStart"/>
      <w:r w:rsidRPr="00462319">
        <w:rPr>
          <w:sz w:val="26"/>
          <w:szCs w:val="26"/>
          <w:lang w:val="en-US"/>
        </w:rPr>
        <w:t>quyền</w:t>
      </w:r>
      <w:proofErr w:type="spellEnd"/>
    </w:p>
    <w:p w14:paraId="413B3CBB" w14:textId="19325D8D" w:rsidR="000277D3" w:rsidRPr="00462319" w:rsidRDefault="000277D3" w:rsidP="007A11B6">
      <w:pPr>
        <w:spacing w:line="201" w:lineRule="auto"/>
        <w:ind w:left="720"/>
        <w:rPr>
          <w:sz w:val="26"/>
          <w:szCs w:val="26"/>
          <w:lang w:val="en-US"/>
        </w:rPr>
      </w:pPr>
      <w:r w:rsidRPr="00462319">
        <w:rPr>
          <w:sz w:val="26"/>
          <w:szCs w:val="26"/>
          <w:lang w:val="en-US"/>
        </w:rPr>
        <w:t xml:space="preserve">Các </w:t>
      </w:r>
      <w:proofErr w:type="spellStart"/>
      <w:r w:rsidRPr="00462319">
        <w:rPr>
          <w:sz w:val="26"/>
          <w:szCs w:val="26"/>
          <w:lang w:val="en-US"/>
        </w:rPr>
        <w:t>mối</w:t>
      </w:r>
      <w:proofErr w:type="spellEnd"/>
      <w:r w:rsidRPr="00462319">
        <w:rPr>
          <w:sz w:val="26"/>
          <w:szCs w:val="26"/>
          <w:lang w:val="en-US"/>
        </w:rPr>
        <w:t xml:space="preserve"> </w:t>
      </w:r>
      <w:proofErr w:type="spellStart"/>
      <w:r w:rsidRPr="00462319">
        <w:rPr>
          <w:sz w:val="26"/>
          <w:szCs w:val="26"/>
          <w:lang w:val="en-US"/>
        </w:rPr>
        <w:t>quan</w:t>
      </w:r>
      <w:proofErr w:type="spellEnd"/>
      <w:r w:rsidRPr="00462319">
        <w:rPr>
          <w:sz w:val="26"/>
          <w:szCs w:val="26"/>
          <w:lang w:val="en-US"/>
        </w:rPr>
        <w:t xml:space="preserve"> </w:t>
      </w:r>
      <w:proofErr w:type="spellStart"/>
      <w:r w:rsidRPr="00462319">
        <w:rPr>
          <w:sz w:val="26"/>
          <w:szCs w:val="26"/>
          <w:lang w:val="en-US"/>
        </w:rPr>
        <w:t>hệ</w:t>
      </w:r>
      <w:proofErr w:type="spellEnd"/>
      <w:r w:rsidRPr="00462319">
        <w:rPr>
          <w:sz w:val="26"/>
          <w:szCs w:val="26"/>
          <w:lang w:val="en-US"/>
        </w:rPr>
        <w:t xml:space="preserve"> </w:t>
      </w:r>
      <w:proofErr w:type="spellStart"/>
      <w:r w:rsidRPr="00462319">
        <w:rPr>
          <w:sz w:val="26"/>
          <w:szCs w:val="26"/>
          <w:lang w:val="en-US"/>
        </w:rPr>
        <w:t>chức</w:t>
      </w:r>
      <w:proofErr w:type="spellEnd"/>
      <w:r w:rsidRPr="00462319">
        <w:rPr>
          <w:sz w:val="26"/>
          <w:szCs w:val="26"/>
          <w:lang w:val="en-US"/>
        </w:rPr>
        <w:t xml:space="preserve"> </w:t>
      </w:r>
      <w:proofErr w:type="spellStart"/>
      <w:r w:rsidRPr="00462319">
        <w:rPr>
          <w:sz w:val="26"/>
          <w:szCs w:val="26"/>
          <w:lang w:val="en-US"/>
        </w:rPr>
        <w:t>năng</w:t>
      </w:r>
      <w:proofErr w:type="spellEnd"/>
      <w:r w:rsidRPr="00462319">
        <w:rPr>
          <w:sz w:val="26"/>
          <w:szCs w:val="26"/>
          <w:lang w:val="en-US"/>
        </w:rPr>
        <w:t xml:space="preserve"> </w:t>
      </w:r>
      <w:proofErr w:type="spellStart"/>
      <w:r w:rsidRPr="00462319">
        <w:rPr>
          <w:sz w:val="26"/>
          <w:szCs w:val="26"/>
          <w:lang w:val="en-US"/>
        </w:rPr>
        <w:t>nghiệp</w:t>
      </w:r>
      <w:proofErr w:type="spellEnd"/>
      <w:r w:rsidRPr="00462319">
        <w:rPr>
          <w:sz w:val="26"/>
          <w:szCs w:val="26"/>
          <w:lang w:val="en-US"/>
        </w:rPr>
        <w:t xml:space="preserve"> </w:t>
      </w:r>
      <w:proofErr w:type="spellStart"/>
      <w:r w:rsidRPr="00462319">
        <w:rPr>
          <w:sz w:val="26"/>
          <w:szCs w:val="26"/>
          <w:lang w:val="en-US"/>
        </w:rPr>
        <w:t>vụ</w:t>
      </w:r>
      <w:proofErr w:type="spellEnd"/>
      <w:r w:rsidRPr="00462319">
        <w:rPr>
          <w:sz w:val="26"/>
          <w:szCs w:val="26"/>
          <w:lang w:val="en-US"/>
        </w:rPr>
        <w:t xml:space="preserve"> </w:t>
      </w:r>
      <w:proofErr w:type="spellStart"/>
      <w:r w:rsidRPr="00462319">
        <w:rPr>
          <w:sz w:val="26"/>
          <w:szCs w:val="26"/>
          <w:lang w:val="en-US"/>
        </w:rPr>
        <w:t>cơ</w:t>
      </w:r>
      <w:proofErr w:type="spellEnd"/>
      <w:r w:rsidRPr="00462319">
        <w:rPr>
          <w:sz w:val="26"/>
          <w:szCs w:val="26"/>
          <w:lang w:val="en-US"/>
        </w:rPr>
        <w:t xml:space="preserve"> </w:t>
      </w:r>
      <w:proofErr w:type="spellStart"/>
      <w:r w:rsidRPr="00462319">
        <w:rPr>
          <w:sz w:val="26"/>
          <w:szCs w:val="26"/>
          <w:lang w:val="en-US"/>
        </w:rPr>
        <w:t>bản</w:t>
      </w:r>
      <w:proofErr w:type="spellEnd"/>
      <w:r w:rsidRPr="00462319">
        <w:rPr>
          <w:sz w:val="26"/>
          <w:szCs w:val="26"/>
          <w:lang w:val="en-US"/>
        </w:rPr>
        <w:t>:</w:t>
      </w:r>
    </w:p>
    <w:p w14:paraId="7528C3DC" w14:textId="4B9275E4" w:rsidR="000277D3" w:rsidRPr="00462319" w:rsidRDefault="00495C53" w:rsidP="00462319">
      <w:pPr>
        <w:pStyle w:val="ListParagraph"/>
        <w:numPr>
          <w:ilvl w:val="0"/>
          <w:numId w:val="12"/>
        </w:numPr>
        <w:spacing w:line="201" w:lineRule="auto"/>
        <w:rPr>
          <w:sz w:val="26"/>
          <w:szCs w:val="26"/>
          <w:lang w:val="en-US"/>
        </w:rPr>
      </w:pPr>
      <w:r w:rsidRPr="00462319">
        <w:rPr>
          <w:sz w:val="26"/>
          <w:szCs w:val="26"/>
          <w:lang w:val="en-US"/>
        </w:rPr>
        <w:t xml:space="preserve">Chi </w:t>
      </w:r>
      <w:proofErr w:type="spellStart"/>
      <w:r w:rsidR="00362B46" w:rsidRPr="00462319">
        <w:rPr>
          <w:sz w:val="26"/>
          <w:szCs w:val="26"/>
          <w:lang w:val="en-US"/>
        </w:rPr>
        <w:t>tiết</w:t>
      </w:r>
      <w:proofErr w:type="spellEnd"/>
      <w:r w:rsidR="00827D5D" w:rsidRPr="00462319">
        <w:rPr>
          <w:sz w:val="26"/>
          <w:szCs w:val="26"/>
          <w:lang w:val="en-US"/>
        </w:rPr>
        <w:t xml:space="preserve"> </w:t>
      </w:r>
      <w:proofErr w:type="spellStart"/>
      <w:r w:rsidR="00827D5D" w:rsidRPr="00462319">
        <w:rPr>
          <w:sz w:val="26"/>
          <w:szCs w:val="26"/>
          <w:lang w:val="en-US"/>
        </w:rPr>
        <w:t>phiếu</w:t>
      </w:r>
      <w:proofErr w:type="spellEnd"/>
      <w:r w:rsidR="00827D5D" w:rsidRPr="00462319">
        <w:rPr>
          <w:sz w:val="26"/>
          <w:szCs w:val="26"/>
          <w:lang w:val="en-US"/>
        </w:rPr>
        <w:t xml:space="preserve"> </w:t>
      </w:r>
      <w:proofErr w:type="spellStart"/>
      <w:r w:rsidR="00827D5D" w:rsidRPr="00462319">
        <w:rPr>
          <w:sz w:val="26"/>
          <w:szCs w:val="26"/>
          <w:lang w:val="en-US"/>
        </w:rPr>
        <w:t>nhập</w:t>
      </w:r>
      <w:proofErr w:type="spellEnd"/>
      <w:r w:rsidR="00827D5D" w:rsidRPr="00462319">
        <w:rPr>
          <w:sz w:val="26"/>
          <w:szCs w:val="26"/>
          <w:lang w:val="en-US"/>
        </w:rPr>
        <w:t xml:space="preserve"> </w:t>
      </w:r>
      <w:proofErr w:type="spellStart"/>
      <w:r w:rsidR="00827D5D" w:rsidRPr="00462319">
        <w:rPr>
          <w:sz w:val="26"/>
          <w:szCs w:val="26"/>
          <w:lang w:val="en-US"/>
        </w:rPr>
        <w:t>sẽ</w:t>
      </w:r>
      <w:proofErr w:type="spellEnd"/>
      <w:r w:rsidR="00827D5D" w:rsidRPr="00462319">
        <w:rPr>
          <w:sz w:val="26"/>
          <w:szCs w:val="26"/>
          <w:lang w:val="en-US"/>
        </w:rPr>
        <w:t xml:space="preserve"> </w:t>
      </w:r>
      <w:proofErr w:type="spellStart"/>
      <w:r w:rsidR="00827D5D" w:rsidRPr="00462319">
        <w:rPr>
          <w:sz w:val="26"/>
          <w:szCs w:val="26"/>
          <w:lang w:val="en-US"/>
        </w:rPr>
        <w:t>có</w:t>
      </w:r>
      <w:proofErr w:type="spellEnd"/>
      <w:r w:rsidR="00827D5D" w:rsidRPr="00462319">
        <w:rPr>
          <w:sz w:val="26"/>
          <w:szCs w:val="26"/>
          <w:lang w:val="en-US"/>
        </w:rPr>
        <w:t xml:space="preserve"> </w:t>
      </w:r>
      <w:proofErr w:type="spellStart"/>
      <w:r w:rsidR="00827D5D" w:rsidRPr="00462319">
        <w:rPr>
          <w:sz w:val="26"/>
          <w:szCs w:val="26"/>
          <w:lang w:val="en-US"/>
        </w:rPr>
        <w:t>nhiều</w:t>
      </w:r>
      <w:proofErr w:type="spellEnd"/>
      <w:r w:rsidR="00827D5D" w:rsidRPr="00462319">
        <w:rPr>
          <w:sz w:val="26"/>
          <w:szCs w:val="26"/>
          <w:lang w:val="en-US"/>
        </w:rPr>
        <w:t xml:space="preserve"> </w:t>
      </w:r>
      <w:proofErr w:type="spellStart"/>
      <w:r w:rsidR="00827D5D" w:rsidRPr="00462319">
        <w:rPr>
          <w:sz w:val="26"/>
          <w:szCs w:val="26"/>
          <w:lang w:val="en-US"/>
        </w:rPr>
        <w:t>sản</w:t>
      </w:r>
      <w:proofErr w:type="spellEnd"/>
      <w:r w:rsidR="00827D5D" w:rsidRPr="00462319">
        <w:rPr>
          <w:sz w:val="26"/>
          <w:szCs w:val="26"/>
          <w:lang w:val="en-US"/>
        </w:rPr>
        <w:t xml:space="preserve"> </w:t>
      </w:r>
      <w:proofErr w:type="spellStart"/>
      <w:r w:rsidR="00827D5D" w:rsidRPr="00462319">
        <w:rPr>
          <w:sz w:val="26"/>
          <w:szCs w:val="26"/>
          <w:lang w:val="en-US"/>
        </w:rPr>
        <w:t>phẩm</w:t>
      </w:r>
      <w:proofErr w:type="spellEnd"/>
      <w:r w:rsidR="008C6354" w:rsidRPr="00462319">
        <w:rPr>
          <w:sz w:val="26"/>
          <w:szCs w:val="26"/>
          <w:lang w:val="en-US"/>
        </w:rPr>
        <w:t xml:space="preserve"> </w:t>
      </w:r>
      <w:proofErr w:type="spellStart"/>
      <w:r w:rsidR="008C6354" w:rsidRPr="00462319">
        <w:rPr>
          <w:sz w:val="26"/>
          <w:szCs w:val="26"/>
          <w:lang w:val="en-US"/>
        </w:rPr>
        <w:t>đã</w:t>
      </w:r>
      <w:proofErr w:type="spellEnd"/>
      <w:r w:rsidR="008C6354" w:rsidRPr="00462319">
        <w:rPr>
          <w:sz w:val="26"/>
          <w:szCs w:val="26"/>
          <w:lang w:val="en-US"/>
        </w:rPr>
        <w:t xml:space="preserve"> </w:t>
      </w:r>
      <w:proofErr w:type="spellStart"/>
      <w:r w:rsidR="008C6354" w:rsidRPr="00462319">
        <w:rPr>
          <w:sz w:val="26"/>
          <w:szCs w:val="26"/>
          <w:lang w:val="en-US"/>
        </w:rPr>
        <w:t>nhập</w:t>
      </w:r>
      <w:proofErr w:type="spellEnd"/>
    </w:p>
    <w:p w14:paraId="7200BDC2" w14:textId="2F533271" w:rsidR="0010396E" w:rsidRPr="00462319" w:rsidRDefault="00827D5D" w:rsidP="00462319">
      <w:pPr>
        <w:pStyle w:val="ListParagraph"/>
        <w:numPr>
          <w:ilvl w:val="0"/>
          <w:numId w:val="12"/>
        </w:numPr>
        <w:spacing w:line="201" w:lineRule="auto"/>
        <w:rPr>
          <w:sz w:val="26"/>
          <w:szCs w:val="26"/>
          <w:lang w:val="en-US"/>
        </w:rPr>
      </w:pPr>
      <w:proofErr w:type="spellStart"/>
      <w:r w:rsidRPr="00462319">
        <w:rPr>
          <w:sz w:val="26"/>
          <w:szCs w:val="26"/>
          <w:lang w:val="en-US"/>
        </w:rPr>
        <w:t>Phiếu</w:t>
      </w:r>
      <w:proofErr w:type="spellEnd"/>
      <w:r w:rsidRPr="00462319">
        <w:rPr>
          <w:sz w:val="26"/>
          <w:szCs w:val="26"/>
          <w:lang w:val="en-US"/>
        </w:rPr>
        <w:t xml:space="preserve"> </w:t>
      </w:r>
      <w:proofErr w:type="spellStart"/>
      <w:r w:rsidRPr="00462319">
        <w:rPr>
          <w:sz w:val="26"/>
          <w:szCs w:val="26"/>
          <w:lang w:val="en-US"/>
        </w:rPr>
        <w:t>nhập</w:t>
      </w:r>
      <w:proofErr w:type="spellEnd"/>
      <w:r w:rsidRPr="00462319">
        <w:rPr>
          <w:sz w:val="26"/>
          <w:szCs w:val="26"/>
          <w:lang w:val="en-US"/>
        </w:rPr>
        <w:t xml:space="preserve"> </w:t>
      </w:r>
      <w:proofErr w:type="spellStart"/>
      <w:r w:rsidRPr="00462319">
        <w:rPr>
          <w:sz w:val="26"/>
          <w:szCs w:val="26"/>
          <w:lang w:val="en-US"/>
        </w:rPr>
        <w:t>sẽ</w:t>
      </w:r>
      <w:proofErr w:type="spellEnd"/>
      <w:r w:rsidRPr="00462319">
        <w:rPr>
          <w:sz w:val="26"/>
          <w:szCs w:val="26"/>
          <w:lang w:val="en-US"/>
        </w:rPr>
        <w:t xml:space="preserve"> </w:t>
      </w:r>
      <w:proofErr w:type="spellStart"/>
      <w:r w:rsidRPr="00462319">
        <w:rPr>
          <w:sz w:val="26"/>
          <w:szCs w:val="26"/>
          <w:lang w:val="en-US"/>
        </w:rPr>
        <w:t>có</w:t>
      </w:r>
      <w:proofErr w:type="spellEnd"/>
      <w:r w:rsidRPr="00462319">
        <w:rPr>
          <w:sz w:val="26"/>
          <w:szCs w:val="26"/>
          <w:lang w:val="en-US"/>
        </w:rPr>
        <w:t xml:space="preserve"> </w:t>
      </w:r>
      <w:proofErr w:type="spellStart"/>
      <w:r w:rsidRPr="00462319">
        <w:rPr>
          <w:sz w:val="26"/>
          <w:szCs w:val="26"/>
          <w:lang w:val="en-US"/>
        </w:rPr>
        <w:t>nhiều</w:t>
      </w:r>
      <w:proofErr w:type="spellEnd"/>
      <w:r w:rsidRPr="00462319">
        <w:rPr>
          <w:sz w:val="26"/>
          <w:szCs w:val="26"/>
          <w:lang w:val="en-US"/>
        </w:rPr>
        <w:t xml:space="preserve"> chi </w:t>
      </w:r>
      <w:proofErr w:type="spellStart"/>
      <w:r w:rsidRPr="00462319">
        <w:rPr>
          <w:sz w:val="26"/>
          <w:szCs w:val="26"/>
          <w:lang w:val="en-US"/>
        </w:rPr>
        <w:t>tiết</w:t>
      </w:r>
      <w:proofErr w:type="spellEnd"/>
      <w:r w:rsidRPr="00462319">
        <w:rPr>
          <w:sz w:val="26"/>
          <w:szCs w:val="26"/>
          <w:lang w:val="en-US"/>
        </w:rPr>
        <w:t xml:space="preserve"> </w:t>
      </w:r>
      <w:proofErr w:type="spellStart"/>
      <w:r w:rsidRPr="00462319">
        <w:rPr>
          <w:sz w:val="26"/>
          <w:szCs w:val="26"/>
          <w:lang w:val="en-US"/>
        </w:rPr>
        <w:t>sản</w:t>
      </w:r>
      <w:proofErr w:type="spellEnd"/>
      <w:r w:rsidRPr="00462319">
        <w:rPr>
          <w:sz w:val="26"/>
          <w:szCs w:val="26"/>
          <w:lang w:val="en-US"/>
        </w:rPr>
        <w:t xml:space="preserve"> </w:t>
      </w:r>
      <w:proofErr w:type="spellStart"/>
      <w:r w:rsidRPr="00462319">
        <w:rPr>
          <w:sz w:val="26"/>
          <w:szCs w:val="26"/>
          <w:lang w:val="en-US"/>
        </w:rPr>
        <w:t>phẩm</w:t>
      </w:r>
      <w:proofErr w:type="spellEnd"/>
      <w:ins w:id="80" w:author="Microsoft Word" w:date="2024-05-19T11:41:00Z">
        <w:r w:rsidR="008C6354" w:rsidRPr="00462319">
          <w:rPr>
            <w:sz w:val="26"/>
            <w:szCs w:val="26"/>
            <w:lang w:val="en-US"/>
          </w:rPr>
          <w:t xml:space="preserve"> </w:t>
        </w:r>
      </w:ins>
      <w:proofErr w:type="spellStart"/>
      <w:r w:rsidR="006760B7" w:rsidRPr="00462319">
        <w:rPr>
          <w:sz w:val="26"/>
          <w:szCs w:val="26"/>
          <w:lang w:val="en-US"/>
        </w:rPr>
        <w:t>đã</w:t>
      </w:r>
      <w:proofErr w:type="spellEnd"/>
      <w:r w:rsidR="006760B7" w:rsidRPr="00462319">
        <w:rPr>
          <w:sz w:val="26"/>
          <w:szCs w:val="26"/>
          <w:lang w:val="en-US"/>
        </w:rPr>
        <w:t xml:space="preserve"> </w:t>
      </w:r>
      <w:proofErr w:type="spellStart"/>
      <w:r w:rsidR="006760B7" w:rsidRPr="00462319">
        <w:rPr>
          <w:sz w:val="26"/>
          <w:szCs w:val="26"/>
          <w:lang w:val="en-US"/>
        </w:rPr>
        <w:t>nhập</w:t>
      </w:r>
      <w:proofErr w:type="spellEnd"/>
    </w:p>
    <w:p w14:paraId="442C90A8" w14:textId="346A4FCC" w:rsidR="0010396E" w:rsidRPr="00462319" w:rsidRDefault="0010396E" w:rsidP="00462319">
      <w:pPr>
        <w:pStyle w:val="ListParagraph"/>
        <w:numPr>
          <w:ilvl w:val="0"/>
          <w:numId w:val="12"/>
        </w:numPr>
        <w:spacing w:line="201" w:lineRule="auto"/>
        <w:rPr>
          <w:sz w:val="26"/>
          <w:szCs w:val="26"/>
          <w:lang w:val="en-US"/>
        </w:rPr>
      </w:pPr>
      <w:proofErr w:type="spellStart"/>
      <w:r w:rsidRPr="00462319">
        <w:rPr>
          <w:sz w:val="26"/>
          <w:szCs w:val="26"/>
          <w:lang w:val="en-US"/>
        </w:rPr>
        <w:t>Phiếu</w:t>
      </w:r>
      <w:proofErr w:type="spellEnd"/>
      <w:r w:rsidRPr="00462319">
        <w:rPr>
          <w:sz w:val="26"/>
          <w:szCs w:val="26"/>
          <w:lang w:val="en-US"/>
        </w:rPr>
        <w:t xml:space="preserve"> </w:t>
      </w:r>
      <w:proofErr w:type="spellStart"/>
      <w:r w:rsidRPr="00462319">
        <w:rPr>
          <w:sz w:val="26"/>
          <w:szCs w:val="26"/>
          <w:lang w:val="en-US"/>
        </w:rPr>
        <w:t>nhập</w:t>
      </w:r>
      <w:proofErr w:type="spellEnd"/>
      <w:r w:rsidRPr="00462319">
        <w:rPr>
          <w:sz w:val="26"/>
          <w:szCs w:val="26"/>
          <w:lang w:val="en-US"/>
        </w:rPr>
        <w:t xml:space="preserve"> </w:t>
      </w:r>
      <w:proofErr w:type="spellStart"/>
      <w:r w:rsidRPr="00462319">
        <w:rPr>
          <w:sz w:val="26"/>
          <w:szCs w:val="26"/>
          <w:lang w:val="en-US"/>
        </w:rPr>
        <w:t>sẽ</w:t>
      </w:r>
      <w:proofErr w:type="spellEnd"/>
      <w:r w:rsidRPr="00462319">
        <w:rPr>
          <w:sz w:val="26"/>
          <w:szCs w:val="26"/>
          <w:lang w:val="en-US"/>
        </w:rPr>
        <w:t xml:space="preserve"> </w:t>
      </w:r>
      <w:proofErr w:type="spellStart"/>
      <w:r w:rsidRPr="00462319">
        <w:rPr>
          <w:sz w:val="26"/>
          <w:szCs w:val="26"/>
          <w:lang w:val="en-US"/>
        </w:rPr>
        <w:t>có</w:t>
      </w:r>
      <w:proofErr w:type="spellEnd"/>
      <w:r w:rsidRPr="00462319">
        <w:rPr>
          <w:sz w:val="26"/>
          <w:szCs w:val="26"/>
          <w:lang w:val="en-US"/>
        </w:rPr>
        <w:t xml:space="preserve"> </w:t>
      </w:r>
      <w:r w:rsidR="00DB79A0" w:rsidRPr="00462319">
        <w:rPr>
          <w:sz w:val="26"/>
          <w:szCs w:val="26"/>
          <w:lang w:val="en-US"/>
        </w:rPr>
        <w:t xml:space="preserve">1 </w:t>
      </w:r>
      <w:proofErr w:type="spellStart"/>
      <w:r w:rsidR="00DB79A0" w:rsidRPr="00462319">
        <w:rPr>
          <w:sz w:val="26"/>
          <w:szCs w:val="26"/>
          <w:lang w:val="en-US"/>
        </w:rPr>
        <w:t>nhà</w:t>
      </w:r>
      <w:proofErr w:type="spellEnd"/>
      <w:r w:rsidR="00DB79A0" w:rsidRPr="00462319">
        <w:rPr>
          <w:sz w:val="26"/>
          <w:szCs w:val="26"/>
          <w:lang w:val="en-US"/>
        </w:rPr>
        <w:t xml:space="preserve"> </w:t>
      </w:r>
      <w:proofErr w:type="spellStart"/>
      <w:r w:rsidR="00DB79A0" w:rsidRPr="00462319">
        <w:rPr>
          <w:sz w:val="26"/>
          <w:szCs w:val="26"/>
          <w:lang w:val="en-US"/>
        </w:rPr>
        <w:t>cung</w:t>
      </w:r>
      <w:proofErr w:type="spellEnd"/>
      <w:r w:rsidR="00DB79A0" w:rsidRPr="00462319">
        <w:rPr>
          <w:sz w:val="26"/>
          <w:szCs w:val="26"/>
          <w:lang w:val="en-US"/>
        </w:rPr>
        <w:t xml:space="preserve"> </w:t>
      </w:r>
      <w:proofErr w:type="spellStart"/>
      <w:r w:rsidR="00DB79A0" w:rsidRPr="00462319">
        <w:rPr>
          <w:sz w:val="26"/>
          <w:szCs w:val="26"/>
          <w:lang w:val="en-US"/>
        </w:rPr>
        <w:t>cấp</w:t>
      </w:r>
      <w:proofErr w:type="spellEnd"/>
      <w:r w:rsidR="008C6354" w:rsidRPr="00462319">
        <w:rPr>
          <w:sz w:val="26"/>
          <w:szCs w:val="26"/>
          <w:lang w:val="en-US"/>
        </w:rPr>
        <w:t xml:space="preserve"> </w:t>
      </w:r>
      <w:proofErr w:type="spellStart"/>
      <w:r w:rsidR="008C6354" w:rsidRPr="00462319">
        <w:rPr>
          <w:sz w:val="26"/>
          <w:szCs w:val="26"/>
          <w:lang w:val="en-US"/>
        </w:rPr>
        <w:t>những</w:t>
      </w:r>
      <w:proofErr w:type="spellEnd"/>
      <w:r w:rsidR="008C6354" w:rsidRPr="00462319">
        <w:rPr>
          <w:sz w:val="26"/>
          <w:szCs w:val="26"/>
          <w:lang w:val="en-US"/>
        </w:rPr>
        <w:t xml:space="preserve"> </w:t>
      </w:r>
      <w:proofErr w:type="spellStart"/>
      <w:r w:rsidR="008C6354" w:rsidRPr="00462319">
        <w:rPr>
          <w:sz w:val="26"/>
          <w:szCs w:val="26"/>
          <w:lang w:val="en-US"/>
        </w:rPr>
        <w:t>sản</w:t>
      </w:r>
      <w:proofErr w:type="spellEnd"/>
      <w:r w:rsidR="008C6354" w:rsidRPr="00462319">
        <w:rPr>
          <w:sz w:val="26"/>
          <w:szCs w:val="26"/>
          <w:lang w:val="en-US"/>
        </w:rPr>
        <w:t xml:space="preserve"> </w:t>
      </w:r>
      <w:proofErr w:type="spellStart"/>
      <w:r w:rsidR="008C6354" w:rsidRPr="00462319">
        <w:rPr>
          <w:sz w:val="26"/>
          <w:szCs w:val="26"/>
          <w:lang w:val="en-US"/>
        </w:rPr>
        <w:t>phẩm</w:t>
      </w:r>
      <w:proofErr w:type="spellEnd"/>
    </w:p>
    <w:p w14:paraId="0C88A707" w14:textId="72B3DFB1" w:rsidR="00DB79A0" w:rsidRPr="00462319" w:rsidRDefault="00DB79A0" w:rsidP="00462319">
      <w:pPr>
        <w:pStyle w:val="ListParagraph"/>
        <w:numPr>
          <w:ilvl w:val="0"/>
          <w:numId w:val="12"/>
        </w:numPr>
        <w:spacing w:line="201" w:lineRule="auto"/>
        <w:rPr>
          <w:sz w:val="26"/>
          <w:szCs w:val="26"/>
          <w:lang w:val="en-US"/>
        </w:rPr>
      </w:pPr>
      <w:r w:rsidRPr="00462319">
        <w:rPr>
          <w:sz w:val="26"/>
          <w:szCs w:val="26"/>
          <w:lang w:val="en-US"/>
        </w:rPr>
        <w:t xml:space="preserve">Chi </w:t>
      </w:r>
      <w:proofErr w:type="spellStart"/>
      <w:r w:rsidRPr="00462319">
        <w:rPr>
          <w:sz w:val="26"/>
          <w:szCs w:val="26"/>
          <w:lang w:val="en-US"/>
        </w:rPr>
        <w:t>tiết</w:t>
      </w:r>
      <w:proofErr w:type="spellEnd"/>
      <w:r w:rsidRPr="00462319">
        <w:rPr>
          <w:sz w:val="26"/>
          <w:szCs w:val="26"/>
          <w:lang w:val="en-US"/>
        </w:rPr>
        <w:t xml:space="preserve"> </w:t>
      </w:r>
      <w:proofErr w:type="spellStart"/>
      <w:r w:rsidRPr="00462319">
        <w:rPr>
          <w:sz w:val="26"/>
          <w:szCs w:val="26"/>
          <w:lang w:val="en-US"/>
        </w:rPr>
        <w:t>phiếu</w:t>
      </w:r>
      <w:proofErr w:type="spellEnd"/>
      <w:r w:rsidRPr="00462319">
        <w:rPr>
          <w:sz w:val="26"/>
          <w:szCs w:val="26"/>
          <w:lang w:val="en-US"/>
        </w:rPr>
        <w:t xml:space="preserve"> </w:t>
      </w:r>
      <w:proofErr w:type="spellStart"/>
      <w:r w:rsidRPr="00462319">
        <w:rPr>
          <w:sz w:val="26"/>
          <w:szCs w:val="26"/>
          <w:lang w:val="en-US"/>
        </w:rPr>
        <w:t>xuất</w:t>
      </w:r>
      <w:proofErr w:type="spellEnd"/>
      <w:r w:rsidRPr="00462319">
        <w:rPr>
          <w:sz w:val="26"/>
          <w:szCs w:val="26"/>
          <w:lang w:val="en-US"/>
        </w:rPr>
        <w:t xml:space="preserve"> </w:t>
      </w:r>
      <w:proofErr w:type="spellStart"/>
      <w:r w:rsidRPr="00462319">
        <w:rPr>
          <w:sz w:val="26"/>
          <w:szCs w:val="26"/>
          <w:lang w:val="en-US"/>
        </w:rPr>
        <w:t>sẽ</w:t>
      </w:r>
      <w:proofErr w:type="spellEnd"/>
      <w:r w:rsidRPr="00462319">
        <w:rPr>
          <w:sz w:val="26"/>
          <w:szCs w:val="26"/>
          <w:lang w:val="en-US"/>
        </w:rPr>
        <w:t xml:space="preserve"> </w:t>
      </w:r>
      <w:proofErr w:type="spellStart"/>
      <w:r w:rsidRPr="00462319">
        <w:rPr>
          <w:sz w:val="26"/>
          <w:szCs w:val="26"/>
          <w:lang w:val="en-US"/>
        </w:rPr>
        <w:t>có</w:t>
      </w:r>
      <w:proofErr w:type="spellEnd"/>
      <w:r w:rsidRPr="00462319">
        <w:rPr>
          <w:sz w:val="26"/>
          <w:szCs w:val="26"/>
          <w:lang w:val="en-US"/>
        </w:rPr>
        <w:t xml:space="preserve"> </w:t>
      </w:r>
      <w:proofErr w:type="spellStart"/>
      <w:r w:rsidRPr="00462319">
        <w:rPr>
          <w:sz w:val="26"/>
          <w:szCs w:val="26"/>
          <w:lang w:val="en-US"/>
        </w:rPr>
        <w:t>nhiều</w:t>
      </w:r>
      <w:proofErr w:type="spellEnd"/>
      <w:r w:rsidRPr="00462319">
        <w:rPr>
          <w:sz w:val="26"/>
          <w:szCs w:val="26"/>
          <w:lang w:val="en-US"/>
        </w:rPr>
        <w:t xml:space="preserve"> </w:t>
      </w:r>
      <w:proofErr w:type="spellStart"/>
      <w:r w:rsidRPr="00462319">
        <w:rPr>
          <w:sz w:val="26"/>
          <w:szCs w:val="26"/>
          <w:lang w:val="en-US"/>
        </w:rPr>
        <w:t>sản</w:t>
      </w:r>
      <w:proofErr w:type="spellEnd"/>
      <w:r w:rsidRPr="00462319">
        <w:rPr>
          <w:sz w:val="26"/>
          <w:szCs w:val="26"/>
          <w:lang w:val="en-US"/>
        </w:rPr>
        <w:t xml:space="preserve"> </w:t>
      </w:r>
      <w:proofErr w:type="spellStart"/>
      <w:r w:rsidRPr="00462319">
        <w:rPr>
          <w:sz w:val="26"/>
          <w:szCs w:val="26"/>
          <w:lang w:val="en-US"/>
        </w:rPr>
        <w:t>p</w:t>
      </w:r>
      <w:r w:rsidR="008C6354" w:rsidRPr="00462319">
        <w:rPr>
          <w:sz w:val="26"/>
          <w:szCs w:val="26"/>
          <w:lang w:val="en-US"/>
        </w:rPr>
        <w:t>hẩm</w:t>
      </w:r>
      <w:proofErr w:type="spellEnd"/>
      <w:r w:rsidR="008C6354" w:rsidRPr="00462319">
        <w:rPr>
          <w:sz w:val="26"/>
          <w:szCs w:val="26"/>
          <w:lang w:val="en-US"/>
        </w:rPr>
        <w:t xml:space="preserve"> </w:t>
      </w:r>
      <w:proofErr w:type="spellStart"/>
      <w:r w:rsidR="008C6354" w:rsidRPr="00462319">
        <w:rPr>
          <w:sz w:val="26"/>
          <w:szCs w:val="26"/>
          <w:lang w:val="en-US"/>
        </w:rPr>
        <w:t>đã</w:t>
      </w:r>
      <w:proofErr w:type="spellEnd"/>
      <w:r w:rsidR="008C6354" w:rsidRPr="00462319">
        <w:rPr>
          <w:sz w:val="26"/>
          <w:szCs w:val="26"/>
          <w:lang w:val="en-US"/>
        </w:rPr>
        <w:t xml:space="preserve"> </w:t>
      </w:r>
      <w:proofErr w:type="spellStart"/>
      <w:r w:rsidR="008C6354" w:rsidRPr="00462319">
        <w:rPr>
          <w:sz w:val="26"/>
          <w:szCs w:val="26"/>
          <w:lang w:val="en-US"/>
        </w:rPr>
        <w:t>xuât</w:t>
      </w:r>
      <w:proofErr w:type="spellEnd"/>
      <w:r w:rsidR="008C6354" w:rsidRPr="00462319">
        <w:rPr>
          <w:sz w:val="26"/>
          <w:szCs w:val="26"/>
          <w:lang w:val="en-US"/>
        </w:rPr>
        <w:t xml:space="preserve"> </w:t>
      </w:r>
      <w:proofErr w:type="spellStart"/>
      <w:r w:rsidR="008C6354" w:rsidRPr="00462319">
        <w:rPr>
          <w:sz w:val="26"/>
          <w:szCs w:val="26"/>
          <w:lang w:val="en-US"/>
        </w:rPr>
        <w:t>hoặc</w:t>
      </w:r>
      <w:proofErr w:type="spellEnd"/>
      <w:r w:rsidR="008C6354" w:rsidRPr="00462319">
        <w:rPr>
          <w:sz w:val="26"/>
          <w:szCs w:val="26"/>
          <w:lang w:val="en-US"/>
        </w:rPr>
        <w:t xml:space="preserve"> </w:t>
      </w:r>
      <w:proofErr w:type="spellStart"/>
      <w:r w:rsidR="008C6354" w:rsidRPr="00462319">
        <w:rPr>
          <w:sz w:val="26"/>
          <w:szCs w:val="26"/>
          <w:lang w:val="en-US"/>
        </w:rPr>
        <w:t>đã</w:t>
      </w:r>
      <w:proofErr w:type="spellEnd"/>
      <w:r w:rsidR="008C6354" w:rsidRPr="00462319">
        <w:rPr>
          <w:sz w:val="26"/>
          <w:szCs w:val="26"/>
          <w:lang w:val="en-US"/>
        </w:rPr>
        <w:t xml:space="preserve"> </w:t>
      </w:r>
      <w:proofErr w:type="spellStart"/>
      <w:r w:rsidR="008C6354" w:rsidRPr="00462319">
        <w:rPr>
          <w:sz w:val="26"/>
          <w:szCs w:val="26"/>
          <w:lang w:val="en-US"/>
        </w:rPr>
        <w:t>bán</w:t>
      </w:r>
      <w:proofErr w:type="spellEnd"/>
      <w:r w:rsidR="008C6354" w:rsidRPr="00462319">
        <w:rPr>
          <w:sz w:val="26"/>
          <w:szCs w:val="26"/>
          <w:lang w:val="en-US"/>
        </w:rPr>
        <w:t xml:space="preserve"> </w:t>
      </w:r>
      <w:proofErr w:type="spellStart"/>
      <w:r w:rsidR="008C6354" w:rsidRPr="00462319">
        <w:rPr>
          <w:sz w:val="26"/>
          <w:szCs w:val="26"/>
          <w:lang w:val="en-US"/>
        </w:rPr>
        <w:t>ra</w:t>
      </w:r>
      <w:proofErr w:type="spellEnd"/>
    </w:p>
    <w:p w14:paraId="0DE47D96" w14:textId="1DE29D2B" w:rsidR="008C6354" w:rsidRPr="00462319" w:rsidRDefault="008C6354" w:rsidP="00462319">
      <w:pPr>
        <w:pStyle w:val="ListParagraph"/>
        <w:numPr>
          <w:ilvl w:val="0"/>
          <w:numId w:val="12"/>
        </w:numPr>
        <w:spacing w:line="201" w:lineRule="auto"/>
        <w:rPr>
          <w:sz w:val="26"/>
          <w:szCs w:val="26"/>
          <w:lang w:val="en-US"/>
        </w:rPr>
      </w:pPr>
      <w:proofErr w:type="spellStart"/>
      <w:r w:rsidRPr="00462319">
        <w:rPr>
          <w:sz w:val="26"/>
          <w:szCs w:val="26"/>
          <w:lang w:val="en-US"/>
        </w:rPr>
        <w:t>Phiếu</w:t>
      </w:r>
      <w:proofErr w:type="spellEnd"/>
      <w:r w:rsidRPr="00462319">
        <w:rPr>
          <w:sz w:val="26"/>
          <w:szCs w:val="26"/>
          <w:lang w:val="en-US"/>
        </w:rPr>
        <w:t xml:space="preserve"> </w:t>
      </w:r>
      <w:proofErr w:type="spellStart"/>
      <w:r w:rsidRPr="00462319">
        <w:rPr>
          <w:sz w:val="26"/>
          <w:szCs w:val="26"/>
          <w:lang w:val="en-US"/>
        </w:rPr>
        <w:t>xuất</w:t>
      </w:r>
      <w:proofErr w:type="spellEnd"/>
      <w:r w:rsidRPr="00462319">
        <w:rPr>
          <w:sz w:val="26"/>
          <w:szCs w:val="26"/>
          <w:lang w:val="en-US"/>
        </w:rPr>
        <w:t xml:space="preserve"> </w:t>
      </w:r>
      <w:proofErr w:type="spellStart"/>
      <w:r w:rsidRPr="00462319">
        <w:rPr>
          <w:sz w:val="26"/>
          <w:szCs w:val="26"/>
          <w:lang w:val="en-US"/>
        </w:rPr>
        <w:t>sẽ</w:t>
      </w:r>
      <w:proofErr w:type="spellEnd"/>
      <w:r w:rsidRPr="00462319">
        <w:rPr>
          <w:sz w:val="26"/>
          <w:szCs w:val="26"/>
          <w:lang w:val="en-US"/>
        </w:rPr>
        <w:t xml:space="preserve"> </w:t>
      </w:r>
      <w:proofErr w:type="spellStart"/>
      <w:r w:rsidRPr="00462319">
        <w:rPr>
          <w:sz w:val="26"/>
          <w:szCs w:val="26"/>
          <w:lang w:val="en-US"/>
        </w:rPr>
        <w:t>có</w:t>
      </w:r>
      <w:proofErr w:type="spellEnd"/>
      <w:r w:rsidRPr="00462319">
        <w:rPr>
          <w:sz w:val="26"/>
          <w:szCs w:val="26"/>
          <w:lang w:val="en-US"/>
        </w:rPr>
        <w:t xml:space="preserve"> </w:t>
      </w:r>
      <w:proofErr w:type="spellStart"/>
      <w:r w:rsidRPr="00462319">
        <w:rPr>
          <w:sz w:val="26"/>
          <w:szCs w:val="26"/>
          <w:lang w:val="en-US"/>
        </w:rPr>
        <w:t>nhiều</w:t>
      </w:r>
      <w:proofErr w:type="spellEnd"/>
      <w:r w:rsidRPr="00462319">
        <w:rPr>
          <w:sz w:val="26"/>
          <w:szCs w:val="26"/>
          <w:lang w:val="en-US"/>
        </w:rPr>
        <w:t xml:space="preserve"> chi </w:t>
      </w:r>
      <w:proofErr w:type="spellStart"/>
      <w:r w:rsidRPr="00462319">
        <w:rPr>
          <w:sz w:val="26"/>
          <w:szCs w:val="26"/>
          <w:lang w:val="en-US"/>
        </w:rPr>
        <w:t>tiết</w:t>
      </w:r>
      <w:proofErr w:type="spellEnd"/>
      <w:r w:rsidRPr="00462319">
        <w:rPr>
          <w:sz w:val="26"/>
          <w:szCs w:val="26"/>
          <w:lang w:val="en-US"/>
        </w:rPr>
        <w:t xml:space="preserve"> </w:t>
      </w:r>
      <w:proofErr w:type="spellStart"/>
      <w:r w:rsidRPr="00462319">
        <w:rPr>
          <w:sz w:val="26"/>
          <w:szCs w:val="26"/>
          <w:lang w:val="en-US"/>
        </w:rPr>
        <w:t>sản</w:t>
      </w:r>
      <w:proofErr w:type="spellEnd"/>
      <w:r w:rsidRPr="00462319">
        <w:rPr>
          <w:sz w:val="26"/>
          <w:szCs w:val="26"/>
          <w:lang w:val="en-US"/>
        </w:rPr>
        <w:t xml:space="preserve"> </w:t>
      </w:r>
      <w:proofErr w:type="spellStart"/>
      <w:r w:rsidRPr="00462319">
        <w:rPr>
          <w:sz w:val="26"/>
          <w:szCs w:val="26"/>
          <w:lang w:val="en-US"/>
        </w:rPr>
        <w:t>phẩm</w:t>
      </w:r>
      <w:proofErr w:type="spellEnd"/>
      <w:r w:rsidRPr="00462319">
        <w:rPr>
          <w:sz w:val="26"/>
          <w:szCs w:val="26"/>
          <w:lang w:val="en-US"/>
        </w:rPr>
        <w:t xml:space="preserve"> </w:t>
      </w:r>
      <w:proofErr w:type="spellStart"/>
      <w:r w:rsidRPr="00462319">
        <w:rPr>
          <w:sz w:val="26"/>
          <w:szCs w:val="26"/>
          <w:lang w:val="en-US"/>
        </w:rPr>
        <w:t>đã</w:t>
      </w:r>
      <w:proofErr w:type="spellEnd"/>
      <w:r w:rsidRPr="00462319">
        <w:rPr>
          <w:sz w:val="26"/>
          <w:szCs w:val="26"/>
          <w:lang w:val="en-US"/>
        </w:rPr>
        <w:t xml:space="preserve"> </w:t>
      </w:r>
      <w:proofErr w:type="spellStart"/>
      <w:r w:rsidRPr="00462319">
        <w:rPr>
          <w:sz w:val="26"/>
          <w:szCs w:val="26"/>
          <w:lang w:val="en-US"/>
        </w:rPr>
        <w:t>bán</w:t>
      </w:r>
      <w:proofErr w:type="spellEnd"/>
    </w:p>
    <w:p w14:paraId="327B6E2F" w14:textId="15E47570" w:rsidR="008C6354" w:rsidRPr="00462319" w:rsidRDefault="008C6354" w:rsidP="00462319">
      <w:pPr>
        <w:pStyle w:val="ListParagraph"/>
        <w:numPr>
          <w:ilvl w:val="0"/>
          <w:numId w:val="12"/>
        </w:numPr>
        <w:spacing w:line="201" w:lineRule="auto"/>
        <w:rPr>
          <w:sz w:val="26"/>
          <w:szCs w:val="26"/>
          <w:lang w:val="en-US"/>
        </w:rPr>
      </w:pPr>
      <w:proofErr w:type="spellStart"/>
      <w:r w:rsidRPr="00462319">
        <w:rPr>
          <w:sz w:val="26"/>
          <w:szCs w:val="26"/>
          <w:lang w:val="en-US"/>
        </w:rPr>
        <w:t>Phiếu</w:t>
      </w:r>
      <w:proofErr w:type="spellEnd"/>
      <w:r w:rsidRPr="00462319">
        <w:rPr>
          <w:sz w:val="26"/>
          <w:szCs w:val="26"/>
          <w:lang w:val="en-US"/>
        </w:rPr>
        <w:t xml:space="preserve"> </w:t>
      </w:r>
      <w:proofErr w:type="spellStart"/>
      <w:r w:rsidRPr="00462319">
        <w:rPr>
          <w:sz w:val="26"/>
          <w:szCs w:val="26"/>
          <w:lang w:val="en-US"/>
        </w:rPr>
        <w:t>nhập</w:t>
      </w:r>
      <w:proofErr w:type="spellEnd"/>
      <w:r w:rsidRPr="00462319">
        <w:rPr>
          <w:sz w:val="26"/>
          <w:szCs w:val="26"/>
          <w:lang w:val="en-US"/>
        </w:rPr>
        <w:t xml:space="preserve"> </w:t>
      </w:r>
      <w:proofErr w:type="spellStart"/>
      <w:r w:rsidRPr="00462319">
        <w:rPr>
          <w:sz w:val="26"/>
          <w:szCs w:val="26"/>
          <w:lang w:val="en-US"/>
        </w:rPr>
        <w:t>sẽ</w:t>
      </w:r>
      <w:proofErr w:type="spellEnd"/>
      <w:r w:rsidRPr="00462319">
        <w:rPr>
          <w:sz w:val="26"/>
          <w:szCs w:val="26"/>
          <w:lang w:val="en-US"/>
        </w:rPr>
        <w:t xml:space="preserve"> </w:t>
      </w:r>
      <w:proofErr w:type="spellStart"/>
      <w:r w:rsidRPr="00462319">
        <w:rPr>
          <w:sz w:val="26"/>
          <w:szCs w:val="26"/>
          <w:lang w:val="en-US"/>
        </w:rPr>
        <w:t>có</w:t>
      </w:r>
      <w:proofErr w:type="spellEnd"/>
      <w:r w:rsidRPr="00462319">
        <w:rPr>
          <w:sz w:val="26"/>
          <w:szCs w:val="26"/>
          <w:lang w:val="en-US"/>
        </w:rPr>
        <w:t xml:space="preserve"> 1 </w:t>
      </w:r>
      <w:proofErr w:type="spellStart"/>
      <w:r w:rsidRPr="00462319">
        <w:rPr>
          <w:sz w:val="26"/>
          <w:szCs w:val="26"/>
          <w:lang w:val="en-US"/>
        </w:rPr>
        <w:t>khách</w:t>
      </w:r>
      <w:proofErr w:type="spellEnd"/>
      <w:r w:rsidRPr="00462319">
        <w:rPr>
          <w:sz w:val="26"/>
          <w:szCs w:val="26"/>
          <w:lang w:val="en-US"/>
        </w:rPr>
        <w:t xml:space="preserve"> </w:t>
      </w:r>
      <w:proofErr w:type="spellStart"/>
      <w:r w:rsidRPr="00462319">
        <w:rPr>
          <w:sz w:val="26"/>
          <w:szCs w:val="26"/>
          <w:lang w:val="en-US"/>
        </w:rPr>
        <w:t>hàng</w:t>
      </w:r>
      <w:proofErr w:type="spellEnd"/>
      <w:r w:rsidR="00E66452" w:rsidRPr="00462319">
        <w:rPr>
          <w:sz w:val="26"/>
          <w:szCs w:val="26"/>
          <w:lang w:val="en-US"/>
        </w:rPr>
        <w:t xml:space="preserve"> </w:t>
      </w:r>
      <w:proofErr w:type="spellStart"/>
      <w:r w:rsidR="00E66452" w:rsidRPr="00462319">
        <w:rPr>
          <w:sz w:val="26"/>
          <w:szCs w:val="26"/>
          <w:lang w:val="en-US"/>
        </w:rPr>
        <w:t>đã</w:t>
      </w:r>
      <w:proofErr w:type="spellEnd"/>
      <w:r w:rsidR="00E66452" w:rsidRPr="00462319">
        <w:rPr>
          <w:sz w:val="26"/>
          <w:szCs w:val="26"/>
          <w:lang w:val="en-US"/>
        </w:rPr>
        <w:t xml:space="preserve"> </w:t>
      </w:r>
      <w:proofErr w:type="spellStart"/>
      <w:r w:rsidR="00E66452" w:rsidRPr="00462319">
        <w:rPr>
          <w:sz w:val="26"/>
          <w:szCs w:val="26"/>
          <w:lang w:val="en-US"/>
        </w:rPr>
        <w:t>mua</w:t>
      </w:r>
      <w:proofErr w:type="spellEnd"/>
      <w:r w:rsidR="00E66452" w:rsidRPr="00462319">
        <w:rPr>
          <w:sz w:val="26"/>
          <w:szCs w:val="26"/>
          <w:lang w:val="en-US"/>
        </w:rPr>
        <w:t xml:space="preserve"> </w:t>
      </w:r>
      <w:proofErr w:type="spellStart"/>
      <w:r w:rsidR="00E66452" w:rsidRPr="00462319">
        <w:rPr>
          <w:sz w:val="26"/>
          <w:szCs w:val="26"/>
          <w:lang w:val="en-US"/>
        </w:rPr>
        <w:t>sản</w:t>
      </w:r>
      <w:proofErr w:type="spellEnd"/>
      <w:r w:rsidR="00E66452" w:rsidRPr="00462319">
        <w:rPr>
          <w:sz w:val="26"/>
          <w:szCs w:val="26"/>
          <w:lang w:val="en-US"/>
        </w:rPr>
        <w:t xml:space="preserve"> </w:t>
      </w:r>
      <w:proofErr w:type="spellStart"/>
      <w:r w:rsidR="00E66452" w:rsidRPr="00462319">
        <w:rPr>
          <w:sz w:val="26"/>
          <w:szCs w:val="26"/>
          <w:lang w:val="en-US"/>
        </w:rPr>
        <w:t>phẩm</w:t>
      </w:r>
      <w:proofErr w:type="spellEnd"/>
    </w:p>
    <w:p w14:paraId="747D2669" w14:textId="463EDC97" w:rsidR="007B4370" w:rsidRPr="00462319" w:rsidRDefault="007B4370" w:rsidP="007A11B6">
      <w:pPr>
        <w:spacing w:line="201" w:lineRule="auto"/>
        <w:rPr>
          <w:sz w:val="26"/>
          <w:szCs w:val="26"/>
          <w:lang w:val="en-US"/>
        </w:rPr>
      </w:pPr>
    </w:p>
    <w:p w14:paraId="68225FC9" w14:textId="74A16066" w:rsidR="007B4370" w:rsidRPr="00462319" w:rsidRDefault="007B4370" w:rsidP="007A11B6">
      <w:pPr>
        <w:spacing w:line="201" w:lineRule="auto"/>
        <w:rPr>
          <w:sz w:val="26"/>
          <w:szCs w:val="26"/>
          <w:lang w:val="en-US"/>
        </w:rPr>
      </w:pPr>
    </w:p>
    <w:p w14:paraId="5F2F534A" w14:textId="6DFC1732" w:rsidR="007B4370" w:rsidRPr="00462319" w:rsidRDefault="007B4370" w:rsidP="007A11B6">
      <w:pPr>
        <w:spacing w:line="201" w:lineRule="auto"/>
        <w:rPr>
          <w:sz w:val="26"/>
          <w:szCs w:val="26"/>
          <w:lang w:val="en-US"/>
        </w:rPr>
      </w:pPr>
    </w:p>
    <w:p w14:paraId="1D455F36" w14:textId="7B12D9F6" w:rsidR="007B4370" w:rsidRPr="00462319" w:rsidRDefault="007B4370" w:rsidP="007A11B6">
      <w:pPr>
        <w:spacing w:line="201" w:lineRule="auto"/>
        <w:rPr>
          <w:sz w:val="26"/>
          <w:szCs w:val="26"/>
          <w:lang w:val="en-US"/>
        </w:rPr>
      </w:pPr>
    </w:p>
    <w:p w14:paraId="2059E6D8" w14:textId="33F9A710" w:rsidR="007B4370" w:rsidRPr="00462319" w:rsidRDefault="007B4370" w:rsidP="007A11B6">
      <w:pPr>
        <w:rPr>
          <w:sz w:val="26"/>
          <w:szCs w:val="26"/>
          <w:lang w:val="en-US"/>
        </w:rPr>
      </w:pPr>
      <w:r w:rsidRPr="00462319">
        <w:rPr>
          <w:sz w:val="26"/>
          <w:szCs w:val="26"/>
          <w:lang w:val="en-US"/>
        </w:rPr>
        <w:br w:type="page"/>
      </w:r>
    </w:p>
    <w:p w14:paraId="335ED262" w14:textId="6BAE4A46" w:rsidR="00C03CFA" w:rsidRPr="00C03CFA" w:rsidRDefault="00C03CFA" w:rsidP="00C03CFA">
      <w:pPr>
        <w:pStyle w:val="ListParagraph"/>
        <w:numPr>
          <w:ilvl w:val="0"/>
          <w:numId w:val="13"/>
        </w:numPr>
        <w:spacing w:line="201" w:lineRule="auto"/>
        <w:rPr>
          <w:sz w:val="26"/>
          <w:szCs w:val="26"/>
          <w:lang w:val="en-US"/>
        </w:rPr>
      </w:pPr>
      <w:proofErr w:type="spellStart"/>
      <w:r w:rsidRPr="00462319">
        <w:rPr>
          <w:sz w:val="26"/>
          <w:szCs w:val="26"/>
          <w:lang w:val="en-US"/>
        </w:rPr>
        <w:lastRenderedPageBreak/>
        <w:t>Đây</w:t>
      </w:r>
      <w:proofErr w:type="spellEnd"/>
      <w:r w:rsidRPr="00462319">
        <w:rPr>
          <w:sz w:val="26"/>
          <w:szCs w:val="26"/>
          <w:lang w:val="en-US"/>
        </w:rPr>
        <w:t xml:space="preserve"> </w:t>
      </w:r>
      <w:proofErr w:type="spellStart"/>
      <w:r w:rsidRPr="00462319">
        <w:rPr>
          <w:sz w:val="26"/>
          <w:szCs w:val="26"/>
          <w:lang w:val="en-US"/>
        </w:rPr>
        <w:t>là</w:t>
      </w:r>
      <w:proofErr w:type="spellEnd"/>
      <w:r w:rsidRPr="00462319">
        <w:rPr>
          <w:sz w:val="26"/>
          <w:szCs w:val="26"/>
          <w:lang w:val="en-US"/>
        </w:rPr>
        <w:t xml:space="preserve"> </w:t>
      </w:r>
      <w:proofErr w:type="spellStart"/>
      <w:r w:rsidRPr="00462319">
        <w:rPr>
          <w:sz w:val="26"/>
          <w:szCs w:val="26"/>
          <w:lang w:val="en-US"/>
        </w:rPr>
        <w:t>sơ</w:t>
      </w:r>
      <w:proofErr w:type="spellEnd"/>
      <w:r w:rsidRPr="00462319">
        <w:rPr>
          <w:sz w:val="26"/>
          <w:szCs w:val="26"/>
          <w:lang w:val="en-US"/>
        </w:rPr>
        <w:t xml:space="preserve"> </w:t>
      </w:r>
      <w:proofErr w:type="spellStart"/>
      <w:r w:rsidRPr="00462319">
        <w:rPr>
          <w:sz w:val="26"/>
          <w:szCs w:val="26"/>
          <w:lang w:val="en-US"/>
        </w:rPr>
        <w:t>đồ</w:t>
      </w:r>
      <w:proofErr w:type="spellEnd"/>
      <w:r w:rsidRPr="00462319">
        <w:rPr>
          <w:sz w:val="26"/>
          <w:szCs w:val="26"/>
          <w:lang w:val="en-US"/>
        </w:rPr>
        <w:t xml:space="preserve"> </w:t>
      </w:r>
      <w:r w:rsidR="00264684">
        <w:rPr>
          <w:sz w:val="26"/>
          <w:szCs w:val="26"/>
          <w:lang w:val="en-US"/>
        </w:rPr>
        <w:t>CDM</w:t>
      </w:r>
      <w:r w:rsidRPr="00462319">
        <w:rPr>
          <w:sz w:val="26"/>
          <w:szCs w:val="26"/>
          <w:lang w:val="en-US"/>
        </w:rPr>
        <w:t xml:space="preserve"> phân </w:t>
      </w:r>
      <w:proofErr w:type="spellStart"/>
      <w:r w:rsidRPr="00462319">
        <w:rPr>
          <w:sz w:val="26"/>
          <w:szCs w:val="26"/>
          <w:lang w:val="en-US"/>
        </w:rPr>
        <w:t>quy</w:t>
      </w:r>
      <w:r>
        <w:rPr>
          <w:sz w:val="26"/>
          <w:szCs w:val="26"/>
          <w:lang w:val="en-US"/>
        </w:rPr>
        <w:t>ề</w:t>
      </w:r>
      <w:r w:rsidRPr="00462319">
        <w:rPr>
          <w:sz w:val="26"/>
          <w:szCs w:val="26"/>
          <w:lang w:val="en-US"/>
        </w:rPr>
        <w:t>n</w:t>
      </w:r>
      <w:proofErr w:type="spellEnd"/>
      <w:r w:rsidR="007B4370" w:rsidRPr="00462319">
        <w:rPr>
          <w:sz w:val="26"/>
          <w:szCs w:val="26"/>
          <w:lang w:val="en-US"/>
        </w:rPr>
        <w:t>:</w:t>
      </w:r>
      <w:r w:rsidRPr="00C03CFA">
        <w:rPr>
          <w:noProof/>
          <w:lang w:val="en-US"/>
        </w:rPr>
        <w:t xml:space="preserve"> </w:t>
      </w:r>
    </w:p>
    <w:p w14:paraId="721CAF15" w14:textId="66C5FD7C" w:rsidR="003F5207" w:rsidRDefault="00424E43" w:rsidP="00C03CFA">
      <w:pPr>
        <w:pStyle w:val="ListParagraph"/>
        <w:spacing w:line="201" w:lineRule="auto"/>
        <w:ind w:left="720" w:firstLine="0"/>
        <w:rPr>
          <w:sz w:val="26"/>
          <w:szCs w:val="26"/>
          <w:lang w:val="en-US"/>
        </w:rPr>
      </w:pPr>
      <w:r>
        <w:rPr>
          <w:noProof/>
          <w:sz w:val="26"/>
          <w:szCs w:val="26"/>
          <w:lang w:val="en-US"/>
        </w:rPr>
        <w:drawing>
          <wp:inline distT="0" distB="0" distL="0" distR="0" wp14:anchorId="549A76C1" wp14:editId="12DD6903">
            <wp:extent cx="6219825" cy="4556453"/>
            <wp:effectExtent l="0" t="0" r="0" b="0"/>
            <wp:docPr id="108519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4881" name="Picture 1085194881"/>
                    <pic:cNvPicPr/>
                  </pic:nvPicPr>
                  <pic:blipFill>
                    <a:blip r:embed="rId121">
                      <a:extLst>
                        <a:ext uri="{28A0092B-C50C-407E-A947-70E740481C1C}">
                          <a14:useLocalDpi xmlns:a14="http://schemas.microsoft.com/office/drawing/2010/main" val="0"/>
                        </a:ext>
                      </a:extLst>
                    </a:blip>
                    <a:stretch>
                      <a:fillRect/>
                    </a:stretch>
                  </pic:blipFill>
                  <pic:spPr>
                    <a:xfrm>
                      <a:off x="0" y="0"/>
                      <a:ext cx="6222172" cy="4558172"/>
                    </a:xfrm>
                    <a:prstGeom prst="rect">
                      <a:avLst/>
                    </a:prstGeom>
                  </pic:spPr>
                </pic:pic>
              </a:graphicData>
            </a:graphic>
          </wp:inline>
        </w:drawing>
      </w:r>
    </w:p>
    <w:p w14:paraId="7EC1B8AA" w14:textId="323CBDB7" w:rsidR="00424E43" w:rsidRPr="00C03CFA" w:rsidRDefault="003F5207" w:rsidP="00424E43">
      <w:pPr>
        <w:pStyle w:val="ListParagraph"/>
        <w:numPr>
          <w:ilvl w:val="0"/>
          <w:numId w:val="13"/>
        </w:numPr>
        <w:spacing w:line="201" w:lineRule="auto"/>
        <w:rPr>
          <w:sz w:val="26"/>
          <w:szCs w:val="26"/>
          <w:lang w:val="en-US"/>
        </w:rPr>
      </w:pPr>
      <w:r>
        <w:rPr>
          <w:sz w:val="26"/>
          <w:szCs w:val="26"/>
          <w:lang w:val="en-US"/>
        </w:rPr>
        <w:br w:type="page"/>
      </w:r>
      <w:proofErr w:type="spellStart"/>
      <w:r w:rsidR="00424E43" w:rsidRPr="00462319">
        <w:rPr>
          <w:sz w:val="26"/>
          <w:szCs w:val="26"/>
          <w:lang w:val="en-US"/>
        </w:rPr>
        <w:lastRenderedPageBreak/>
        <w:t>Đây</w:t>
      </w:r>
      <w:proofErr w:type="spellEnd"/>
      <w:r w:rsidR="00424E43" w:rsidRPr="00462319">
        <w:rPr>
          <w:sz w:val="26"/>
          <w:szCs w:val="26"/>
          <w:lang w:val="en-US"/>
        </w:rPr>
        <w:t xml:space="preserve"> </w:t>
      </w:r>
      <w:proofErr w:type="spellStart"/>
      <w:r w:rsidR="00424E43" w:rsidRPr="00462319">
        <w:rPr>
          <w:sz w:val="26"/>
          <w:szCs w:val="26"/>
          <w:lang w:val="en-US"/>
        </w:rPr>
        <w:t>là</w:t>
      </w:r>
      <w:proofErr w:type="spellEnd"/>
      <w:r w:rsidR="00424E43" w:rsidRPr="00462319">
        <w:rPr>
          <w:sz w:val="26"/>
          <w:szCs w:val="26"/>
          <w:lang w:val="en-US"/>
        </w:rPr>
        <w:t xml:space="preserve"> </w:t>
      </w:r>
      <w:proofErr w:type="spellStart"/>
      <w:r w:rsidR="00424E43" w:rsidRPr="00462319">
        <w:rPr>
          <w:sz w:val="26"/>
          <w:szCs w:val="26"/>
          <w:lang w:val="en-US"/>
        </w:rPr>
        <w:t>sơ</w:t>
      </w:r>
      <w:proofErr w:type="spellEnd"/>
      <w:r w:rsidR="00424E43" w:rsidRPr="00462319">
        <w:rPr>
          <w:sz w:val="26"/>
          <w:szCs w:val="26"/>
          <w:lang w:val="en-US"/>
        </w:rPr>
        <w:t xml:space="preserve"> </w:t>
      </w:r>
      <w:proofErr w:type="spellStart"/>
      <w:r w:rsidR="00424E43" w:rsidRPr="00462319">
        <w:rPr>
          <w:sz w:val="26"/>
          <w:szCs w:val="26"/>
          <w:lang w:val="en-US"/>
        </w:rPr>
        <w:t>đồ</w:t>
      </w:r>
      <w:proofErr w:type="spellEnd"/>
      <w:r w:rsidR="00424E43" w:rsidRPr="00462319">
        <w:rPr>
          <w:sz w:val="26"/>
          <w:szCs w:val="26"/>
          <w:lang w:val="en-US"/>
        </w:rPr>
        <w:t xml:space="preserve"> </w:t>
      </w:r>
      <w:r w:rsidR="00424E43">
        <w:rPr>
          <w:sz w:val="26"/>
          <w:szCs w:val="26"/>
          <w:lang w:val="en-US"/>
        </w:rPr>
        <w:t>CDM</w:t>
      </w:r>
      <w:r w:rsidR="00424E43" w:rsidRPr="00462319">
        <w:rPr>
          <w:sz w:val="26"/>
          <w:szCs w:val="26"/>
          <w:lang w:val="en-US"/>
        </w:rPr>
        <w:t xml:space="preserve"> </w:t>
      </w:r>
      <w:proofErr w:type="spellStart"/>
      <w:r w:rsidR="00424E43">
        <w:rPr>
          <w:sz w:val="26"/>
          <w:szCs w:val="26"/>
          <w:lang w:val="en-US"/>
        </w:rPr>
        <w:t>nghiệp</w:t>
      </w:r>
      <w:proofErr w:type="spellEnd"/>
      <w:r w:rsidR="00424E43">
        <w:rPr>
          <w:sz w:val="26"/>
          <w:szCs w:val="26"/>
          <w:lang w:val="en-US"/>
        </w:rPr>
        <w:t xml:space="preserve"> </w:t>
      </w:r>
      <w:proofErr w:type="spellStart"/>
      <w:r w:rsidR="00424E43">
        <w:rPr>
          <w:sz w:val="26"/>
          <w:szCs w:val="26"/>
          <w:lang w:val="en-US"/>
        </w:rPr>
        <w:t>vụ</w:t>
      </w:r>
      <w:proofErr w:type="spellEnd"/>
      <w:r w:rsidR="00424E43" w:rsidRPr="00462319">
        <w:rPr>
          <w:sz w:val="26"/>
          <w:szCs w:val="26"/>
          <w:lang w:val="en-US"/>
        </w:rPr>
        <w:t>:</w:t>
      </w:r>
      <w:r w:rsidR="00424E43" w:rsidRPr="00C03CFA">
        <w:rPr>
          <w:noProof/>
          <w:lang w:val="en-US"/>
        </w:rPr>
        <w:t xml:space="preserve"> </w:t>
      </w:r>
    </w:p>
    <w:p w14:paraId="79755D2C" w14:textId="5485ABC4" w:rsidR="003F5207" w:rsidRDefault="00CA5E31">
      <w:pPr>
        <w:rPr>
          <w:sz w:val="26"/>
          <w:szCs w:val="26"/>
          <w:lang w:val="en-US"/>
        </w:rPr>
      </w:pPr>
      <w:r>
        <w:rPr>
          <w:noProof/>
          <w:sz w:val="26"/>
          <w:szCs w:val="26"/>
          <w:lang w:val="en-US"/>
        </w:rPr>
        <w:drawing>
          <wp:inline distT="0" distB="0" distL="0" distR="0" wp14:anchorId="271B605C" wp14:editId="525B26F4">
            <wp:extent cx="6667500" cy="4256405"/>
            <wp:effectExtent l="0" t="0" r="0" b="0"/>
            <wp:docPr id="595947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47322" name="Picture 595947322"/>
                    <pic:cNvPicPr/>
                  </pic:nvPicPr>
                  <pic:blipFill>
                    <a:blip r:embed="rId122">
                      <a:extLst>
                        <a:ext uri="{28A0092B-C50C-407E-A947-70E740481C1C}">
                          <a14:useLocalDpi xmlns:a14="http://schemas.microsoft.com/office/drawing/2010/main" val="0"/>
                        </a:ext>
                      </a:extLst>
                    </a:blip>
                    <a:stretch>
                      <a:fillRect/>
                    </a:stretch>
                  </pic:blipFill>
                  <pic:spPr>
                    <a:xfrm>
                      <a:off x="0" y="0"/>
                      <a:ext cx="6682764" cy="4266149"/>
                    </a:xfrm>
                    <a:prstGeom prst="rect">
                      <a:avLst/>
                    </a:prstGeom>
                  </pic:spPr>
                </pic:pic>
              </a:graphicData>
            </a:graphic>
          </wp:inline>
        </w:drawing>
      </w:r>
    </w:p>
    <w:p w14:paraId="1B3045FD" w14:textId="58927C57" w:rsidR="00C03CFA" w:rsidRDefault="00C03CFA" w:rsidP="00C03CFA">
      <w:pPr>
        <w:pStyle w:val="ListParagraph"/>
        <w:spacing w:line="201" w:lineRule="auto"/>
        <w:ind w:left="720" w:firstLine="0"/>
        <w:rPr>
          <w:sz w:val="26"/>
          <w:szCs w:val="26"/>
          <w:lang w:val="en-US"/>
        </w:rPr>
      </w:pPr>
    </w:p>
    <w:p w14:paraId="79F38A81" w14:textId="7A5BD292" w:rsidR="003F5207" w:rsidRDefault="00C03CFA" w:rsidP="00C03CFA">
      <w:pPr>
        <w:pStyle w:val="ListParagraph"/>
        <w:numPr>
          <w:ilvl w:val="0"/>
          <w:numId w:val="13"/>
        </w:numPr>
        <w:spacing w:line="201" w:lineRule="auto"/>
        <w:rPr>
          <w:sz w:val="26"/>
          <w:szCs w:val="26"/>
          <w:lang w:val="en-US"/>
        </w:rPr>
      </w:pPr>
      <w:proofErr w:type="spellStart"/>
      <w:r w:rsidRPr="00C03CFA">
        <w:rPr>
          <w:sz w:val="26"/>
          <w:szCs w:val="26"/>
          <w:lang w:val="en-US"/>
        </w:rPr>
        <w:t>Đây</w:t>
      </w:r>
      <w:proofErr w:type="spellEnd"/>
      <w:r w:rsidRPr="00C03CFA">
        <w:rPr>
          <w:sz w:val="26"/>
          <w:szCs w:val="26"/>
          <w:lang w:val="en-US"/>
        </w:rPr>
        <w:t xml:space="preserve"> </w:t>
      </w:r>
      <w:proofErr w:type="spellStart"/>
      <w:r w:rsidRPr="00C03CFA">
        <w:rPr>
          <w:sz w:val="26"/>
          <w:szCs w:val="26"/>
          <w:lang w:val="en-US"/>
        </w:rPr>
        <w:t>là</w:t>
      </w:r>
      <w:proofErr w:type="spellEnd"/>
      <w:r w:rsidRPr="00C03CFA">
        <w:rPr>
          <w:sz w:val="26"/>
          <w:szCs w:val="26"/>
          <w:lang w:val="en-US"/>
        </w:rPr>
        <w:t xml:space="preserve"> </w:t>
      </w:r>
      <w:proofErr w:type="spellStart"/>
      <w:r w:rsidRPr="00C03CFA">
        <w:rPr>
          <w:sz w:val="26"/>
          <w:szCs w:val="26"/>
          <w:lang w:val="en-US"/>
        </w:rPr>
        <w:t>sơ</w:t>
      </w:r>
      <w:proofErr w:type="spellEnd"/>
      <w:r w:rsidRPr="00C03CFA">
        <w:rPr>
          <w:sz w:val="26"/>
          <w:szCs w:val="26"/>
          <w:lang w:val="en-US"/>
        </w:rPr>
        <w:t xml:space="preserve"> </w:t>
      </w:r>
      <w:proofErr w:type="spellStart"/>
      <w:r w:rsidRPr="00C03CFA">
        <w:rPr>
          <w:sz w:val="26"/>
          <w:szCs w:val="26"/>
          <w:lang w:val="en-US"/>
        </w:rPr>
        <w:t>đồ</w:t>
      </w:r>
      <w:proofErr w:type="spellEnd"/>
      <w:r w:rsidR="00CA5E31">
        <w:rPr>
          <w:sz w:val="26"/>
          <w:szCs w:val="26"/>
          <w:lang w:val="en-US"/>
        </w:rPr>
        <w:t xml:space="preserve"> PDM</w:t>
      </w:r>
      <w:r w:rsidRPr="00C03CFA">
        <w:rPr>
          <w:sz w:val="26"/>
          <w:szCs w:val="26"/>
          <w:lang w:val="en-US"/>
        </w:rPr>
        <w:t xml:space="preserve"> </w:t>
      </w:r>
      <w:proofErr w:type="spellStart"/>
      <w:r w:rsidR="00AF19D6">
        <w:rPr>
          <w:sz w:val="26"/>
          <w:szCs w:val="26"/>
          <w:lang w:val="en-US"/>
        </w:rPr>
        <w:t>phân</w:t>
      </w:r>
      <w:proofErr w:type="spellEnd"/>
      <w:r w:rsidR="00AF19D6">
        <w:rPr>
          <w:sz w:val="26"/>
          <w:szCs w:val="26"/>
          <w:lang w:val="en-US"/>
        </w:rPr>
        <w:t xml:space="preserve"> </w:t>
      </w:r>
      <w:proofErr w:type="spellStart"/>
      <w:r w:rsidR="00AF19D6">
        <w:rPr>
          <w:sz w:val="26"/>
          <w:szCs w:val="26"/>
          <w:lang w:val="en-US"/>
        </w:rPr>
        <w:t>quyền</w:t>
      </w:r>
      <w:proofErr w:type="spellEnd"/>
      <w:r>
        <w:rPr>
          <w:sz w:val="26"/>
          <w:szCs w:val="26"/>
          <w:lang w:val="en-US"/>
        </w:rPr>
        <w:t>:</w:t>
      </w:r>
      <w:r w:rsidRPr="00C03CFA">
        <w:rPr>
          <w:noProof/>
          <w:sz w:val="26"/>
          <w:szCs w:val="26"/>
          <w:lang w:val="en-US"/>
        </w:rPr>
        <w:t xml:space="preserve"> </w:t>
      </w:r>
    </w:p>
    <w:p w14:paraId="704C050E" w14:textId="4B15A4A7" w:rsidR="007B4370" w:rsidRPr="007B6852" w:rsidRDefault="007B4370" w:rsidP="007B6852">
      <w:pPr>
        <w:spacing w:line="201" w:lineRule="auto"/>
        <w:ind w:left="360"/>
        <w:rPr>
          <w:sz w:val="26"/>
          <w:szCs w:val="26"/>
          <w:lang w:val="en-US"/>
        </w:rPr>
      </w:pPr>
    </w:p>
    <w:p w14:paraId="404BE324" w14:textId="4E58A6E7" w:rsidR="007B4370" w:rsidRPr="00462319" w:rsidRDefault="007B4370" w:rsidP="007A11B6">
      <w:pPr>
        <w:spacing w:line="201" w:lineRule="auto"/>
        <w:rPr>
          <w:sz w:val="26"/>
          <w:szCs w:val="26"/>
          <w:lang w:val="en-US"/>
        </w:rPr>
      </w:pPr>
    </w:p>
    <w:p w14:paraId="2A4E7CCB" w14:textId="1082B5D3" w:rsidR="007A70F4" w:rsidRPr="00462319" w:rsidRDefault="007A70F4" w:rsidP="007A11B6">
      <w:pPr>
        <w:spacing w:line="201" w:lineRule="auto"/>
        <w:rPr>
          <w:sz w:val="26"/>
          <w:lang w:val="en-US"/>
        </w:rPr>
      </w:pPr>
    </w:p>
    <w:p w14:paraId="2E3C2482" w14:textId="2D0CE147" w:rsidR="00AF19D6" w:rsidRDefault="00AF19D6" w:rsidP="007A11B6">
      <w:pPr>
        <w:spacing w:line="201" w:lineRule="auto"/>
        <w:rPr>
          <w:sz w:val="26"/>
          <w:lang w:val="en-US"/>
        </w:rPr>
      </w:pPr>
      <w:r>
        <w:rPr>
          <w:noProof/>
          <w:sz w:val="26"/>
          <w:lang w:val="en-US"/>
        </w:rPr>
        <w:drawing>
          <wp:inline distT="0" distB="0" distL="0" distR="0" wp14:anchorId="49E28F25" wp14:editId="59BDBE2A">
            <wp:extent cx="6648450" cy="3200400"/>
            <wp:effectExtent l="0" t="0" r="0" b="0"/>
            <wp:docPr id="713649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49610" name="Picture 7136496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648450" cy="3200400"/>
                    </a:xfrm>
                    <a:prstGeom prst="rect">
                      <a:avLst/>
                    </a:prstGeom>
                  </pic:spPr>
                </pic:pic>
              </a:graphicData>
            </a:graphic>
          </wp:inline>
        </w:drawing>
      </w:r>
    </w:p>
    <w:p w14:paraId="622B1E02" w14:textId="77777777" w:rsidR="00AF19D6" w:rsidRDefault="00AF19D6">
      <w:pPr>
        <w:rPr>
          <w:sz w:val="26"/>
          <w:lang w:val="en-US"/>
        </w:rPr>
      </w:pPr>
      <w:r>
        <w:rPr>
          <w:sz w:val="26"/>
          <w:lang w:val="en-US"/>
        </w:rPr>
        <w:br w:type="page"/>
      </w:r>
    </w:p>
    <w:p w14:paraId="1A28DF58" w14:textId="77777777" w:rsidR="007A70F4" w:rsidRPr="00462319" w:rsidRDefault="007A70F4" w:rsidP="007A11B6">
      <w:pPr>
        <w:spacing w:line="201" w:lineRule="auto"/>
        <w:rPr>
          <w:sz w:val="26"/>
          <w:lang w:val="en-US"/>
        </w:rPr>
        <w:sectPr w:rsidR="007A70F4" w:rsidRPr="00462319" w:rsidSect="00F53647">
          <w:headerReference w:type="default" r:id="rId124"/>
          <w:footerReference w:type="default" r:id="rId125"/>
          <w:pgSz w:w="11910" w:h="16840"/>
          <w:pgMar w:top="720" w:right="720" w:bottom="720" w:left="720" w:header="732" w:footer="1068" w:gutter="0"/>
          <w:cols w:space="720"/>
          <w:docGrid w:linePitch="299"/>
        </w:sectPr>
      </w:pPr>
    </w:p>
    <w:p w14:paraId="7E383909" w14:textId="01860B7D" w:rsidR="007A6809" w:rsidRPr="00462319" w:rsidRDefault="007A6809" w:rsidP="007A11B6">
      <w:pPr>
        <w:pStyle w:val="BodyText"/>
        <w:rPr>
          <w:sz w:val="20"/>
        </w:rPr>
      </w:pPr>
    </w:p>
    <w:p w14:paraId="4DF0FB71" w14:textId="49B3C060" w:rsidR="007A6809" w:rsidRPr="00462319" w:rsidRDefault="007A6809" w:rsidP="007A11B6">
      <w:pPr>
        <w:pStyle w:val="BodyText"/>
        <w:spacing w:before="2"/>
        <w:rPr>
          <w:sz w:val="21"/>
        </w:rPr>
      </w:pPr>
    </w:p>
    <w:p w14:paraId="176DC58D" w14:textId="77777777" w:rsidR="00963EAF" w:rsidRDefault="00AF19D6" w:rsidP="00AF19D6">
      <w:pPr>
        <w:pStyle w:val="ListParagraph"/>
        <w:numPr>
          <w:ilvl w:val="0"/>
          <w:numId w:val="18"/>
        </w:numPr>
        <w:spacing w:line="201" w:lineRule="auto"/>
        <w:rPr>
          <w:sz w:val="26"/>
          <w:szCs w:val="26"/>
          <w:lang w:val="en-US"/>
        </w:rPr>
      </w:pPr>
      <w:proofErr w:type="spellStart"/>
      <w:r w:rsidRPr="00462319">
        <w:rPr>
          <w:sz w:val="26"/>
          <w:szCs w:val="26"/>
          <w:lang w:val="en-US"/>
        </w:rPr>
        <w:t>Đây</w:t>
      </w:r>
      <w:proofErr w:type="spellEnd"/>
      <w:r w:rsidRPr="00462319">
        <w:rPr>
          <w:sz w:val="26"/>
          <w:szCs w:val="26"/>
          <w:lang w:val="en-US"/>
        </w:rPr>
        <w:t xml:space="preserve"> </w:t>
      </w:r>
      <w:proofErr w:type="spellStart"/>
      <w:r w:rsidRPr="00462319">
        <w:rPr>
          <w:sz w:val="26"/>
          <w:szCs w:val="26"/>
          <w:lang w:val="en-US"/>
        </w:rPr>
        <w:t>là</w:t>
      </w:r>
      <w:proofErr w:type="spellEnd"/>
      <w:r w:rsidRPr="00462319">
        <w:rPr>
          <w:sz w:val="26"/>
          <w:szCs w:val="26"/>
          <w:lang w:val="en-US"/>
        </w:rPr>
        <w:t xml:space="preserve"> </w:t>
      </w:r>
      <w:proofErr w:type="spellStart"/>
      <w:r w:rsidRPr="00462319">
        <w:rPr>
          <w:sz w:val="26"/>
          <w:szCs w:val="26"/>
          <w:lang w:val="en-US"/>
        </w:rPr>
        <w:t>sơ</w:t>
      </w:r>
      <w:proofErr w:type="spellEnd"/>
      <w:r w:rsidRPr="00462319">
        <w:rPr>
          <w:sz w:val="26"/>
          <w:szCs w:val="26"/>
          <w:lang w:val="en-US"/>
        </w:rPr>
        <w:t xml:space="preserve"> </w:t>
      </w:r>
      <w:proofErr w:type="spellStart"/>
      <w:r w:rsidRPr="00462319">
        <w:rPr>
          <w:sz w:val="26"/>
          <w:szCs w:val="26"/>
          <w:lang w:val="en-US"/>
        </w:rPr>
        <w:t>đồ</w:t>
      </w:r>
      <w:proofErr w:type="spellEnd"/>
      <w:r w:rsidRPr="00462319">
        <w:rPr>
          <w:sz w:val="26"/>
          <w:szCs w:val="26"/>
          <w:lang w:val="en-US"/>
        </w:rPr>
        <w:t xml:space="preserve"> </w:t>
      </w:r>
      <w:r>
        <w:rPr>
          <w:sz w:val="26"/>
          <w:szCs w:val="26"/>
          <w:lang w:val="en-US"/>
        </w:rPr>
        <w:t>PDM</w:t>
      </w:r>
      <w:r w:rsidRPr="00462319">
        <w:rPr>
          <w:sz w:val="26"/>
          <w:szCs w:val="26"/>
          <w:lang w:val="en-US"/>
        </w:rPr>
        <w:t xml:space="preserve"> </w:t>
      </w:r>
      <w:proofErr w:type="spellStart"/>
      <w:r>
        <w:rPr>
          <w:sz w:val="26"/>
          <w:szCs w:val="26"/>
          <w:lang w:val="en-US"/>
        </w:rPr>
        <w:t>nghiệp</w:t>
      </w:r>
      <w:proofErr w:type="spellEnd"/>
      <w:r>
        <w:rPr>
          <w:sz w:val="26"/>
          <w:szCs w:val="26"/>
          <w:lang w:val="en-US"/>
        </w:rPr>
        <w:t xml:space="preserve"> </w:t>
      </w:r>
      <w:proofErr w:type="spellStart"/>
      <w:r>
        <w:rPr>
          <w:sz w:val="26"/>
          <w:szCs w:val="26"/>
          <w:lang w:val="en-US"/>
        </w:rPr>
        <w:t>vụ</w:t>
      </w:r>
      <w:proofErr w:type="spellEnd"/>
      <w:r w:rsidRPr="00462319">
        <w:rPr>
          <w:sz w:val="26"/>
          <w:szCs w:val="26"/>
          <w:lang w:val="en-US"/>
        </w:rPr>
        <w:t>:</w:t>
      </w:r>
    </w:p>
    <w:p w14:paraId="2B2B1BED" w14:textId="4E2064AB" w:rsidR="00AF19D6" w:rsidRPr="00963EAF" w:rsidRDefault="00747F84" w:rsidP="00963EAF">
      <w:pPr>
        <w:spacing w:line="201" w:lineRule="auto"/>
        <w:rPr>
          <w:sz w:val="26"/>
          <w:szCs w:val="26"/>
          <w:lang w:val="en-US"/>
        </w:rPr>
      </w:pPr>
      <w:r>
        <w:rPr>
          <w:noProof/>
          <w:lang w:val="en-US"/>
        </w:rPr>
        <w:drawing>
          <wp:inline distT="0" distB="0" distL="0" distR="0" wp14:anchorId="4BC2C1F9" wp14:editId="664F62AB">
            <wp:extent cx="6362700" cy="5742838"/>
            <wp:effectExtent l="0" t="0" r="0" b="0"/>
            <wp:docPr id="2092641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1534" name="Picture 209264153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365994" cy="5745811"/>
                    </a:xfrm>
                    <a:prstGeom prst="rect">
                      <a:avLst/>
                    </a:prstGeom>
                  </pic:spPr>
                </pic:pic>
              </a:graphicData>
            </a:graphic>
          </wp:inline>
        </w:drawing>
      </w:r>
      <w:r w:rsidR="00AF19D6" w:rsidRPr="00963EAF">
        <w:rPr>
          <w:noProof/>
          <w:lang w:val="en-US"/>
        </w:rPr>
        <w:t xml:space="preserve"> </w:t>
      </w:r>
    </w:p>
    <w:p w14:paraId="30EAEA8E" w14:textId="721DE855" w:rsidR="007A6809" w:rsidRPr="00C03CFA" w:rsidRDefault="007A6809" w:rsidP="00F53647">
      <w:pPr>
        <w:pStyle w:val="ListParagraph"/>
        <w:numPr>
          <w:ilvl w:val="0"/>
          <w:numId w:val="18"/>
        </w:numPr>
        <w:rPr>
          <w:sz w:val="21"/>
          <w:lang w:val="en-US"/>
        </w:rPr>
        <w:sectPr w:rsidR="007A6809" w:rsidRPr="00C03CFA" w:rsidSect="00F53647">
          <w:type w:val="continuous"/>
          <w:pgSz w:w="11910" w:h="16840"/>
          <w:pgMar w:top="720" w:right="720" w:bottom="720" w:left="720" w:header="720" w:footer="720" w:gutter="0"/>
          <w:cols w:space="720"/>
          <w:docGrid w:linePitch="299"/>
        </w:sectPr>
      </w:pPr>
    </w:p>
    <w:p w14:paraId="3F350E85" w14:textId="7EC9BDEF" w:rsidR="007A6809" w:rsidRPr="00462319" w:rsidRDefault="007A6809" w:rsidP="007A11B6">
      <w:pPr>
        <w:pStyle w:val="BodyText"/>
        <w:rPr>
          <w:sz w:val="20"/>
        </w:rPr>
      </w:pPr>
    </w:p>
    <w:p w14:paraId="717AE259" w14:textId="1C887A11" w:rsidR="007A6809" w:rsidRPr="00462319" w:rsidRDefault="007A6809" w:rsidP="007A11B6">
      <w:pPr>
        <w:pStyle w:val="BodyText"/>
        <w:spacing w:before="5"/>
        <w:rPr>
          <w:sz w:val="21"/>
        </w:rPr>
      </w:pPr>
    </w:p>
    <w:p w14:paraId="124A6EF7" w14:textId="77777777" w:rsidR="007A6809" w:rsidRPr="00462319" w:rsidRDefault="009F0AD0" w:rsidP="00AC2591">
      <w:pPr>
        <w:pStyle w:val="Heading1"/>
        <w:rPr>
          <w:rFonts w:ascii="Times New Roman" w:hAnsi="Times New Roman" w:cs="Times New Roman"/>
          <w:b w:val="0"/>
          <w:sz w:val="34"/>
        </w:rPr>
      </w:pPr>
      <w:bookmarkStart w:id="81" w:name="_Toc167019598"/>
      <w:bookmarkStart w:id="82" w:name="_Toc167262692"/>
      <w:bookmarkStart w:id="83" w:name="_Toc167875554"/>
      <w:r w:rsidRPr="00462319">
        <w:rPr>
          <w:rFonts w:ascii="Times New Roman" w:hAnsi="Times New Roman" w:cs="Times New Roman"/>
        </w:rPr>
        <w:t>CHƯƠNG</w:t>
      </w:r>
      <w:r w:rsidRPr="00462319">
        <w:rPr>
          <w:rFonts w:ascii="Times New Roman" w:hAnsi="Times New Roman" w:cs="Times New Roman"/>
          <w:spacing w:val="-4"/>
        </w:rPr>
        <w:t xml:space="preserve"> </w:t>
      </w:r>
      <w:r w:rsidRPr="00462319">
        <w:rPr>
          <w:rFonts w:ascii="Times New Roman" w:hAnsi="Times New Roman" w:cs="Times New Roman"/>
        </w:rPr>
        <w:t>4.</w:t>
      </w:r>
      <w:bookmarkStart w:id="84" w:name="CHƯƠNG_4._THIẾT_KẾ_CHƯƠNG_TRÌNH"/>
      <w:bookmarkEnd w:id="84"/>
      <w:r w:rsidRPr="00462319">
        <w:rPr>
          <w:rFonts w:ascii="Times New Roman" w:hAnsi="Times New Roman" w:cs="Times New Roman"/>
          <w:spacing w:val="-8"/>
        </w:rPr>
        <w:t xml:space="preserve"> </w:t>
      </w:r>
      <w:r w:rsidRPr="00462319">
        <w:rPr>
          <w:rFonts w:ascii="Times New Roman" w:hAnsi="Times New Roman" w:cs="Times New Roman"/>
          <w:sz w:val="34"/>
        </w:rPr>
        <w:t>THIẾT</w:t>
      </w:r>
      <w:r w:rsidRPr="00462319">
        <w:rPr>
          <w:rFonts w:ascii="Times New Roman" w:hAnsi="Times New Roman" w:cs="Times New Roman"/>
          <w:spacing w:val="-1"/>
          <w:sz w:val="34"/>
        </w:rPr>
        <w:t xml:space="preserve"> </w:t>
      </w:r>
      <w:r w:rsidRPr="00462319">
        <w:rPr>
          <w:rFonts w:ascii="Times New Roman" w:hAnsi="Times New Roman" w:cs="Times New Roman"/>
          <w:sz w:val="34"/>
        </w:rPr>
        <w:t>KẾ</w:t>
      </w:r>
      <w:r w:rsidRPr="00462319">
        <w:rPr>
          <w:rFonts w:ascii="Times New Roman" w:hAnsi="Times New Roman" w:cs="Times New Roman"/>
          <w:spacing w:val="-2"/>
          <w:sz w:val="34"/>
        </w:rPr>
        <w:t xml:space="preserve"> </w:t>
      </w:r>
      <w:r w:rsidRPr="00462319">
        <w:rPr>
          <w:rFonts w:ascii="Times New Roman" w:hAnsi="Times New Roman" w:cs="Times New Roman"/>
          <w:sz w:val="34"/>
        </w:rPr>
        <w:t>CHƯƠNG</w:t>
      </w:r>
      <w:r w:rsidRPr="00462319">
        <w:rPr>
          <w:rFonts w:ascii="Times New Roman" w:hAnsi="Times New Roman" w:cs="Times New Roman"/>
          <w:spacing w:val="-5"/>
          <w:sz w:val="34"/>
        </w:rPr>
        <w:t xml:space="preserve"> </w:t>
      </w:r>
      <w:r w:rsidRPr="00462319">
        <w:rPr>
          <w:rFonts w:ascii="Times New Roman" w:hAnsi="Times New Roman" w:cs="Times New Roman"/>
          <w:sz w:val="34"/>
        </w:rPr>
        <w:t>TRÌNH</w:t>
      </w:r>
      <w:bookmarkEnd w:id="81"/>
      <w:bookmarkEnd w:id="82"/>
      <w:bookmarkEnd w:id="83"/>
    </w:p>
    <w:p w14:paraId="51DD00B0" w14:textId="77777777" w:rsidR="003A0DD3" w:rsidRDefault="003A0DD3" w:rsidP="00F53647">
      <w:pPr>
        <w:pStyle w:val="Heading2"/>
        <w:numPr>
          <w:ilvl w:val="1"/>
          <w:numId w:val="21"/>
        </w:numPr>
        <w:tabs>
          <w:tab w:val="left" w:pos="1132"/>
        </w:tabs>
      </w:pPr>
      <w:bookmarkStart w:id="85" w:name="4.1._Thiết_kế_kiến_trúc"/>
      <w:bookmarkStart w:id="86" w:name="_Toc167262693"/>
      <w:bookmarkStart w:id="87" w:name="_Toc167875555"/>
      <w:bookmarkEnd w:id="85"/>
      <w:r>
        <w:t>Thiết</w:t>
      </w:r>
      <w:r>
        <w:rPr>
          <w:spacing w:val="-3"/>
        </w:rPr>
        <w:t xml:space="preserve"> </w:t>
      </w:r>
      <w:r>
        <w:t>kế</w:t>
      </w:r>
      <w:r>
        <w:rPr>
          <w:spacing w:val="1"/>
        </w:rPr>
        <w:t xml:space="preserve"> </w:t>
      </w:r>
      <w:r>
        <w:t>kiến</w:t>
      </w:r>
      <w:r>
        <w:rPr>
          <w:spacing w:val="-2"/>
        </w:rPr>
        <w:t xml:space="preserve"> </w:t>
      </w:r>
      <w:r>
        <w:t>trúc</w:t>
      </w:r>
      <w:bookmarkEnd w:id="86"/>
      <w:bookmarkEnd w:id="87"/>
    </w:p>
    <w:p w14:paraId="26704E62" w14:textId="77777777" w:rsidR="003A0DD3" w:rsidRDefault="003A0DD3" w:rsidP="003A0DD3">
      <w:pPr>
        <w:pStyle w:val="BodyText"/>
        <w:spacing w:before="239"/>
        <w:ind w:left="424" w:right="902" w:firstLine="720"/>
        <w:jc w:val="both"/>
      </w:pPr>
      <w:r>
        <w:t>Phần mềm phát triển dựa trên kiến trúc</w:t>
      </w:r>
      <w:r>
        <w:rPr>
          <w:lang w:val="en-US"/>
        </w:rPr>
        <w:t xml:space="preserve"> 3Tier</w:t>
      </w:r>
      <w:r>
        <w:t xml:space="preserve">. Mẫu kiến trúc </w:t>
      </w:r>
      <w:r>
        <w:rPr>
          <w:lang w:val="en-US"/>
        </w:rPr>
        <w:t>3Tier</w:t>
      </w:r>
      <w:r>
        <w:t xml:space="preserve"> là phương</w:t>
      </w:r>
      <w:r>
        <w:rPr>
          <w:spacing w:val="1"/>
        </w:rPr>
        <w:t xml:space="preserve"> </w:t>
      </w:r>
      <w:r>
        <w:t>pháp chia nhỏ các thành phần dữ liệu, trình bày và dữ liệu nhập từ người dùng thành</w:t>
      </w:r>
      <w:r>
        <w:rPr>
          <w:spacing w:val="1"/>
        </w:rPr>
        <w:t xml:space="preserve"> </w:t>
      </w:r>
      <w:r>
        <w:t>những</w:t>
      </w:r>
      <w:r>
        <w:rPr>
          <w:spacing w:val="-1"/>
        </w:rPr>
        <w:t xml:space="preserve"> </w:t>
      </w:r>
      <w:r>
        <w:t>thành phần riêng</w:t>
      </w:r>
      <w:r>
        <w:rPr>
          <w:spacing w:val="-2"/>
        </w:rPr>
        <w:t xml:space="preserve"> </w:t>
      </w:r>
      <w:r>
        <w:t>biệt.</w:t>
      </w:r>
    </w:p>
    <w:p w14:paraId="3D7BD567" w14:textId="77777777" w:rsidR="003A0DD3" w:rsidRDefault="003A0DD3" w:rsidP="003A0DD3">
      <w:pPr>
        <w:pStyle w:val="BodyText"/>
        <w:spacing w:before="1"/>
        <w:ind w:left="424" w:right="889" w:firstLine="720"/>
        <w:jc w:val="both"/>
        <w:rPr>
          <w:lang w:val="en-US"/>
        </w:rPr>
      </w:pPr>
      <w:r>
        <w:t xml:space="preserve">Từ sơ đồ kiến trúc </w:t>
      </w:r>
      <w:r>
        <w:rPr>
          <w:lang w:val="en-US"/>
        </w:rPr>
        <w:t>3Tier</w:t>
      </w:r>
      <w:r>
        <w:t xml:space="preserve"> chung, nhóm đã xây dựng và phát triển phần mềm dựa</w:t>
      </w:r>
      <w:r>
        <w:rPr>
          <w:spacing w:val="-62"/>
        </w:rPr>
        <w:t xml:space="preserve"> </w:t>
      </w:r>
      <w:r>
        <w:t>trên khung của sơ đồ kiến trúc này. Cụ thể, trong phần mềm là bao</w:t>
      </w:r>
      <w:r>
        <w:rPr>
          <w:spacing w:val="1"/>
        </w:rPr>
        <w:t xml:space="preserve"> </w:t>
      </w:r>
      <w:r>
        <w:t>gồm gói model và</w:t>
      </w:r>
      <w:r>
        <w:rPr>
          <w:lang w:val="en-US"/>
        </w:rPr>
        <w:t xml:space="preserve"> DAO</w:t>
      </w:r>
      <w:r>
        <w:t>, model định nghĩa và khởi tạo ra các đối tượng cần thiết phù</w:t>
      </w:r>
      <w:r>
        <w:rPr>
          <w:spacing w:val="-62"/>
        </w:rPr>
        <w:t xml:space="preserve"> </w:t>
      </w:r>
      <w:r>
        <w:rPr>
          <w:spacing w:val="-62"/>
          <w:lang w:val="en-US"/>
        </w:rPr>
        <w:t xml:space="preserve"> </w:t>
      </w:r>
      <w:proofErr w:type="spellStart"/>
      <w:r>
        <w:rPr>
          <w:lang w:val="en-US"/>
        </w:rPr>
        <w:t>hợp</w:t>
      </w:r>
      <w:proofErr w:type="spellEnd"/>
      <w:r>
        <w:rPr>
          <w:spacing w:val="14"/>
        </w:rPr>
        <w:t xml:space="preserve"> </w:t>
      </w:r>
      <w:r>
        <w:t>với</w:t>
      </w:r>
      <w:r>
        <w:rPr>
          <w:spacing w:val="13"/>
        </w:rPr>
        <w:t xml:space="preserve"> </w:t>
      </w:r>
      <w:r>
        <w:t>những</w:t>
      </w:r>
      <w:r>
        <w:rPr>
          <w:spacing w:val="14"/>
        </w:rPr>
        <w:t xml:space="preserve"> </w:t>
      </w:r>
      <w:r>
        <w:t>dữ</w:t>
      </w:r>
      <w:r>
        <w:rPr>
          <w:spacing w:val="14"/>
        </w:rPr>
        <w:t xml:space="preserve"> </w:t>
      </w:r>
      <w:r>
        <w:t>liệu</w:t>
      </w:r>
      <w:r>
        <w:rPr>
          <w:spacing w:val="12"/>
        </w:rPr>
        <w:t xml:space="preserve"> </w:t>
      </w:r>
      <w:r>
        <w:t>trong</w:t>
      </w:r>
      <w:r>
        <w:rPr>
          <w:spacing w:val="15"/>
        </w:rPr>
        <w:t xml:space="preserve"> </w:t>
      </w:r>
      <w:r>
        <w:t>cơ</w:t>
      </w:r>
      <w:r>
        <w:rPr>
          <w:spacing w:val="13"/>
        </w:rPr>
        <w:t xml:space="preserve"> </w:t>
      </w:r>
      <w:r>
        <w:t>sở</w:t>
      </w:r>
      <w:r>
        <w:rPr>
          <w:spacing w:val="14"/>
        </w:rPr>
        <w:t xml:space="preserve"> </w:t>
      </w:r>
      <w:r>
        <w:t>dữ</w:t>
      </w:r>
      <w:r>
        <w:rPr>
          <w:spacing w:val="14"/>
        </w:rPr>
        <w:t xml:space="preserve"> </w:t>
      </w:r>
      <w:r>
        <w:t>liệu,</w:t>
      </w:r>
      <w:r>
        <w:rPr>
          <w:spacing w:val="15"/>
        </w:rPr>
        <w:t xml:space="preserve"> </w:t>
      </w:r>
      <w:r>
        <w:rPr>
          <w:lang w:val="en-US"/>
        </w:rPr>
        <w:t>DAO</w:t>
      </w:r>
      <w:r>
        <w:rPr>
          <w:spacing w:val="14"/>
        </w:rPr>
        <w:t xml:space="preserve"> </w:t>
      </w:r>
      <w:r>
        <w:t>cung</w:t>
      </w:r>
      <w:r>
        <w:rPr>
          <w:spacing w:val="12"/>
        </w:rPr>
        <w:t xml:space="preserve"> </w:t>
      </w:r>
      <w:r>
        <w:t>cấp</w:t>
      </w:r>
      <w:r>
        <w:rPr>
          <w:spacing w:val="13"/>
        </w:rPr>
        <w:t xml:space="preserve"> </w:t>
      </w:r>
      <w:r>
        <w:t>các</w:t>
      </w:r>
      <w:r>
        <w:rPr>
          <w:spacing w:val="15"/>
        </w:rPr>
        <w:t xml:space="preserve"> </w:t>
      </w:r>
      <w:r>
        <w:t>thao</w:t>
      </w:r>
      <w:r>
        <w:rPr>
          <w:spacing w:val="13"/>
        </w:rPr>
        <w:t xml:space="preserve"> </w:t>
      </w:r>
      <w:r>
        <w:t>tác</w:t>
      </w:r>
      <w:r>
        <w:rPr>
          <w:spacing w:val="15"/>
        </w:rPr>
        <w:t xml:space="preserve"> </w:t>
      </w:r>
      <w:r>
        <w:t>trực</w:t>
      </w:r>
      <w:r>
        <w:rPr>
          <w:spacing w:val="16"/>
        </w:rPr>
        <w:t xml:space="preserve"> </w:t>
      </w:r>
      <w:r>
        <w:t>tiếp</w:t>
      </w:r>
      <w:r>
        <w:rPr>
          <w:spacing w:val="13"/>
        </w:rPr>
        <w:t xml:space="preserve"> </w:t>
      </w:r>
      <w:r>
        <w:t>tới</w:t>
      </w:r>
      <w:r>
        <w:rPr>
          <w:spacing w:val="-63"/>
        </w:rPr>
        <w:t xml:space="preserve"> </w:t>
      </w:r>
      <w:r>
        <w:rPr>
          <w:spacing w:val="-63"/>
          <w:lang w:val="en-US"/>
        </w:rPr>
        <w:t xml:space="preserve"> </w:t>
      </w:r>
      <w:r>
        <w:t xml:space="preserve">cơ sở dữ liệu để có thể dễ dàng thêm, xóa, </w:t>
      </w:r>
      <w:proofErr w:type="spellStart"/>
      <w:r>
        <w:rPr>
          <w:lang w:val="en-US"/>
        </w:rPr>
        <w:t>sửa</w:t>
      </w:r>
      <w:proofErr w:type="spellEnd"/>
      <w:r>
        <w:rPr>
          <w:lang w:val="en-US"/>
        </w:rPr>
        <w:t xml:space="preserve"> </w:t>
      </w:r>
      <w:r>
        <w:t>dễ hơn trên cơ sở dữ liệu. Thành phần</w:t>
      </w:r>
      <w:r>
        <w:rPr>
          <w:spacing w:val="1"/>
        </w:rPr>
        <w:t xml:space="preserve"> </w:t>
      </w:r>
      <w:r>
        <w:rPr>
          <w:lang w:val="en-US"/>
        </w:rPr>
        <w:t>GUI</w:t>
      </w:r>
      <w:r>
        <w:t xml:space="preserve"> là các gói</w:t>
      </w:r>
      <w:r>
        <w:rPr>
          <w:lang w:val="en-US"/>
        </w:rPr>
        <w:t>:</w:t>
      </w:r>
      <w:r>
        <w:t xml:space="preserve"> </w:t>
      </w:r>
    </w:p>
    <w:p w14:paraId="52B6950D" w14:textId="77777777" w:rsidR="003A0DD3" w:rsidRDefault="003A0DD3" w:rsidP="00F53647">
      <w:pPr>
        <w:pStyle w:val="BodyText"/>
        <w:numPr>
          <w:ilvl w:val="0"/>
          <w:numId w:val="19"/>
        </w:numPr>
        <w:spacing w:before="1"/>
        <w:ind w:right="889"/>
        <w:jc w:val="both"/>
        <w:rPr>
          <w:lang w:val="en-US"/>
        </w:rPr>
      </w:pPr>
      <w:r>
        <w:rPr>
          <w:lang w:val="en-US"/>
        </w:rPr>
        <w:t>GUI</w:t>
      </w:r>
    </w:p>
    <w:p w14:paraId="4180FC3F" w14:textId="77777777" w:rsidR="003A0DD3" w:rsidRPr="004321FB" w:rsidRDefault="003A0DD3" w:rsidP="00F53647">
      <w:pPr>
        <w:pStyle w:val="BodyText"/>
        <w:numPr>
          <w:ilvl w:val="0"/>
          <w:numId w:val="19"/>
        </w:numPr>
        <w:spacing w:before="1"/>
        <w:ind w:right="889"/>
        <w:jc w:val="both"/>
      </w:pPr>
      <w:proofErr w:type="spellStart"/>
      <w:r>
        <w:rPr>
          <w:lang w:val="en-US"/>
        </w:rPr>
        <w:t>GUI.ChangePassForm</w:t>
      </w:r>
      <w:proofErr w:type="spellEnd"/>
    </w:p>
    <w:p w14:paraId="0C59E5A4" w14:textId="77777777" w:rsidR="003A0DD3" w:rsidRPr="004321FB" w:rsidRDefault="003A0DD3" w:rsidP="00F53647">
      <w:pPr>
        <w:pStyle w:val="BodyText"/>
        <w:numPr>
          <w:ilvl w:val="0"/>
          <w:numId w:val="19"/>
        </w:numPr>
        <w:spacing w:before="1"/>
        <w:ind w:right="889"/>
        <w:jc w:val="both"/>
      </w:pPr>
      <w:proofErr w:type="spellStart"/>
      <w:r>
        <w:rPr>
          <w:lang w:val="en-US"/>
        </w:rPr>
        <w:t>GUI.CustomerForm</w:t>
      </w:r>
      <w:proofErr w:type="spellEnd"/>
    </w:p>
    <w:p w14:paraId="6FCB7581" w14:textId="77777777" w:rsidR="003A0DD3" w:rsidRPr="004321FB" w:rsidRDefault="003A0DD3" w:rsidP="00F53647">
      <w:pPr>
        <w:pStyle w:val="BodyText"/>
        <w:numPr>
          <w:ilvl w:val="0"/>
          <w:numId w:val="19"/>
        </w:numPr>
        <w:spacing w:before="1"/>
        <w:ind w:right="889"/>
        <w:jc w:val="both"/>
      </w:pPr>
      <w:proofErr w:type="spellStart"/>
      <w:r>
        <w:rPr>
          <w:lang w:val="en-US"/>
        </w:rPr>
        <w:t>GUI.DetailStockIn</w:t>
      </w:r>
      <w:proofErr w:type="spellEnd"/>
    </w:p>
    <w:p w14:paraId="6B67C727" w14:textId="77777777" w:rsidR="003A0DD3" w:rsidRPr="004321FB" w:rsidRDefault="003A0DD3" w:rsidP="00F53647">
      <w:pPr>
        <w:pStyle w:val="BodyText"/>
        <w:numPr>
          <w:ilvl w:val="0"/>
          <w:numId w:val="19"/>
        </w:numPr>
        <w:spacing w:before="1"/>
        <w:ind w:right="889"/>
        <w:jc w:val="both"/>
      </w:pPr>
      <w:proofErr w:type="spellStart"/>
      <w:r>
        <w:rPr>
          <w:lang w:val="en-US"/>
        </w:rPr>
        <w:t>GUI.DetailStockOut</w:t>
      </w:r>
      <w:proofErr w:type="spellEnd"/>
      <w:r>
        <w:rPr>
          <w:lang w:val="en-US"/>
        </w:rPr>
        <w:t xml:space="preserve">, </w:t>
      </w:r>
      <w:proofErr w:type="spellStart"/>
      <w:r>
        <w:rPr>
          <w:lang w:val="en-US"/>
        </w:rPr>
        <w:t>GUI.GroupManagement</w:t>
      </w:r>
      <w:proofErr w:type="spellEnd"/>
    </w:p>
    <w:p w14:paraId="07501596" w14:textId="77777777" w:rsidR="003A0DD3" w:rsidRPr="004321FB" w:rsidRDefault="003A0DD3" w:rsidP="00F53647">
      <w:pPr>
        <w:pStyle w:val="BodyText"/>
        <w:numPr>
          <w:ilvl w:val="0"/>
          <w:numId w:val="19"/>
        </w:numPr>
        <w:spacing w:before="1"/>
        <w:ind w:right="889"/>
        <w:jc w:val="both"/>
      </w:pPr>
      <w:proofErr w:type="spellStart"/>
      <w:r>
        <w:rPr>
          <w:lang w:val="en-US"/>
        </w:rPr>
        <w:t>GUI.LoginForm</w:t>
      </w:r>
      <w:proofErr w:type="spellEnd"/>
    </w:p>
    <w:p w14:paraId="2658DD0E" w14:textId="77777777" w:rsidR="003A0DD3" w:rsidRPr="004321FB" w:rsidRDefault="003A0DD3" w:rsidP="00F53647">
      <w:pPr>
        <w:pStyle w:val="BodyText"/>
        <w:numPr>
          <w:ilvl w:val="0"/>
          <w:numId w:val="19"/>
        </w:numPr>
        <w:spacing w:before="1"/>
        <w:ind w:right="889"/>
        <w:jc w:val="both"/>
      </w:pPr>
      <w:proofErr w:type="spellStart"/>
      <w:r>
        <w:rPr>
          <w:lang w:val="en-US"/>
        </w:rPr>
        <w:t>GUI.MainForm</w:t>
      </w:r>
      <w:proofErr w:type="spellEnd"/>
    </w:p>
    <w:p w14:paraId="3A253974" w14:textId="77777777" w:rsidR="003A0DD3" w:rsidRPr="004321FB" w:rsidRDefault="003A0DD3" w:rsidP="00F53647">
      <w:pPr>
        <w:pStyle w:val="BodyText"/>
        <w:numPr>
          <w:ilvl w:val="0"/>
          <w:numId w:val="19"/>
        </w:numPr>
        <w:spacing w:before="1"/>
        <w:ind w:right="889"/>
        <w:jc w:val="both"/>
      </w:pPr>
      <w:proofErr w:type="spellStart"/>
      <w:r>
        <w:rPr>
          <w:lang w:val="en-US"/>
        </w:rPr>
        <w:t>GUI.ProductMaster</w:t>
      </w:r>
      <w:proofErr w:type="spellEnd"/>
    </w:p>
    <w:p w14:paraId="4119E90A" w14:textId="77777777" w:rsidR="003A0DD3" w:rsidRPr="004321FB" w:rsidRDefault="003A0DD3" w:rsidP="00F53647">
      <w:pPr>
        <w:pStyle w:val="BodyText"/>
        <w:numPr>
          <w:ilvl w:val="0"/>
          <w:numId w:val="19"/>
        </w:numPr>
        <w:spacing w:before="1"/>
        <w:ind w:right="889"/>
        <w:jc w:val="both"/>
      </w:pPr>
      <w:proofErr w:type="spellStart"/>
      <w:r>
        <w:rPr>
          <w:lang w:val="en-US"/>
        </w:rPr>
        <w:t>GUI.ServiceProviderForm</w:t>
      </w:r>
      <w:proofErr w:type="spellEnd"/>
    </w:p>
    <w:p w14:paraId="1A0DEC91" w14:textId="77777777" w:rsidR="003A0DD3" w:rsidRPr="004321FB" w:rsidRDefault="003A0DD3" w:rsidP="00F53647">
      <w:pPr>
        <w:pStyle w:val="BodyText"/>
        <w:numPr>
          <w:ilvl w:val="0"/>
          <w:numId w:val="19"/>
        </w:numPr>
        <w:spacing w:before="1"/>
        <w:ind w:right="889"/>
        <w:jc w:val="both"/>
      </w:pPr>
      <w:proofErr w:type="spellStart"/>
      <w:r>
        <w:rPr>
          <w:lang w:val="en-US"/>
        </w:rPr>
        <w:t>GUI.SettingDB</w:t>
      </w:r>
      <w:proofErr w:type="spellEnd"/>
    </w:p>
    <w:p w14:paraId="2339388A" w14:textId="77777777" w:rsidR="003A0DD3" w:rsidRPr="004321FB" w:rsidRDefault="003A0DD3" w:rsidP="00F53647">
      <w:pPr>
        <w:pStyle w:val="BodyText"/>
        <w:numPr>
          <w:ilvl w:val="0"/>
          <w:numId w:val="19"/>
        </w:numPr>
        <w:spacing w:before="1"/>
        <w:ind w:right="889"/>
        <w:jc w:val="both"/>
      </w:pPr>
      <w:proofErr w:type="spellStart"/>
      <w:r>
        <w:rPr>
          <w:lang w:val="en-US"/>
        </w:rPr>
        <w:t>GUI.StockInListGUI</w:t>
      </w:r>
      <w:proofErr w:type="spellEnd"/>
    </w:p>
    <w:p w14:paraId="653AD302" w14:textId="77777777" w:rsidR="003A0DD3" w:rsidRPr="004321FB" w:rsidRDefault="003A0DD3" w:rsidP="00F53647">
      <w:pPr>
        <w:pStyle w:val="BodyText"/>
        <w:numPr>
          <w:ilvl w:val="0"/>
          <w:numId w:val="19"/>
        </w:numPr>
        <w:spacing w:before="1"/>
        <w:ind w:right="889"/>
        <w:jc w:val="both"/>
      </w:pPr>
      <w:proofErr w:type="spellStart"/>
      <w:r>
        <w:rPr>
          <w:lang w:val="en-US"/>
        </w:rPr>
        <w:t>GUI.StockOutDetailGUI</w:t>
      </w:r>
      <w:proofErr w:type="spellEnd"/>
    </w:p>
    <w:p w14:paraId="1CBDDB81" w14:textId="77777777" w:rsidR="003A0DD3" w:rsidRPr="004321FB" w:rsidRDefault="003A0DD3" w:rsidP="00F53647">
      <w:pPr>
        <w:pStyle w:val="BodyText"/>
        <w:numPr>
          <w:ilvl w:val="0"/>
          <w:numId w:val="19"/>
        </w:numPr>
        <w:spacing w:before="1"/>
        <w:ind w:right="889"/>
        <w:jc w:val="both"/>
      </w:pPr>
      <w:proofErr w:type="spellStart"/>
      <w:r>
        <w:rPr>
          <w:lang w:val="en-US"/>
        </w:rPr>
        <w:t>GUI.StockOutList</w:t>
      </w:r>
      <w:proofErr w:type="spellEnd"/>
    </w:p>
    <w:p w14:paraId="3A9AAD4B" w14:textId="77777777" w:rsidR="003A0DD3" w:rsidRPr="004321FB" w:rsidRDefault="003A0DD3" w:rsidP="00F53647">
      <w:pPr>
        <w:pStyle w:val="BodyText"/>
        <w:numPr>
          <w:ilvl w:val="0"/>
          <w:numId w:val="19"/>
        </w:numPr>
        <w:spacing w:before="1"/>
        <w:ind w:right="889"/>
        <w:jc w:val="both"/>
      </w:pPr>
      <w:proofErr w:type="spellStart"/>
      <w:r>
        <w:rPr>
          <w:lang w:val="en-US"/>
        </w:rPr>
        <w:t>GUI.UserManagement</w:t>
      </w:r>
      <w:proofErr w:type="spellEnd"/>
      <w:r>
        <w:t xml:space="preserve"> </w:t>
      </w:r>
    </w:p>
    <w:p w14:paraId="5AF6F062" w14:textId="77777777" w:rsidR="003A0DD3" w:rsidRPr="004321FB" w:rsidRDefault="003A0DD3" w:rsidP="003A0DD3">
      <w:pPr>
        <w:pStyle w:val="BodyText"/>
        <w:spacing w:before="1"/>
        <w:ind w:right="889" w:firstLine="720"/>
        <w:jc w:val="both"/>
      </w:pPr>
      <w:r>
        <w:t>là các file .</w:t>
      </w:r>
      <w:r>
        <w:rPr>
          <w:lang w:val="en-US"/>
        </w:rPr>
        <w:t>java</w:t>
      </w:r>
      <w:r>
        <w:t xml:space="preserve"> tạo ra các giao diện. </w:t>
      </w:r>
    </w:p>
    <w:p w14:paraId="4E70CD25" w14:textId="77777777" w:rsidR="003A0DD3" w:rsidRDefault="003A0DD3" w:rsidP="003A0DD3">
      <w:pPr>
        <w:pStyle w:val="BodyText"/>
        <w:spacing w:before="1"/>
        <w:ind w:left="424" w:right="889"/>
        <w:jc w:val="both"/>
        <w:rPr>
          <w:lang w:val="en-US"/>
        </w:rPr>
      </w:pPr>
      <w:r>
        <w:t>Thành phần</w:t>
      </w:r>
      <w:r>
        <w:rPr>
          <w:lang w:val="en-US"/>
        </w:rPr>
        <w:t xml:space="preserve"> DAO </w:t>
      </w:r>
      <w:r>
        <w:t>là các gói</w:t>
      </w:r>
      <w:r>
        <w:rPr>
          <w:lang w:val="en-US"/>
        </w:rPr>
        <w:t xml:space="preserve"> DAO: </w:t>
      </w:r>
    </w:p>
    <w:p w14:paraId="587AF3B5" w14:textId="77777777" w:rsidR="003A0DD3" w:rsidRPr="004321FB" w:rsidRDefault="003A0DD3" w:rsidP="00F53647">
      <w:pPr>
        <w:pStyle w:val="BodyText"/>
        <w:numPr>
          <w:ilvl w:val="0"/>
          <w:numId w:val="20"/>
        </w:numPr>
        <w:spacing w:before="1"/>
        <w:ind w:right="889"/>
        <w:jc w:val="both"/>
      </w:pPr>
      <w:proofErr w:type="spellStart"/>
      <w:r>
        <w:rPr>
          <w:lang w:val="en-US"/>
        </w:rPr>
        <w:t>AccountManagementDAO</w:t>
      </w:r>
      <w:proofErr w:type="spellEnd"/>
    </w:p>
    <w:p w14:paraId="7FE45CD6" w14:textId="77777777" w:rsidR="003A0DD3" w:rsidRPr="004321FB" w:rsidRDefault="003A0DD3" w:rsidP="00F53647">
      <w:pPr>
        <w:pStyle w:val="BodyText"/>
        <w:numPr>
          <w:ilvl w:val="0"/>
          <w:numId w:val="20"/>
        </w:numPr>
        <w:spacing w:before="1"/>
        <w:ind w:right="889"/>
        <w:jc w:val="both"/>
      </w:pPr>
      <w:proofErr w:type="spellStart"/>
      <w:r>
        <w:rPr>
          <w:lang w:val="en-US"/>
        </w:rPr>
        <w:t>CustomerDAO</w:t>
      </w:r>
      <w:proofErr w:type="spellEnd"/>
    </w:p>
    <w:p w14:paraId="76CA8822" w14:textId="77777777" w:rsidR="003A0DD3" w:rsidRPr="004321FB" w:rsidRDefault="003A0DD3" w:rsidP="00F53647">
      <w:pPr>
        <w:pStyle w:val="BodyText"/>
        <w:numPr>
          <w:ilvl w:val="0"/>
          <w:numId w:val="20"/>
        </w:numPr>
        <w:spacing w:before="1"/>
        <w:ind w:right="889"/>
        <w:jc w:val="both"/>
      </w:pPr>
      <w:proofErr w:type="spellStart"/>
      <w:r>
        <w:rPr>
          <w:lang w:val="en-US"/>
        </w:rPr>
        <w:t>DetailStockInDAO</w:t>
      </w:r>
      <w:proofErr w:type="spellEnd"/>
    </w:p>
    <w:p w14:paraId="52D56D12" w14:textId="77777777" w:rsidR="003A0DD3" w:rsidRPr="004321FB" w:rsidRDefault="003A0DD3" w:rsidP="00F53647">
      <w:pPr>
        <w:pStyle w:val="BodyText"/>
        <w:numPr>
          <w:ilvl w:val="0"/>
          <w:numId w:val="20"/>
        </w:numPr>
        <w:spacing w:before="1"/>
        <w:ind w:right="889"/>
        <w:jc w:val="both"/>
      </w:pPr>
      <w:proofErr w:type="spellStart"/>
      <w:r>
        <w:rPr>
          <w:lang w:val="en-US"/>
        </w:rPr>
        <w:t>DetailStockOutDAO</w:t>
      </w:r>
      <w:proofErr w:type="spellEnd"/>
    </w:p>
    <w:p w14:paraId="60C63AF5" w14:textId="77777777" w:rsidR="003A0DD3" w:rsidRPr="004321FB" w:rsidRDefault="003A0DD3" w:rsidP="00F53647">
      <w:pPr>
        <w:pStyle w:val="BodyText"/>
        <w:numPr>
          <w:ilvl w:val="0"/>
          <w:numId w:val="20"/>
        </w:numPr>
        <w:spacing w:before="1"/>
        <w:ind w:right="889"/>
        <w:jc w:val="both"/>
      </w:pPr>
      <w:proofErr w:type="spellStart"/>
      <w:r>
        <w:rPr>
          <w:lang w:val="en-US"/>
        </w:rPr>
        <w:t>GroupManagementDAO</w:t>
      </w:r>
      <w:proofErr w:type="spellEnd"/>
    </w:p>
    <w:p w14:paraId="2FD0A6AA" w14:textId="77777777" w:rsidR="003A0DD3" w:rsidRPr="004321FB" w:rsidRDefault="003A0DD3" w:rsidP="00F53647">
      <w:pPr>
        <w:pStyle w:val="BodyText"/>
        <w:numPr>
          <w:ilvl w:val="0"/>
          <w:numId w:val="20"/>
        </w:numPr>
        <w:spacing w:before="1"/>
        <w:ind w:right="889"/>
        <w:jc w:val="both"/>
      </w:pPr>
      <w:proofErr w:type="spellStart"/>
      <w:r>
        <w:rPr>
          <w:lang w:val="en-US"/>
        </w:rPr>
        <w:t>ProductDAO</w:t>
      </w:r>
      <w:proofErr w:type="spellEnd"/>
    </w:p>
    <w:p w14:paraId="7296A38B" w14:textId="77777777" w:rsidR="003A0DD3" w:rsidRPr="004321FB" w:rsidRDefault="003A0DD3" w:rsidP="00F53647">
      <w:pPr>
        <w:pStyle w:val="BodyText"/>
        <w:numPr>
          <w:ilvl w:val="0"/>
          <w:numId w:val="20"/>
        </w:numPr>
        <w:spacing w:before="1"/>
        <w:ind w:right="889"/>
        <w:jc w:val="both"/>
      </w:pPr>
      <w:proofErr w:type="spellStart"/>
      <w:r>
        <w:rPr>
          <w:lang w:val="en-US"/>
        </w:rPr>
        <w:t>StockInListDAO</w:t>
      </w:r>
      <w:proofErr w:type="spellEnd"/>
    </w:p>
    <w:p w14:paraId="180CF8E5" w14:textId="77777777" w:rsidR="003A0DD3" w:rsidRPr="004321FB" w:rsidRDefault="003A0DD3" w:rsidP="00F53647">
      <w:pPr>
        <w:pStyle w:val="BodyText"/>
        <w:numPr>
          <w:ilvl w:val="0"/>
          <w:numId w:val="20"/>
        </w:numPr>
        <w:spacing w:before="1"/>
        <w:ind w:right="889"/>
        <w:jc w:val="both"/>
      </w:pPr>
      <w:proofErr w:type="spellStart"/>
      <w:r>
        <w:rPr>
          <w:lang w:val="en-US"/>
        </w:rPr>
        <w:t>StockOutListDAO</w:t>
      </w:r>
      <w:proofErr w:type="spellEnd"/>
    </w:p>
    <w:p w14:paraId="44B52429" w14:textId="77777777" w:rsidR="003A0DD3" w:rsidRPr="004321FB" w:rsidRDefault="003A0DD3" w:rsidP="00F53647">
      <w:pPr>
        <w:pStyle w:val="BodyText"/>
        <w:numPr>
          <w:ilvl w:val="0"/>
          <w:numId w:val="20"/>
        </w:numPr>
        <w:spacing w:before="1"/>
        <w:ind w:right="889"/>
        <w:jc w:val="both"/>
      </w:pPr>
      <w:proofErr w:type="spellStart"/>
      <w:r>
        <w:rPr>
          <w:lang w:val="en-US"/>
        </w:rPr>
        <w:t>SuppliersDAO</w:t>
      </w:r>
      <w:proofErr w:type="spellEnd"/>
      <w:r>
        <w:t xml:space="preserve"> </w:t>
      </w:r>
    </w:p>
    <w:p w14:paraId="743910DC" w14:textId="77777777" w:rsidR="003A0DD3" w:rsidRDefault="003A0DD3" w:rsidP="003A0DD3">
      <w:pPr>
        <w:pStyle w:val="BodyText"/>
        <w:spacing w:before="1"/>
        <w:ind w:right="889" w:firstLine="720"/>
        <w:jc w:val="both"/>
      </w:pPr>
      <w:r>
        <w:t>để điều</w:t>
      </w:r>
      <w:r>
        <w:rPr>
          <w:spacing w:val="-62"/>
        </w:rPr>
        <w:t xml:space="preserve"> </w:t>
      </w:r>
      <w:r>
        <w:t>khiển</w:t>
      </w:r>
      <w:r>
        <w:rPr>
          <w:spacing w:val="-1"/>
        </w:rPr>
        <w:t xml:space="preserve"> </w:t>
      </w:r>
      <w:r>
        <w:t>các</w:t>
      </w:r>
      <w:r>
        <w:rPr>
          <w:spacing w:val="-1"/>
        </w:rPr>
        <w:t xml:space="preserve"> </w:t>
      </w:r>
      <w:r>
        <w:t>thao</w:t>
      </w:r>
      <w:r>
        <w:rPr>
          <w:spacing w:val="-2"/>
        </w:rPr>
        <w:t xml:space="preserve"> </w:t>
      </w:r>
      <w:r>
        <w:t>tác</w:t>
      </w:r>
      <w:r>
        <w:rPr>
          <w:spacing w:val="-1"/>
        </w:rPr>
        <w:t xml:space="preserve"> </w:t>
      </w:r>
      <w:r>
        <w:t>từ</w:t>
      </w:r>
      <w:r>
        <w:rPr>
          <w:spacing w:val="-1"/>
        </w:rPr>
        <w:t xml:space="preserve"> </w:t>
      </w:r>
      <w:r>
        <w:t>người dùng.</w:t>
      </w:r>
    </w:p>
    <w:p w14:paraId="4C48AB34" w14:textId="77777777" w:rsidR="003A0DD3" w:rsidRDefault="003A0DD3" w:rsidP="003A0DD3">
      <w:pPr>
        <w:rPr>
          <w:sz w:val="26"/>
          <w:szCs w:val="26"/>
        </w:rPr>
      </w:pPr>
      <w:r>
        <w:br w:type="page"/>
      </w:r>
    </w:p>
    <w:p w14:paraId="1ADCB74B" w14:textId="77777777" w:rsidR="003A0DD3" w:rsidRDefault="003A0DD3" w:rsidP="003A0DD3">
      <w:pPr>
        <w:pStyle w:val="BodyText"/>
      </w:pPr>
    </w:p>
    <w:p w14:paraId="20708413" w14:textId="77777777" w:rsidR="003A0DD3" w:rsidRDefault="003A0DD3" w:rsidP="003A0DD3">
      <w:pPr>
        <w:ind w:left="424"/>
        <w:rPr>
          <w:i/>
          <w:sz w:val="26"/>
        </w:rPr>
      </w:pPr>
      <w:r>
        <w:rPr>
          <w:i/>
          <w:sz w:val="26"/>
        </w:rPr>
        <w:t>Biểu</w:t>
      </w:r>
      <w:r>
        <w:rPr>
          <w:i/>
          <w:spacing w:val="-2"/>
          <w:sz w:val="26"/>
        </w:rPr>
        <w:t xml:space="preserve"> </w:t>
      </w:r>
      <w:r>
        <w:rPr>
          <w:i/>
          <w:sz w:val="26"/>
        </w:rPr>
        <w:t>đồ</w:t>
      </w:r>
      <w:r>
        <w:rPr>
          <w:i/>
          <w:spacing w:val="-3"/>
          <w:sz w:val="26"/>
        </w:rPr>
        <w:t xml:space="preserve"> </w:t>
      </w:r>
      <w:r>
        <w:rPr>
          <w:i/>
          <w:sz w:val="26"/>
        </w:rPr>
        <w:t>gói</w:t>
      </w:r>
      <w:r>
        <w:rPr>
          <w:i/>
          <w:spacing w:val="-1"/>
          <w:sz w:val="26"/>
        </w:rPr>
        <w:t xml:space="preserve"> </w:t>
      </w:r>
      <w:r>
        <w:rPr>
          <w:i/>
          <w:sz w:val="26"/>
        </w:rPr>
        <w:t>UML</w:t>
      </w:r>
      <w:r>
        <w:rPr>
          <w:i/>
          <w:spacing w:val="-2"/>
          <w:sz w:val="26"/>
        </w:rPr>
        <w:t xml:space="preserve"> </w:t>
      </w:r>
      <w:r>
        <w:rPr>
          <w:i/>
          <w:sz w:val="26"/>
        </w:rPr>
        <w:t>về</w:t>
      </w:r>
      <w:r>
        <w:rPr>
          <w:i/>
          <w:spacing w:val="-2"/>
          <w:sz w:val="26"/>
        </w:rPr>
        <w:t xml:space="preserve"> </w:t>
      </w:r>
      <w:r>
        <w:rPr>
          <w:i/>
          <w:sz w:val="26"/>
        </w:rPr>
        <w:t>sự</w:t>
      </w:r>
      <w:r>
        <w:rPr>
          <w:i/>
          <w:spacing w:val="-1"/>
          <w:sz w:val="26"/>
        </w:rPr>
        <w:t xml:space="preserve"> </w:t>
      </w:r>
      <w:r>
        <w:rPr>
          <w:i/>
          <w:sz w:val="26"/>
        </w:rPr>
        <w:t>phụ</w:t>
      </w:r>
      <w:r>
        <w:rPr>
          <w:i/>
          <w:spacing w:val="-4"/>
          <w:sz w:val="26"/>
        </w:rPr>
        <w:t xml:space="preserve"> </w:t>
      </w:r>
      <w:r>
        <w:rPr>
          <w:i/>
          <w:sz w:val="26"/>
        </w:rPr>
        <w:t>thuộc của</w:t>
      </w:r>
      <w:r>
        <w:rPr>
          <w:i/>
          <w:spacing w:val="-1"/>
          <w:sz w:val="26"/>
        </w:rPr>
        <w:t xml:space="preserve"> </w:t>
      </w:r>
      <w:r>
        <w:rPr>
          <w:i/>
          <w:sz w:val="26"/>
        </w:rPr>
        <w:t>các</w:t>
      </w:r>
      <w:r>
        <w:rPr>
          <w:i/>
          <w:spacing w:val="-1"/>
          <w:sz w:val="26"/>
        </w:rPr>
        <w:t xml:space="preserve"> </w:t>
      </w:r>
      <w:r>
        <w:rPr>
          <w:i/>
          <w:sz w:val="26"/>
        </w:rPr>
        <w:t>package</w:t>
      </w:r>
      <w:r>
        <w:rPr>
          <w:i/>
          <w:spacing w:val="-2"/>
          <w:sz w:val="26"/>
        </w:rPr>
        <w:t xml:space="preserve"> </w:t>
      </w:r>
      <w:r>
        <w:rPr>
          <w:i/>
          <w:sz w:val="26"/>
        </w:rPr>
        <w:t>như</w:t>
      </w:r>
      <w:r>
        <w:rPr>
          <w:i/>
          <w:spacing w:val="-1"/>
          <w:sz w:val="26"/>
        </w:rPr>
        <w:t xml:space="preserve"> </w:t>
      </w:r>
      <w:r>
        <w:rPr>
          <w:i/>
          <w:sz w:val="26"/>
        </w:rPr>
        <w:t>sau</w:t>
      </w:r>
      <w:r>
        <w:rPr>
          <w:i/>
          <w:spacing w:val="-2"/>
          <w:sz w:val="26"/>
        </w:rPr>
        <w:t xml:space="preserve"> </w:t>
      </w:r>
      <w:r>
        <w:rPr>
          <w:i/>
          <w:sz w:val="26"/>
        </w:rPr>
        <w:t>:</w:t>
      </w:r>
    </w:p>
    <w:p w14:paraId="17879FDA" w14:textId="77777777" w:rsidR="003A0DD3" w:rsidRDefault="003A0DD3" w:rsidP="003A0DD3">
      <w:pPr>
        <w:pStyle w:val="BodyText"/>
        <w:rPr>
          <w:i/>
          <w:sz w:val="20"/>
        </w:rPr>
      </w:pPr>
      <w:r>
        <w:rPr>
          <w:noProof/>
        </w:rPr>
        <w:drawing>
          <wp:anchor distT="0" distB="0" distL="0" distR="0" simplePos="0" relativeHeight="251658240" behindDoc="0" locked="0" layoutInCell="1" allowOverlap="1" wp14:anchorId="156C3A3C" wp14:editId="7402D674">
            <wp:simplePos x="0" y="0"/>
            <wp:positionH relativeFrom="page">
              <wp:posOffset>1232535</wp:posOffset>
            </wp:positionH>
            <wp:positionV relativeFrom="paragraph">
              <wp:posOffset>175895</wp:posOffset>
            </wp:positionV>
            <wp:extent cx="5084445" cy="3607435"/>
            <wp:effectExtent l="0" t="0" r="1905"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84445" cy="3607435"/>
                    </a:xfrm>
                    <a:prstGeom prst="rect">
                      <a:avLst/>
                    </a:prstGeom>
                  </pic:spPr>
                </pic:pic>
              </a:graphicData>
            </a:graphic>
            <wp14:sizeRelH relativeFrom="margin">
              <wp14:pctWidth>0</wp14:pctWidth>
            </wp14:sizeRelH>
            <wp14:sizeRelV relativeFrom="margin">
              <wp14:pctHeight>0</wp14:pctHeight>
            </wp14:sizeRelV>
          </wp:anchor>
        </w:drawing>
      </w:r>
    </w:p>
    <w:p w14:paraId="490C2498" w14:textId="77777777" w:rsidR="003A0DD3" w:rsidRPr="00643FF6" w:rsidRDefault="003A0DD3" w:rsidP="003A0DD3">
      <w:pPr>
        <w:pStyle w:val="BodyText"/>
        <w:spacing w:before="10"/>
        <w:rPr>
          <w:i/>
          <w:lang w:val="en-US"/>
        </w:rPr>
      </w:pPr>
      <w:r>
        <w:rPr>
          <w:noProof/>
          <w:lang w:val="en-US"/>
        </w:rPr>
        <w:t>;</w:t>
      </w:r>
    </w:p>
    <w:p w14:paraId="71E4B01C" w14:textId="77777777" w:rsidR="003A0DD3" w:rsidRDefault="003A0DD3" w:rsidP="003A0DD3">
      <w:pPr>
        <w:pStyle w:val="BodyText"/>
        <w:rPr>
          <w:i/>
          <w:sz w:val="28"/>
        </w:rPr>
      </w:pPr>
    </w:p>
    <w:p w14:paraId="6D451AA7" w14:textId="77777777" w:rsidR="003A0DD3" w:rsidRDefault="003A0DD3" w:rsidP="003A0DD3">
      <w:pPr>
        <w:pStyle w:val="BodyText"/>
        <w:rPr>
          <w:i/>
          <w:sz w:val="28"/>
        </w:rPr>
      </w:pPr>
    </w:p>
    <w:p w14:paraId="0F1C7BDF" w14:textId="77777777" w:rsidR="003A0DD3" w:rsidRDefault="003A0DD3" w:rsidP="003A0DD3">
      <w:pPr>
        <w:pStyle w:val="BodyText"/>
        <w:spacing w:before="4"/>
        <w:rPr>
          <w:i/>
          <w:sz w:val="30"/>
        </w:rPr>
      </w:pPr>
    </w:p>
    <w:p w14:paraId="52C8CF96" w14:textId="77777777" w:rsidR="003A0DD3" w:rsidRDefault="003A0DD3" w:rsidP="003A0DD3">
      <w:pPr>
        <w:ind w:left="424"/>
        <w:rPr>
          <w:i/>
          <w:sz w:val="26"/>
        </w:rPr>
      </w:pPr>
      <w:r>
        <w:rPr>
          <w:i/>
          <w:sz w:val="26"/>
        </w:rPr>
        <w:t>Mục đích</w:t>
      </w:r>
      <w:r>
        <w:rPr>
          <w:i/>
          <w:spacing w:val="-1"/>
          <w:sz w:val="26"/>
        </w:rPr>
        <w:t xml:space="preserve"> </w:t>
      </w:r>
      <w:r>
        <w:rPr>
          <w:i/>
          <w:sz w:val="26"/>
        </w:rPr>
        <w:t>và</w:t>
      </w:r>
      <w:r>
        <w:rPr>
          <w:i/>
          <w:spacing w:val="-3"/>
          <w:sz w:val="26"/>
        </w:rPr>
        <w:t xml:space="preserve"> </w:t>
      </w:r>
      <w:r>
        <w:rPr>
          <w:i/>
          <w:sz w:val="26"/>
        </w:rPr>
        <w:t>nhiệm</w:t>
      </w:r>
      <w:r>
        <w:rPr>
          <w:i/>
          <w:spacing w:val="-3"/>
          <w:sz w:val="26"/>
        </w:rPr>
        <w:t xml:space="preserve"> </w:t>
      </w:r>
      <w:r>
        <w:rPr>
          <w:i/>
          <w:sz w:val="26"/>
        </w:rPr>
        <w:t>vụ</w:t>
      </w:r>
      <w:r>
        <w:rPr>
          <w:i/>
          <w:spacing w:val="-3"/>
          <w:sz w:val="26"/>
        </w:rPr>
        <w:t xml:space="preserve"> </w:t>
      </w:r>
      <w:r>
        <w:rPr>
          <w:i/>
          <w:sz w:val="26"/>
        </w:rPr>
        <w:t>của</w:t>
      </w:r>
      <w:r>
        <w:rPr>
          <w:i/>
          <w:spacing w:val="-1"/>
          <w:sz w:val="26"/>
        </w:rPr>
        <w:t xml:space="preserve"> </w:t>
      </w:r>
      <w:r>
        <w:rPr>
          <w:i/>
          <w:sz w:val="26"/>
        </w:rPr>
        <w:t>từng</w:t>
      </w:r>
      <w:r>
        <w:rPr>
          <w:i/>
          <w:spacing w:val="-3"/>
          <w:sz w:val="26"/>
        </w:rPr>
        <w:t xml:space="preserve"> </w:t>
      </w:r>
      <w:r>
        <w:rPr>
          <w:i/>
          <w:sz w:val="26"/>
        </w:rPr>
        <w:t>package :</w:t>
      </w:r>
    </w:p>
    <w:p w14:paraId="7CD08275" w14:textId="77777777" w:rsidR="003A0DD3" w:rsidRDefault="003A0DD3" w:rsidP="003A0DD3">
      <w:pPr>
        <w:pStyle w:val="BodyText"/>
        <w:spacing w:before="10" w:after="1"/>
        <w:rPr>
          <w:i/>
          <w:sz w:val="25"/>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4"/>
        <w:gridCol w:w="4546"/>
      </w:tblGrid>
      <w:tr w:rsidR="003A0DD3" w14:paraId="3995B900" w14:textId="77777777" w:rsidTr="005F47CA">
        <w:trPr>
          <w:trHeight w:val="897"/>
        </w:trPr>
        <w:tc>
          <w:tcPr>
            <w:tcW w:w="4534" w:type="dxa"/>
          </w:tcPr>
          <w:p w14:paraId="6629C1F4" w14:textId="77777777" w:rsidR="003A0DD3" w:rsidRPr="00E702C7" w:rsidRDefault="003A0DD3" w:rsidP="005F47CA">
            <w:pPr>
              <w:pStyle w:val="TableParagraph"/>
              <w:spacing w:before="1"/>
              <w:ind w:left="1743" w:right="1730"/>
              <w:jc w:val="center"/>
              <w:rPr>
                <w:sz w:val="26"/>
                <w:lang w:val="en-US"/>
              </w:rPr>
            </w:pPr>
            <w:r>
              <w:rPr>
                <w:sz w:val="26"/>
                <w:lang w:val="en-US"/>
              </w:rPr>
              <w:t>DAO</w:t>
            </w:r>
          </w:p>
        </w:tc>
        <w:tc>
          <w:tcPr>
            <w:tcW w:w="4546" w:type="dxa"/>
          </w:tcPr>
          <w:p w14:paraId="6B02ACCB" w14:textId="77777777" w:rsidR="003A0DD3" w:rsidRDefault="003A0DD3" w:rsidP="005F47CA">
            <w:pPr>
              <w:pStyle w:val="TableParagraph"/>
              <w:spacing w:before="1"/>
              <w:ind w:left="132" w:right="117"/>
              <w:jc w:val="center"/>
              <w:rPr>
                <w:sz w:val="26"/>
              </w:rPr>
            </w:pPr>
            <w:r>
              <w:rPr>
                <w:sz w:val="26"/>
              </w:rPr>
              <w:t>Điều</w:t>
            </w:r>
            <w:r>
              <w:rPr>
                <w:spacing w:val="-4"/>
                <w:sz w:val="26"/>
              </w:rPr>
              <w:t xml:space="preserve"> </w:t>
            </w:r>
            <w:r>
              <w:rPr>
                <w:sz w:val="26"/>
              </w:rPr>
              <w:t>khiển</w:t>
            </w:r>
            <w:r>
              <w:rPr>
                <w:spacing w:val="-1"/>
                <w:sz w:val="26"/>
              </w:rPr>
              <w:t xml:space="preserve"> </w:t>
            </w:r>
            <w:r>
              <w:rPr>
                <w:sz w:val="26"/>
              </w:rPr>
              <w:t>các</w:t>
            </w:r>
            <w:r>
              <w:rPr>
                <w:spacing w:val="-3"/>
                <w:sz w:val="26"/>
              </w:rPr>
              <w:t xml:space="preserve"> </w:t>
            </w:r>
            <w:r>
              <w:rPr>
                <w:sz w:val="26"/>
              </w:rPr>
              <w:t>thao</w:t>
            </w:r>
            <w:r>
              <w:rPr>
                <w:spacing w:val="-3"/>
                <w:sz w:val="26"/>
              </w:rPr>
              <w:t xml:space="preserve"> </w:t>
            </w:r>
            <w:r>
              <w:rPr>
                <w:sz w:val="26"/>
              </w:rPr>
              <w:t>tác</w:t>
            </w:r>
            <w:r>
              <w:rPr>
                <w:spacing w:val="-3"/>
                <w:sz w:val="26"/>
              </w:rPr>
              <w:t xml:space="preserve"> </w:t>
            </w:r>
            <w:r>
              <w:rPr>
                <w:sz w:val="26"/>
              </w:rPr>
              <w:t>từ</w:t>
            </w:r>
            <w:r>
              <w:rPr>
                <w:spacing w:val="-2"/>
                <w:sz w:val="26"/>
              </w:rPr>
              <w:t xml:space="preserve"> </w:t>
            </w:r>
            <w:r>
              <w:rPr>
                <w:sz w:val="26"/>
              </w:rPr>
              <w:t>người</w:t>
            </w:r>
            <w:r>
              <w:rPr>
                <w:spacing w:val="-2"/>
                <w:sz w:val="26"/>
              </w:rPr>
              <w:t xml:space="preserve"> </w:t>
            </w:r>
            <w:r>
              <w:rPr>
                <w:sz w:val="26"/>
              </w:rPr>
              <w:t>dùng</w:t>
            </w:r>
            <w:r>
              <w:rPr>
                <w:spacing w:val="-1"/>
                <w:sz w:val="26"/>
              </w:rPr>
              <w:t xml:space="preserve"> </w:t>
            </w:r>
            <w:r>
              <w:rPr>
                <w:sz w:val="26"/>
              </w:rPr>
              <w:t>để</w:t>
            </w:r>
            <w:r>
              <w:rPr>
                <w:spacing w:val="-62"/>
                <w:sz w:val="26"/>
              </w:rPr>
              <w:t xml:space="preserve"> </w:t>
            </w:r>
            <w:r>
              <w:rPr>
                <w:sz w:val="26"/>
              </w:rPr>
              <w:t>hiển</w:t>
            </w:r>
            <w:r>
              <w:rPr>
                <w:spacing w:val="-1"/>
                <w:sz w:val="26"/>
              </w:rPr>
              <w:t xml:space="preserve"> </w:t>
            </w:r>
            <w:r>
              <w:rPr>
                <w:sz w:val="26"/>
              </w:rPr>
              <w:t>thị, truy</w:t>
            </w:r>
            <w:r>
              <w:rPr>
                <w:spacing w:val="-1"/>
                <w:sz w:val="26"/>
              </w:rPr>
              <w:t xml:space="preserve"> </w:t>
            </w:r>
            <w:r>
              <w:rPr>
                <w:sz w:val="26"/>
              </w:rPr>
              <w:t>xuất</w:t>
            </w:r>
            <w:r>
              <w:rPr>
                <w:spacing w:val="-1"/>
                <w:sz w:val="26"/>
              </w:rPr>
              <w:t xml:space="preserve"> </w:t>
            </w:r>
            <w:r>
              <w:rPr>
                <w:sz w:val="26"/>
              </w:rPr>
              <w:t>hợp</w:t>
            </w:r>
            <w:r>
              <w:rPr>
                <w:spacing w:val="-3"/>
                <w:sz w:val="26"/>
              </w:rPr>
              <w:t xml:space="preserve"> </w:t>
            </w:r>
            <w:r>
              <w:rPr>
                <w:sz w:val="26"/>
              </w:rPr>
              <w:t>lí</w:t>
            </w:r>
            <w:r>
              <w:rPr>
                <w:spacing w:val="-1"/>
                <w:sz w:val="26"/>
              </w:rPr>
              <w:t xml:space="preserve"> </w:t>
            </w:r>
            <w:r>
              <w:rPr>
                <w:sz w:val="26"/>
              </w:rPr>
              <w:t>các</w:t>
            </w:r>
            <w:r>
              <w:rPr>
                <w:spacing w:val="-1"/>
                <w:sz w:val="26"/>
              </w:rPr>
              <w:t xml:space="preserve"> </w:t>
            </w:r>
            <w:r>
              <w:rPr>
                <w:sz w:val="26"/>
              </w:rPr>
              <w:t>cơ</w:t>
            </w:r>
            <w:r>
              <w:rPr>
                <w:spacing w:val="-2"/>
                <w:sz w:val="26"/>
              </w:rPr>
              <w:t xml:space="preserve"> </w:t>
            </w:r>
            <w:r>
              <w:rPr>
                <w:sz w:val="26"/>
              </w:rPr>
              <w:t>sở</w:t>
            </w:r>
            <w:r>
              <w:rPr>
                <w:spacing w:val="-2"/>
                <w:sz w:val="26"/>
              </w:rPr>
              <w:t xml:space="preserve"> </w:t>
            </w:r>
            <w:r>
              <w:rPr>
                <w:sz w:val="26"/>
              </w:rPr>
              <w:t>dữ</w:t>
            </w:r>
          </w:p>
          <w:p w14:paraId="60ABCAF3" w14:textId="77777777" w:rsidR="003A0DD3" w:rsidRDefault="003A0DD3" w:rsidP="005F47CA">
            <w:pPr>
              <w:pStyle w:val="TableParagraph"/>
              <w:spacing w:line="279" w:lineRule="exact"/>
              <w:ind w:left="129" w:right="117"/>
              <w:jc w:val="center"/>
              <w:rPr>
                <w:sz w:val="26"/>
              </w:rPr>
            </w:pPr>
            <w:r>
              <w:rPr>
                <w:sz w:val="26"/>
              </w:rPr>
              <w:t>liệu,...</w:t>
            </w:r>
          </w:p>
        </w:tc>
      </w:tr>
      <w:tr w:rsidR="003A0DD3" w14:paraId="71B9DD48" w14:textId="77777777" w:rsidTr="005F47CA">
        <w:trPr>
          <w:trHeight w:val="297"/>
        </w:trPr>
        <w:tc>
          <w:tcPr>
            <w:tcW w:w="4534" w:type="dxa"/>
          </w:tcPr>
          <w:p w14:paraId="3FE6FDFB" w14:textId="77777777" w:rsidR="003A0DD3" w:rsidRPr="00E702C7" w:rsidRDefault="003A0DD3" w:rsidP="005F47CA">
            <w:pPr>
              <w:pStyle w:val="TableParagraph"/>
              <w:spacing w:line="278" w:lineRule="exact"/>
              <w:ind w:left="1743" w:right="1728"/>
              <w:jc w:val="center"/>
              <w:rPr>
                <w:sz w:val="26"/>
                <w:lang w:val="en-US"/>
              </w:rPr>
            </w:pPr>
            <w:r>
              <w:rPr>
                <w:sz w:val="26"/>
                <w:lang w:val="en-US"/>
              </w:rPr>
              <w:t>GUI</w:t>
            </w:r>
          </w:p>
        </w:tc>
        <w:tc>
          <w:tcPr>
            <w:tcW w:w="4546" w:type="dxa"/>
          </w:tcPr>
          <w:p w14:paraId="1BAA5CE1" w14:textId="77777777" w:rsidR="003A0DD3" w:rsidRDefault="003A0DD3" w:rsidP="005F47CA">
            <w:pPr>
              <w:pStyle w:val="TableParagraph"/>
              <w:spacing w:line="278" w:lineRule="exact"/>
              <w:ind w:left="1266"/>
              <w:rPr>
                <w:sz w:val="26"/>
              </w:rPr>
            </w:pPr>
            <w:r>
              <w:rPr>
                <w:sz w:val="26"/>
              </w:rPr>
              <w:t>tạo</w:t>
            </w:r>
            <w:r>
              <w:rPr>
                <w:spacing w:val="-2"/>
                <w:sz w:val="26"/>
              </w:rPr>
              <w:t xml:space="preserve"> </w:t>
            </w:r>
            <w:r>
              <w:rPr>
                <w:sz w:val="26"/>
              </w:rPr>
              <w:t>ra</w:t>
            </w:r>
            <w:r>
              <w:rPr>
                <w:spacing w:val="-1"/>
                <w:sz w:val="26"/>
              </w:rPr>
              <w:t xml:space="preserve"> </w:t>
            </w:r>
            <w:r>
              <w:rPr>
                <w:sz w:val="26"/>
              </w:rPr>
              <w:t>các</w:t>
            </w:r>
            <w:r>
              <w:rPr>
                <w:spacing w:val="-3"/>
                <w:sz w:val="26"/>
              </w:rPr>
              <w:t xml:space="preserve"> </w:t>
            </w:r>
            <w:r>
              <w:rPr>
                <w:sz w:val="26"/>
              </w:rPr>
              <w:t>giao</w:t>
            </w:r>
            <w:r>
              <w:rPr>
                <w:spacing w:val="-1"/>
                <w:sz w:val="26"/>
              </w:rPr>
              <w:t xml:space="preserve"> </w:t>
            </w:r>
            <w:r>
              <w:rPr>
                <w:sz w:val="26"/>
              </w:rPr>
              <w:t>diện</w:t>
            </w:r>
          </w:p>
        </w:tc>
      </w:tr>
      <w:tr w:rsidR="003A0DD3" w14:paraId="406EA7F9" w14:textId="77777777" w:rsidTr="005F47CA">
        <w:trPr>
          <w:trHeight w:val="598"/>
        </w:trPr>
        <w:tc>
          <w:tcPr>
            <w:tcW w:w="4534" w:type="dxa"/>
          </w:tcPr>
          <w:p w14:paraId="026B002E" w14:textId="77777777" w:rsidR="003A0DD3" w:rsidRDefault="003A0DD3" w:rsidP="005F47CA">
            <w:pPr>
              <w:pStyle w:val="TableParagraph"/>
              <w:spacing w:before="1"/>
              <w:ind w:left="1743" w:right="1730"/>
              <w:jc w:val="center"/>
              <w:rPr>
                <w:sz w:val="26"/>
              </w:rPr>
            </w:pPr>
            <w:r>
              <w:rPr>
                <w:sz w:val="26"/>
              </w:rPr>
              <w:t>model</w:t>
            </w:r>
          </w:p>
        </w:tc>
        <w:tc>
          <w:tcPr>
            <w:tcW w:w="4546" w:type="dxa"/>
          </w:tcPr>
          <w:p w14:paraId="5DF2A346" w14:textId="77777777" w:rsidR="003A0DD3" w:rsidRDefault="003A0DD3" w:rsidP="005F47CA">
            <w:pPr>
              <w:pStyle w:val="TableParagraph"/>
              <w:spacing w:line="298" w:lineRule="exact"/>
              <w:ind w:left="1194" w:right="79" w:hanging="1096"/>
              <w:rPr>
                <w:sz w:val="26"/>
              </w:rPr>
            </w:pPr>
            <w:r>
              <w:rPr>
                <w:sz w:val="26"/>
              </w:rPr>
              <w:t>tạo</w:t>
            </w:r>
            <w:r>
              <w:rPr>
                <w:spacing w:val="-2"/>
                <w:sz w:val="26"/>
              </w:rPr>
              <w:t xml:space="preserve"> </w:t>
            </w:r>
            <w:r>
              <w:rPr>
                <w:sz w:val="26"/>
              </w:rPr>
              <w:t>ra</w:t>
            </w:r>
            <w:r>
              <w:rPr>
                <w:spacing w:val="-1"/>
                <w:sz w:val="26"/>
              </w:rPr>
              <w:t xml:space="preserve"> </w:t>
            </w:r>
            <w:r>
              <w:rPr>
                <w:sz w:val="26"/>
              </w:rPr>
              <w:t>các</w:t>
            </w:r>
            <w:r>
              <w:rPr>
                <w:spacing w:val="-3"/>
                <w:sz w:val="26"/>
              </w:rPr>
              <w:t xml:space="preserve"> </w:t>
            </w:r>
            <w:r>
              <w:rPr>
                <w:sz w:val="26"/>
              </w:rPr>
              <w:t>đối</w:t>
            </w:r>
            <w:r>
              <w:rPr>
                <w:spacing w:val="-2"/>
                <w:sz w:val="26"/>
              </w:rPr>
              <w:t xml:space="preserve"> </w:t>
            </w:r>
            <w:r>
              <w:rPr>
                <w:sz w:val="26"/>
              </w:rPr>
              <w:t>tượng</w:t>
            </w:r>
            <w:r>
              <w:rPr>
                <w:spacing w:val="-2"/>
                <w:sz w:val="26"/>
              </w:rPr>
              <w:t xml:space="preserve"> </w:t>
            </w:r>
            <w:r>
              <w:rPr>
                <w:sz w:val="26"/>
              </w:rPr>
              <w:t>và</w:t>
            </w:r>
            <w:r>
              <w:rPr>
                <w:spacing w:val="-3"/>
                <w:sz w:val="26"/>
              </w:rPr>
              <w:t xml:space="preserve"> </w:t>
            </w:r>
            <w:r>
              <w:rPr>
                <w:sz w:val="26"/>
              </w:rPr>
              <w:t>trực tiếp</w:t>
            </w:r>
            <w:r>
              <w:rPr>
                <w:spacing w:val="-4"/>
                <w:sz w:val="26"/>
              </w:rPr>
              <w:t xml:space="preserve"> </w:t>
            </w:r>
            <w:r>
              <w:rPr>
                <w:sz w:val="26"/>
              </w:rPr>
              <w:t>tương</w:t>
            </w:r>
            <w:r>
              <w:rPr>
                <w:spacing w:val="-2"/>
                <w:sz w:val="26"/>
              </w:rPr>
              <w:t xml:space="preserve"> </w:t>
            </w:r>
            <w:r>
              <w:rPr>
                <w:sz w:val="26"/>
              </w:rPr>
              <w:t>tác</w:t>
            </w:r>
            <w:r>
              <w:rPr>
                <w:spacing w:val="-62"/>
                <w:sz w:val="26"/>
              </w:rPr>
              <w:t xml:space="preserve"> </w:t>
            </w:r>
            <w:r>
              <w:rPr>
                <w:sz w:val="26"/>
              </w:rPr>
              <w:t>với</w:t>
            </w:r>
            <w:r>
              <w:rPr>
                <w:spacing w:val="-3"/>
                <w:sz w:val="26"/>
              </w:rPr>
              <w:t xml:space="preserve"> </w:t>
            </w:r>
            <w:r>
              <w:rPr>
                <w:sz w:val="26"/>
              </w:rPr>
              <w:t>các</w:t>
            </w:r>
            <w:r>
              <w:rPr>
                <w:spacing w:val="1"/>
                <w:sz w:val="26"/>
              </w:rPr>
              <w:t xml:space="preserve"> </w:t>
            </w:r>
            <w:r>
              <w:rPr>
                <w:sz w:val="26"/>
              </w:rPr>
              <w:t>cơ sở</w:t>
            </w:r>
            <w:r>
              <w:rPr>
                <w:spacing w:val="-1"/>
                <w:sz w:val="26"/>
              </w:rPr>
              <w:t xml:space="preserve"> </w:t>
            </w:r>
            <w:r>
              <w:rPr>
                <w:sz w:val="26"/>
              </w:rPr>
              <w:t>dữ liệu</w:t>
            </w:r>
          </w:p>
        </w:tc>
      </w:tr>
    </w:tbl>
    <w:p w14:paraId="702EC961" w14:textId="77777777" w:rsidR="003A0DD3" w:rsidRDefault="003A0DD3" w:rsidP="003A0DD3">
      <w:pPr>
        <w:spacing w:line="298" w:lineRule="exact"/>
        <w:rPr>
          <w:sz w:val="26"/>
        </w:rPr>
        <w:sectPr w:rsidR="003A0DD3" w:rsidSect="00F53647">
          <w:pgSz w:w="11910" w:h="16840"/>
          <w:pgMar w:top="720" w:right="720" w:bottom="720" w:left="720" w:header="732" w:footer="1068" w:gutter="0"/>
          <w:cols w:space="720"/>
          <w:docGrid w:linePitch="299"/>
        </w:sectPr>
      </w:pPr>
    </w:p>
    <w:p w14:paraId="4DF08AD8" w14:textId="77777777" w:rsidR="003A0DD3" w:rsidRDefault="003A0DD3" w:rsidP="003A0DD3">
      <w:pPr>
        <w:pStyle w:val="BodyText"/>
        <w:rPr>
          <w:i/>
          <w:sz w:val="20"/>
        </w:rPr>
      </w:pPr>
    </w:p>
    <w:p w14:paraId="4E42ABF7" w14:textId="77777777" w:rsidR="003A0DD3" w:rsidRDefault="003A0DD3" w:rsidP="00F53647">
      <w:pPr>
        <w:pStyle w:val="Heading2"/>
        <w:numPr>
          <w:ilvl w:val="1"/>
          <w:numId w:val="21"/>
        </w:numPr>
        <w:tabs>
          <w:tab w:val="left" w:pos="1132"/>
        </w:tabs>
        <w:spacing w:before="90"/>
      </w:pPr>
      <w:bookmarkStart w:id="88" w:name="_Toc167262694"/>
      <w:bookmarkStart w:id="89" w:name="_Toc167875556"/>
      <w:r>
        <w:t>Thiết</w:t>
      </w:r>
      <w:r>
        <w:rPr>
          <w:spacing w:val="-3"/>
        </w:rPr>
        <w:t xml:space="preserve"> </w:t>
      </w:r>
      <w:r>
        <w:t>kế</w:t>
      </w:r>
      <w:r>
        <w:rPr>
          <w:spacing w:val="-3"/>
        </w:rPr>
        <w:t xml:space="preserve"> </w:t>
      </w:r>
      <w:r>
        <w:t>cơ</w:t>
      </w:r>
      <w:r>
        <w:rPr>
          <w:spacing w:val="-2"/>
        </w:rPr>
        <w:t xml:space="preserve"> </w:t>
      </w:r>
      <w:r>
        <w:t>sở</w:t>
      </w:r>
      <w:r>
        <w:rPr>
          <w:spacing w:val="-2"/>
        </w:rPr>
        <w:t xml:space="preserve"> </w:t>
      </w:r>
      <w:r>
        <w:t>dữ</w:t>
      </w:r>
      <w:r>
        <w:rPr>
          <w:spacing w:val="-2"/>
        </w:rPr>
        <w:t xml:space="preserve"> </w:t>
      </w:r>
      <w:r>
        <w:t>liệu</w:t>
      </w:r>
      <w:bookmarkEnd w:id="88"/>
      <w:bookmarkEnd w:id="89"/>
    </w:p>
    <w:p w14:paraId="6ECBFE84" w14:textId="77777777" w:rsidR="003A0DD3" w:rsidRDefault="003A0DD3" w:rsidP="003A0DD3">
      <w:pPr>
        <w:pStyle w:val="BodyText"/>
        <w:spacing w:before="241"/>
        <w:ind w:left="424"/>
      </w:pPr>
      <w:r>
        <w:t>Sơ đồ</w:t>
      </w:r>
      <w:r>
        <w:rPr>
          <w:spacing w:val="-3"/>
        </w:rPr>
        <w:t xml:space="preserve"> </w:t>
      </w:r>
      <w:r>
        <w:t>quan</w:t>
      </w:r>
      <w:r>
        <w:rPr>
          <w:spacing w:val="-1"/>
        </w:rPr>
        <w:t xml:space="preserve"> </w:t>
      </w:r>
      <w:r>
        <w:t>hệ giữa</w:t>
      </w:r>
      <w:r>
        <w:rPr>
          <w:spacing w:val="-2"/>
        </w:rPr>
        <w:t xml:space="preserve"> </w:t>
      </w:r>
      <w:r>
        <w:t>các bảng</w:t>
      </w:r>
      <w:r>
        <w:rPr>
          <w:spacing w:val="-2"/>
        </w:rPr>
        <w:t xml:space="preserve"> </w:t>
      </w:r>
      <w:r>
        <w:t>:</w:t>
      </w:r>
    </w:p>
    <w:p w14:paraId="22EFFB5A" w14:textId="77777777" w:rsidR="003A0DD3" w:rsidRDefault="003A0DD3" w:rsidP="003A0DD3">
      <w:pPr>
        <w:pStyle w:val="BodyText"/>
        <w:rPr>
          <w:sz w:val="20"/>
        </w:rPr>
      </w:pPr>
    </w:p>
    <w:p w14:paraId="6B8A66A9" w14:textId="77777777" w:rsidR="003A0DD3" w:rsidRDefault="003A0DD3" w:rsidP="003A0DD3">
      <w:pPr>
        <w:pStyle w:val="BodyText"/>
        <w:spacing w:before="8"/>
        <w:rPr>
          <w:sz w:val="10"/>
        </w:rPr>
      </w:pPr>
      <w:r>
        <w:rPr>
          <w:noProof/>
        </w:rPr>
        <w:drawing>
          <wp:anchor distT="0" distB="0" distL="0" distR="0" simplePos="0" relativeHeight="251658241" behindDoc="0" locked="0" layoutInCell="1" allowOverlap="1" wp14:anchorId="2BEA04FF" wp14:editId="61786F28">
            <wp:simplePos x="0" y="0"/>
            <wp:positionH relativeFrom="page">
              <wp:posOffset>1102995</wp:posOffset>
            </wp:positionH>
            <wp:positionV relativeFrom="paragraph">
              <wp:posOffset>104775</wp:posOffset>
            </wp:positionV>
            <wp:extent cx="5710555" cy="2620645"/>
            <wp:effectExtent l="0" t="0" r="4445" b="825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10555" cy="2620645"/>
                    </a:xfrm>
                    <a:prstGeom prst="rect">
                      <a:avLst/>
                    </a:prstGeom>
                  </pic:spPr>
                </pic:pic>
              </a:graphicData>
            </a:graphic>
            <wp14:sizeRelH relativeFrom="margin">
              <wp14:pctWidth>0</wp14:pctWidth>
            </wp14:sizeRelH>
          </wp:anchor>
        </w:drawing>
      </w:r>
    </w:p>
    <w:p w14:paraId="37915FB9" w14:textId="77777777" w:rsidR="003A0DD3" w:rsidRDefault="003A0DD3" w:rsidP="003A0DD3">
      <w:pPr>
        <w:pStyle w:val="BodyText"/>
        <w:rPr>
          <w:sz w:val="28"/>
        </w:rPr>
      </w:pPr>
    </w:p>
    <w:p w14:paraId="5F121FA3" w14:textId="77777777" w:rsidR="003A0DD3" w:rsidRDefault="003A0DD3" w:rsidP="003A0DD3">
      <w:pPr>
        <w:pStyle w:val="BodyText"/>
        <w:rPr>
          <w:sz w:val="28"/>
        </w:rPr>
      </w:pPr>
    </w:p>
    <w:p w14:paraId="55548B7A" w14:textId="77777777" w:rsidR="003A0DD3" w:rsidRDefault="003A0DD3" w:rsidP="003A0DD3">
      <w:pPr>
        <w:pStyle w:val="BodyText"/>
        <w:spacing w:before="5"/>
        <w:rPr>
          <w:sz w:val="23"/>
        </w:rPr>
      </w:pPr>
    </w:p>
    <w:p w14:paraId="2777AA4D" w14:textId="77777777" w:rsidR="003A0DD3" w:rsidRDefault="003A0DD3" w:rsidP="003A0DD3">
      <w:pPr>
        <w:spacing w:before="1" w:after="60"/>
        <w:ind w:left="424"/>
        <w:rPr>
          <w:i/>
          <w:sz w:val="26"/>
        </w:rPr>
      </w:pPr>
      <w:r>
        <w:rPr>
          <w:i/>
          <w:sz w:val="26"/>
        </w:rPr>
        <w:t>Đặc</w:t>
      </w:r>
      <w:r>
        <w:rPr>
          <w:i/>
          <w:spacing w:val="-2"/>
          <w:sz w:val="26"/>
        </w:rPr>
        <w:t xml:space="preserve"> </w:t>
      </w:r>
      <w:r>
        <w:rPr>
          <w:i/>
          <w:sz w:val="26"/>
        </w:rPr>
        <w:t>tả dữ</w:t>
      </w:r>
      <w:r>
        <w:rPr>
          <w:i/>
          <w:spacing w:val="-3"/>
          <w:sz w:val="26"/>
        </w:rPr>
        <w:t xml:space="preserve"> </w:t>
      </w:r>
      <w:r>
        <w:rPr>
          <w:i/>
          <w:sz w:val="26"/>
        </w:rPr>
        <w:t>dữ liệu</w:t>
      </w:r>
      <w:r>
        <w:rPr>
          <w:i/>
          <w:spacing w:val="-3"/>
          <w:sz w:val="26"/>
        </w:rPr>
        <w:t xml:space="preserve"> </w:t>
      </w:r>
      <w:r>
        <w:rPr>
          <w:i/>
          <w:sz w:val="26"/>
        </w:rPr>
        <w:t>cho</w:t>
      </w:r>
      <w:r>
        <w:rPr>
          <w:i/>
          <w:spacing w:val="-2"/>
          <w:sz w:val="26"/>
        </w:rPr>
        <w:t xml:space="preserve"> </w:t>
      </w:r>
      <w:r>
        <w:rPr>
          <w:i/>
          <w:sz w:val="26"/>
        </w:rPr>
        <w:t>bảng</w:t>
      </w:r>
      <w:r>
        <w:rPr>
          <w:i/>
          <w:sz w:val="26"/>
          <w:lang w:val="en-US"/>
        </w:rPr>
        <w:t xml:space="preserve"> Products</w:t>
      </w:r>
      <w:r>
        <w:rPr>
          <w:i/>
          <w:sz w:val="26"/>
        </w:rPr>
        <w:t>:</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6"/>
        <w:gridCol w:w="1560"/>
        <w:gridCol w:w="1558"/>
        <w:gridCol w:w="1260"/>
        <w:gridCol w:w="2070"/>
        <w:gridCol w:w="1436"/>
      </w:tblGrid>
      <w:tr w:rsidR="003A0DD3" w14:paraId="6C747563" w14:textId="77777777" w:rsidTr="005F47CA">
        <w:trPr>
          <w:trHeight w:val="552"/>
        </w:trPr>
        <w:tc>
          <w:tcPr>
            <w:tcW w:w="1556" w:type="dxa"/>
            <w:shd w:val="clear" w:color="auto" w:fill="4371C3"/>
          </w:tcPr>
          <w:p w14:paraId="34CD23CA"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560" w:type="dxa"/>
            <w:shd w:val="clear" w:color="auto" w:fill="4371C3"/>
          </w:tcPr>
          <w:p w14:paraId="3CE2D1BA"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558" w:type="dxa"/>
            <w:shd w:val="clear" w:color="auto" w:fill="4371C3"/>
          </w:tcPr>
          <w:p w14:paraId="6494A223" w14:textId="77777777" w:rsidR="003A0DD3" w:rsidRDefault="003A0DD3" w:rsidP="005F47CA">
            <w:pPr>
              <w:pStyle w:val="TableParagraph"/>
              <w:rPr>
                <w:sz w:val="24"/>
              </w:rPr>
            </w:pPr>
            <w:r>
              <w:rPr>
                <w:color w:val="FFFFFF"/>
                <w:sz w:val="24"/>
              </w:rPr>
              <w:t>Kích</w:t>
            </w:r>
            <w:r>
              <w:rPr>
                <w:color w:val="FFFFFF"/>
                <w:spacing w:val="-1"/>
                <w:sz w:val="24"/>
              </w:rPr>
              <w:t xml:space="preserve"> </w:t>
            </w:r>
            <w:r>
              <w:rPr>
                <w:color w:val="FFFFFF"/>
                <w:sz w:val="24"/>
              </w:rPr>
              <w:t>thước</w:t>
            </w:r>
          </w:p>
        </w:tc>
        <w:tc>
          <w:tcPr>
            <w:tcW w:w="1260" w:type="dxa"/>
            <w:shd w:val="clear" w:color="auto" w:fill="4371C3"/>
          </w:tcPr>
          <w:p w14:paraId="351D0330" w14:textId="77777777" w:rsidR="003A0DD3" w:rsidRDefault="003A0DD3" w:rsidP="005F47CA">
            <w:pPr>
              <w:pStyle w:val="TableParagraph"/>
              <w:spacing w:line="270" w:lineRule="atLeast"/>
              <w:ind w:right="86"/>
              <w:rPr>
                <w:sz w:val="24"/>
              </w:rPr>
            </w:pPr>
            <w:r>
              <w:rPr>
                <w:color w:val="FFFFFF"/>
                <w:sz w:val="24"/>
              </w:rPr>
              <w:t>Ràng buộc</w:t>
            </w:r>
            <w:r>
              <w:rPr>
                <w:color w:val="FFFFFF"/>
                <w:spacing w:val="-57"/>
                <w:sz w:val="24"/>
              </w:rPr>
              <w:t xml:space="preserve"> </w:t>
            </w:r>
            <w:r>
              <w:rPr>
                <w:color w:val="FFFFFF"/>
                <w:sz w:val="24"/>
              </w:rPr>
              <w:t>toàn vẹn</w:t>
            </w:r>
          </w:p>
        </w:tc>
        <w:tc>
          <w:tcPr>
            <w:tcW w:w="2070" w:type="dxa"/>
            <w:shd w:val="clear" w:color="auto" w:fill="4371C3"/>
          </w:tcPr>
          <w:p w14:paraId="3510268C"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436" w:type="dxa"/>
            <w:shd w:val="clear" w:color="auto" w:fill="4371C3"/>
          </w:tcPr>
          <w:p w14:paraId="47A3A818" w14:textId="77777777" w:rsidR="003A0DD3" w:rsidRDefault="003A0DD3" w:rsidP="005F47CA">
            <w:pPr>
              <w:pStyle w:val="TableParagraph"/>
              <w:rPr>
                <w:sz w:val="24"/>
              </w:rPr>
            </w:pPr>
            <w:r>
              <w:rPr>
                <w:color w:val="FFFFFF"/>
                <w:sz w:val="24"/>
              </w:rPr>
              <w:t>Ghi</w:t>
            </w:r>
            <w:r>
              <w:rPr>
                <w:color w:val="FFFFFF"/>
                <w:spacing w:val="-2"/>
                <w:sz w:val="24"/>
              </w:rPr>
              <w:t xml:space="preserve"> </w:t>
            </w:r>
            <w:r>
              <w:rPr>
                <w:color w:val="FFFFFF"/>
                <w:sz w:val="24"/>
              </w:rPr>
              <w:t>chú</w:t>
            </w:r>
          </w:p>
        </w:tc>
      </w:tr>
      <w:tr w:rsidR="003A0DD3" w14:paraId="6CFD036C" w14:textId="77777777" w:rsidTr="005F47CA">
        <w:trPr>
          <w:trHeight w:val="552"/>
        </w:trPr>
        <w:tc>
          <w:tcPr>
            <w:tcW w:w="1556" w:type="dxa"/>
          </w:tcPr>
          <w:p w14:paraId="4AC83A8B" w14:textId="77777777" w:rsidR="003A0DD3" w:rsidRDefault="003A0DD3" w:rsidP="005F47CA">
            <w:pPr>
              <w:pStyle w:val="TableParagraph"/>
              <w:rPr>
                <w:b/>
                <w:sz w:val="24"/>
              </w:rPr>
            </w:pPr>
            <w:r>
              <w:rPr>
                <w:b/>
                <w:sz w:val="24"/>
                <w:u w:val="single"/>
                <w:lang w:val="en-US"/>
              </w:rPr>
              <w:t>Product</w:t>
            </w:r>
            <w:r>
              <w:rPr>
                <w:b/>
                <w:sz w:val="24"/>
                <w:u w:val="single"/>
              </w:rPr>
              <w:t>ID</w:t>
            </w:r>
          </w:p>
        </w:tc>
        <w:tc>
          <w:tcPr>
            <w:tcW w:w="1560" w:type="dxa"/>
          </w:tcPr>
          <w:p w14:paraId="7E7ACFC4" w14:textId="77777777" w:rsidR="003A0DD3" w:rsidRPr="00E702C7" w:rsidRDefault="003A0DD3" w:rsidP="005F47CA">
            <w:pPr>
              <w:pStyle w:val="TableParagraph"/>
              <w:rPr>
                <w:sz w:val="24"/>
                <w:lang w:val="en-US"/>
              </w:rPr>
            </w:pPr>
            <w:proofErr w:type="spellStart"/>
            <w:proofErr w:type="gramStart"/>
            <w:r>
              <w:rPr>
                <w:sz w:val="24"/>
                <w:lang w:val="en-US"/>
              </w:rPr>
              <w:t>Nvarchar</w:t>
            </w:r>
            <w:proofErr w:type="spellEnd"/>
            <w:r>
              <w:rPr>
                <w:sz w:val="24"/>
                <w:lang w:val="en-US"/>
              </w:rPr>
              <w:t>(</w:t>
            </w:r>
            <w:proofErr w:type="gramEnd"/>
            <w:r>
              <w:rPr>
                <w:sz w:val="24"/>
                <w:lang w:val="en-US"/>
              </w:rPr>
              <w:t>50)</w:t>
            </w:r>
          </w:p>
        </w:tc>
        <w:tc>
          <w:tcPr>
            <w:tcW w:w="1558" w:type="dxa"/>
          </w:tcPr>
          <w:p w14:paraId="48819A46" w14:textId="77777777" w:rsidR="003A0DD3" w:rsidRDefault="003A0DD3" w:rsidP="005F47CA">
            <w:pPr>
              <w:pStyle w:val="TableParagraph"/>
              <w:ind w:left="0"/>
              <w:rPr>
                <w:sz w:val="24"/>
              </w:rPr>
            </w:pPr>
          </w:p>
        </w:tc>
        <w:tc>
          <w:tcPr>
            <w:tcW w:w="1260" w:type="dxa"/>
          </w:tcPr>
          <w:p w14:paraId="2F0843E0" w14:textId="77777777" w:rsidR="003A0DD3" w:rsidRDefault="003A0DD3" w:rsidP="005F47CA">
            <w:pPr>
              <w:pStyle w:val="TableParagraph"/>
              <w:spacing w:line="270" w:lineRule="atLeast"/>
              <w:ind w:right="586"/>
              <w:rPr>
                <w:sz w:val="24"/>
              </w:rPr>
            </w:pPr>
            <w:r>
              <w:rPr>
                <w:sz w:val="24"/>
              </w:rPr>
              <w:t>Khóa</w:t>
            </w:r>
            <w:r>
              <w:rPr>
                <w:spacing w:val="-57"/>
                <w:sz w:val="24"/>
              </w:rPr>
              <w:t xml:space="preserve"> </w:t>
            </w:r>
            <w:r>
              <w:rPr>
                <w:sz w:val="24"/>
              </w:rPr>
              <w:t>chính</w:t>
            </w:r>
          </w:p>
        </w:tc>
        <w:tc>
          <w:tcPr>
            <w:tcW w:w="2070" w:type="dxa"/>
          </w:tcPr>
          <w:p w14:paraId="6B20B70C" w14:textId="77777777" w:rsidR="003A0DD3" w:rsidRPr="00E702C7"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436" w:type="dxa"/>
          </w:tcPr>
          <w:p w14:paraId="611B3CEC" w14:textId="77777777" w:rsidR="003A0DD3" w:rsidRDefault="003A0DD3" w:rsidP="005F47CA">
            <w:pPr>
              <w:pStyle w:val="TableParagraph"/>
              <w:ind w:left="0"/>
              <w:rPr>
                <w:sz w:val="24"/>
              </w:rPr>
            </w:pPr>
          </w:p>
        </w:tc>
      </w:tr>
      <w:tr w:rsidR="003A0DD3" w14:paraId="0B72E583" w14:textId="77777777" w:rsidTr="005F47CA">
        <w:trPr>
          <w:trHeight w:val="275"/>
        </w:trPr>
        <w:tc>
          <w:tcPr>
            <w:tcW w:w="1556" w:type="dxa"/>
            <w:shd w:val="clear" w:color="auto" w:fill="B3C5E6"/>
          </w:tcPr>
          <w:p w14:paraId="41793055" w14:textId="77777777" w:rsidR="003A0DD3" w:rsidRPr="00E702C7" w:rsidRDefault="003A0DD3" w:rsidP="005F47CA">
            <w:pPr>
              <w:pStyle w:val="TableParagraph"/>
              <w:spacing w:line="256" w:lineRule="exact"/>
              <w:rPr>
                <w:sz w:val="24"/>
                <w:lang w:val="en-US"/>
              </w:rPr>
            </w:pPr>
            <w:proofErr w:type="spellStart"/>
            <w:r>
              <w:rPr>
                <w:sz w:val="24"/>
                <w:lang w:val="en-US"/>
              </w:rPr>
              <w:t>Productname</w:t>
            </w:r>
            <w:proofErr w:type="spellEnd"/>
          </w:p>
        </w:tc>
        <w:tc>
          <w:tcPr>
            <w:tcW w:w="1560" w:type="dxa"/>
            <w:shd w:val="clear" w:color="auto" w:fill="B3C5E6"/>
          </w:tcPr>
          <w:p w14:paraId="61400E82" w14:textId="77777777" w:rsidR="003A0DD3" w:rsidRDefault="003A0DD3" w:rsidP="005F47CA">
            <w:pPr>
              <w:pStyle w:val="TableParagraph"/>
              <w:spacing w:line="256" w:lineRule="exact"/>
              <w:rPr>
                <w:sz w:val="24"/>
              </w:rPr>
            </w:pPr>
            <w:proofErr w:type="spellStart"/>
            <w:proofErr w:type="gramStart"/>
            <w:r>
              <w:rPr>
                <w:sz w:val="24"/>
                <w:lang w:val="en-US"/>
              </w:rPr>
              <w:t>Nvarchar</w:t>
            </w:r>
            <w:proofErr w:type="spellEnd"/>
            <w:r>
              <w:rPr>
                <w:sz w:val="24"/>
                <w:lang w:val="en-US"/>
              </w:rPr>
              <w:t>(</w:t>
            </w:r>
            <w:proofErr w:type="gramEnd"/>
            <w:r>
              <w:rPr>
                <w:sz w:val="24"/>
                <w:lang w:val="en-US"/>
              </w:rPr>
              <w:t>255)</w:t>
            </w:r>
          </w:p>
        </w:tc>
        <w:tc>
          <w:tcPr>
            <w:tcW w:w="1558" w:type="dxa"/>
            <w:shd w:val="clear" w:color="auto" w:fill="B3C5E6"/>
          </w:tcPr>
          <w:p w14:paraId="71798510" w14:textId="77777777" w:rsidR="003A0DD3" w:rsidRDefault="003A0DD3" w:rsidP="005F47CA">
            <w:pPr>
              <w:pStyle w:val="TableParagraph"/>
              <w:spacing w:line="256" w:lineRule="exact"/>
              <w:rPr>
                <w:sz w:val="24"/>
              </w:rPr>
            </w:pPr>
          </w:p>
        </w:tc>
        <w:tc>
          <w:tcPr>
            <w:tcW w:w="1260" w:type="dxa"/>
            <w:shd w:val="clear" w:color="auto" w:fill="B3C5E6"/>
          </w:tcPr>
          <w:p w14:paraId="5DF2AFF8" w14:textId="77777777" w:rsidR="003A0DD3" w:rsidRDefault="003A0DD3" w:rsidP="005F47CA">
            <w:pPr>
              <w:pStyle w:val="TableParagraph"/>
              <w:ind w:left="0"/>
              <w:rPr>
                <w:sz w:val="20"/>
              </w:rPr>
            </w:pPr>
          </w:p>
        </w:tc>
        <w:tc>
          <w:tcPr>
            <w:tcW w:w="2070" w:type="dxa"/>
            <w:shd w:val="clear" w:color="auto" w:fill="B3C5E6"/>
          </w:tcPr>
          <w:p w14:paraId="4255B25B" w14:textId="77777777" w:rsidR="003A0DD3" w:rsidRDefault="003A0DD3" w:rsidP="005F47CA">
            <w:pPr>
              <w:pStyle w:val="TableParagraph"/>
              <w:spacing w:line="256" w:lineRule="exact"/>
              <w:rPr>
                <w:sz w:val="24"/>
              </w:rPr>
            </w:pPr>
            <w:r>
              <w:rPr>
                <w:sz w:val="24"/>
              </w:rPr>
              <w:t>Văn</w:t>
            </w:r>
            <w:r>
              <w:rPr>
                <w:spacing w:val="-1"/>
                <w:sz w:val="24"/>
              </w:rPr>
              <w:t xml:space="preserve"> </w:t>
            </w:r>
            <w:r>
              <w:rPr>
                <w:sz w:val="24"/>
              </w:rPr>
              <w:t>bản</w:t>
            </w:r>
          </w:p>
        </w:tc>
        <w:tc>
          <w:tcPr>
            <w:tcW w:w="1436" w:type="dxa"/>
            <w:shd w:val="clear" w:color="auto" w:fill="B3C5E6"/>
          </w:tcPr>
          <w:p w14:paraId="6CA83129" w14:textId="77777777" w:rsidR="003A0DD3" w:rsidRDefault="003A0DD3" w:rsidP="005F47CA">
            <w:pPr>
              <w:pStyle w:val="TableParagraph"/>
              <w:ind w:left="0"/>
              <w:rPr>
                <w:sz w:val="20"/>
              </w:rPr>
            </w:pPr>
          </w:p>
        </w:tc>
      </w:tr>
      <w:tr w:rsidR="003A0DD3" w14:paraId="0CAB55BC" w14:textId="77777777" w:rsidTr="005F47CA">
        <w:trPr>
          <w:trHeight w:val="276"/>
        </w:trPr>
        <w:tc>
          <w:tcPr>
            <w:tcW w:w="1556" w:type="dxa"/>
          </w:tcPr>
          <w:p w14:paraId="51DB908E" w14:textId="77777777" w:rsidR="003A0DD3" w:rsidRDefault="003A0DD3" w:rsidP="005F47CA">
            <w:pPr>
              <w:pStyle w:val="TableParagraph"/>
              <w:spacing w:line="256" w:lineRule="exact"/>
              <w:rPr>
                <w:sz w:val="24"/>
              </w:rPr>
            </w:pPr>
            <w:r w:rsidRPr="00EF0EB1">
              <w:rPr>
                <w:sz w:val="24"/>
              </w:rPr>
              <w:t>ProductUnit</w:t>
            </w:r>
          </w:p>
        </w:tc>
        <w:tc>
          <w:tcPr>
            <w:tcW w:w="1560" w:type="dxa"/>
          </w:tcPr>
          <w:p w14:paraId="6F4579BD" w14:textId="77777777" w:rsidR="003A0DD3" w:rsidRDefault="003A0DD3" w:rsidP="005F47CA">
            <w:pPr>
              <w:pStyle w:val="TableParagraph"/>
              <w:spacing w:line="256" w:lineRule="exact"/>
              <w:rPr>
                <w:sz w:val="24"/>
              </w:rPr>
            </w:pPr>
            <w:r>
              <w:rPr>
                <w:sz w:val="24"/>
              </w:rPr>
              <w:t>Nvarchar(50)</w:t>
            </w:r>
          </w:p>
        </w:tc>
        <w:tc>
          <w:tcPr>
            <w:tcW w:w="1558" w:type="dxa"/>
          </w:tcPr>
          <w:p w14:paraId="575C45EA" w14:textId="77777777" w:rsidR="003A0DD3" w:rsidRDefault="003A0DD3" w:rsidP="005F47CA">
            <w:pPr>
              <w:pStyle w:val="TableParagraph"/>
              <w:spacing w:line="256" w:lineRule="exact"/>
              <w:rPr>
                <w:sz w:val="24"/>
              </w:rPr>
            </w:pPr>
          </w:p>
        </w:tc>
        <w:tc>
          <w:tcPr>
            <w:tcW w:w="1260" w:type="dxa"/>
          </w:tcPr>
          <w:p w14:paraId="09F2FE66" w14:textId="77777777" w:rsidR="003A0DD3" w:rsidRDefault="003A0DD3" w:rsidP="005F47CA">
            <w:pPr>
              <w:pStyle w:val="TableParagraph"/>
              <w:ind w:left="0"/>
              <w:rPr>
                <w:sz w:val="20"/>
              </w:rPr>
            </w:pPr>
          </w:p>
        </w:tc>
        <w:tc>
          <w:tcPr>
            <w:tcW w:w="2070" w:type="dxa"/>
          </w:tcPr>
          <w:p w14:paraId="4A16411B" w14:textId="77777777" w:rsidR="003A0DD3" w:rsidRDefault="003A0DD3" w:rsidP="005F47CA">
            <w:pPr>
              <w:pStyle w:val="TableParagraph"/>
              <w:spacing w:line="256" w:lineRule="exact"/>
              <w:rPr>
                <w:sz w:val="24"/>
              </w:rPr>
            </w:pPr>
            <w:r>
              <w:rPr>
                <w:sz w:val="24"/>
              </w:rPr>
              <w:t>Văn</w:t>
            </w:r>
            <w:r>
              <w:rPr>
                <w:spacing w:val="-1"/>
                <w:sz w:val="24"/>
              </w:rPr>
              <w:t xml:space="preserve"> </w:t>
            </w:r>
            <w:r>
              <w:rPr>
                <w:sz w:val="24"/>
              </w:rPr>
              <w:t>bản</w:t>
            </w:r>
          </w:p>
        </w:tc>
        <w:tc>
          <w:tcPr>
            <w:tcW w:w="1436" w:type="dxa"/>
          </w:tcPr>
          <w:p w14:paraId="52CC8F89" w14:textId="77777777" w:rsidR="003A0DD3" w:rsidRDefault="003A0DD3" w:rsidP="005F47CA">
            <w:pPr>
              <w:pStyle w:val="TableParagraph"/>
              <w:ind w:left="0"/>
              <w:rPr>
                <w:sz w:val="20"/>
              </w:rPr>
            </w:pPr>
          </w:p>
        </w:tc>
      </w:tr>
      <w:tr w:rsidR="003A0DD3" w14:paraId="7305640C" w14:textId="77777777" w:rsidTr="005F47CA">
        <w:trPr>
          <w:trHeight w:val="276"/>
        </w:trPr>
        <w:tc>
          <w:tcPr>
            <w:tcW w:w="1556" w:type="dxa"/>
            <w:shd w:val="clear" w:color="auto" w:fill="B3C5E6"/>
          </w:tcPr>
          <w:p w14:paraId="2404D468" w14:textId="77777777" w:rsidR="003A0DD3" w:rsidRDefault="003A0DD3" w:rsidP="005F47CA">
            <w:pPr>
              <w:pStyle w:val="TableParagraph"/>
              <w:spacing w:line="256" w:lineRule="exact"/>
              <w:rPr>
                <w:sz w:val="24"/>
              </w:rPr>
            </w:pPr>
            <w:r w:rsidRPr="00EF0EB1">
              <w:rPr>
                <w:sz w:val="24"/>
              </w:rPr>
              <w:t>SupplierID</w:t>
            </w:r>
          </w:p>
        </w:tc>
        <w:tc>
          <w:tcPr>
            <w:tcW w:w="1560" w:type="dxa"/>
            <w:shd w:val="clear" w:color="auto" w:fill="B3C5E6"/>
          </w:tcPr>
          <w:p w14:paraId="68555BB7" w14:textId="77777777" w:rsidR="003A0DD3" w:rsidRDefault="003A0DD3" w:rsidP="005F47CA">
            <w:pPr>
              <w:pStyle w:val="TableParagraph"/>
              <w:spacing w:line="256" w:lineRule="exact"/>
              <w:rPr>
                <w:sz w:val="24"/>
              </w:rPr>
            </w:pPr>
            <w:r w:rsidRPr="00EF0EB1">
              <w:rPr>
                <w:sz w:val="24"/>
              </w:rPr>
              <w:t>nvarchar(50)</w:t>
            </w:r>
          </w:p>
        </w:tc>
        <w:tc>
          <w:tcPr>
            <w:tcW w:w="1558" w:type="dxa"/>
            <w:shd w:val="clear" w:color="auto" w:fill="B3C5E6"/>
          </w:tcPr>
          <w:p w14:paraId="2DAC75B1" w14:textId="77777777" w:rsidR="003A0DD3" w:rsidRDefault="003A0DD3" w:rsidP="005F47CA">
            <w:pPr>
              <w:pStyle w:val="TableParagraph"/>
              <w:ind w:left="0"/>
              <w:rPr>
                <w:sz w:val="20"/>
              </w:rPr>
            </w:pPr>
          </w:p>
        </w:tc>
        <w:tc>
          <w:tcPr>
            <w:tcW w:w="1260" w:type="dxa"/>
            <w:shd w:val="clear" w:color="auto" w:fill="B3C5E6"/>
          </w:tcPr>
          <w:p w14:paraId="4C2BC497" w14:textId="77777777" w:rsidR="003A0DD3" w:rsidRPr="00E31E37" w:rsidRDefault="003A0DD3" w:rsidP="005F47CA">
            <w:pPr>
              <w:pStyle w:val="TableParagraph"/>
              <w:ind w:left="0"/>
              <w:rPr>
                <w:sz w:val="20"/>
                <w:lang w:val="en-US"/>
              </w:rPr>
            </w:pPr>
            <w:proofErr w:type="spellStart"/>
            <w:r>
              <w:rPr>
                <w:sz w:val="20"/>
                <w:lang w:val="en-US"/>
              </w:rPr>
              <w:t>Khóa</w:t>
            </w:r>
            <w:proofErr w:type="spellEnd"/>
            <w:r>
              <w:rPr>
                <w:sz w:val="20"/>
                <w:lang w:val="en-US"/>
              </w:rPr>
              <w:t xml:space="preserve"> </w:t>
            </w:r>
            <w:proofErr w:type="spellStart"/>
            <w:r>
              <w:rPr>
                <w:sz w:val="20"/>
                <w:lang w:val="en-US"/>
              </w:rPr>
              <w:t>ngoại</w:t>
            </w:r>
            <w:proofErr w:type="spellEnd"/>
            <w:r>
              <w:rPr>
                <w:sz w:val="20"/>
                <w:lang w:val="en-US"/>
              </w:rPr>
              <w:t xml:space="preserve"> </w:t>
            </w:r>
            <w:proofErr w:type="spellStart"/>
            <w:r>
              <w:rPr>
                <w:sz w:val="20"/>
                <w:lang w:val="en-US"/>
              </w:rPr>
              <w:t>tham</w:t>
            </w:r>
            <w:proofErr w:type="spellEnd"/>
            <w:r>
              <w:rPr>
                <w:sz w:val="20"/>
                <w:lang w:val="en-US"/>
              </w:rPr>
              <w:t xml:space="preserve"> </w:t>
            </w:r>
            <w:proofErr w:type="spellStart"/>
            <w:r>
              <w:rPr>
                <w:sz w:val="20"/>
                <w:lang w:val="en-US"/>
              </w:rPr>
              <w:t>chiếu</w:t>
            </w:r>
            <w:proofErr w:type="spellEnd"/>
            <w:r>
              <w:rPr>
                <w:sz w:val="20"/>
                <w:lang w:val="en-US"/>
              </w:rPr>
              <w:t xml:space="preserve"> </w:t>
            </w:r>
            <w:proofErr w:type="spellStart"/>
            <w:r>
              <w:rPr>
                <w:sz w:val="20"/>
                <w:lang w:val="en-US"/>
              </w:rPr>
              <w:t>từ</w:t>
            </w:r>
            <w:proofErr w:type="spellEnd"/>
            <w:r>
              <w:rPr>
                <w:sz w:val="20"/>
                <w:lang w:val="en-US"/>
              </w:rPr>
              <w:t xml:space="preserve"> </w:t>
            </w:r>
            <w:proofErr w:type="spellStart"/>
            <w:r>
              <w:rPr>
                <w:sz w:val="20"/>
                <w:lang w:val="en-US"/>
              </w:rPr>
              <w:t>bảng</w:t>
            </w:r>
            <w:proofErr w:type="spellEnd"/>
            <w:r>
              <w:rPr>
                <w:sz w:val="20"/>
                <w:lang w:val="en-US"/>
              </w:rPr>
              <w:t xml:space="preserve"> Suppliers</w:t>
            </w:r>
          </w:p>
        </w:tc>
        <w:tc>
          <w:tcPr>
            <w:tcW w:w="2070" w:type="dxa"/>
            <w:shd w:val="clear" w:color="auto" w:fill="B3C5E6"/>
          </w:tcPr>
          <w:p w14:paraId="4621C506" w14:textId="77777777" w:rsidR="003A0DD3" w:rsidRPr="00EF0EB1" w:rsidRDefault="003A0DD3" w:rsidP="005F47CA">
            <w:pPr>
              <w:pStyle w:val="TableParagraph"/>
              <w:spacing w:line="256" w:lineRule="exact"/>
              <w:rPr>
                <w:sz w:val="24"/>
                <w:lang w:val="en-US"/>
              </w:rPr>
            </w:pPr>
            <w:r>
              <w:rPr>
                <w:sz w:val="24"/>
                <w:lang w:val="en-US"/>
              </w:rPr>
              <w:t xml:space="preserve">Văn </w:t>
            </w:r>
            <w:proofErr w:type="spellStart"/>
            <w:r>
              <w:rPr>
                <w:sz w:val="24"/>
                <w:lang w:val="en-US"/>
              </w:rPr>
              <w:t>bản</w:t>
            </w:r>
            <w:proofErr w:type="spellEnd"/>
          </w:p>
        </w:tc>
        <w:tc>
          <w:tcPr>
            <w:tcW w:w="1436" w:type="dxa"/>
            <w:shd w:val="clear" w:color="auto" w:fill="B3C5E6"/>
          </w:tcPr>
          <w:p w14:paraId="18904DCD" w14:textId="77777777" w:rsidR="003A0DD3" w:rsidRDefault="003A0DD3" w:rsidP="005F47CA">
            <w:pPr>
              <w:pStyle w:val="TableParagraph"/>
              <w:ind w:left="0"/>
              <w:rPr>
                <w:sz w:val="20"/>
              </w:rPr>
            </w:pPr>
          </w:p>
        </w:tc>
      </w:tr>
      <w:tr w:rsidR="003A0DD3" w14:paraId="6418DD13" w14:textId="77777777" w:rsidTr="005F47CA">
        <w:trPr>
          <w:trHeight w:val="276"/>
        </w:trPr>
        <w:tc>
          <w:tcPr>
            <w:tcW w:w="1556" w:type="dxa"/>
          </w:tcPr>
          <w:p w14:paraId="30DC1181" w14:textId="77777777" w:rsidR="003A0DD3" w:rsidRDefault="003A0DD3" w:rsidP="005F47CA">
            <w:pPr>
              <w:pStyle w:val="TableParagraph"/>
              <w:spacing w:line="256" w:lineRule="exact"/>
              <w:rPr>
                <w:sz w:val="24"/>
              </w:rPr>
            </w:pPr>
            <w:r w:rsidRPr="00EF0EB1">
              <w:rPr>
                <w:sz w:val="24"/>
              </w:rPr>
              <w:t>UpdateTime</w:t>
            </w:r>
          </w:p>
        </w:tc>
        <w:tc>
          <w:tcPr>
            <w:tcW w:w="1560" w:type="dxa"/>
          </w:tcPr>
          <w:p w14:paraId="05984022" w14:textId="77777777" w:rsidR="003A0DD3" w:rsidRDefault="003A0DD3" w:rsidP="005F47CA">
            <w:pPr>
              <w:pStyle w:val="TableParagraph"/>
              <w:spacing w:line="256" w:lineRule="exact"/>
              <w:rPr>
                <w:sz w:val="24"/>
              </w:rPr>
            </w:pPr>
            <w:r w:rsidRPr="00EF0EB1">
              <w:rPr>
                <w:sz w:val="24"/>
              </w:rPr>
              <w:t>datetime</w:t>
            </w:r>
          </w:p>
        </w:tc>
        <w:tc>
          <w:tcPr>
            <w:tcW w:w="1558" w:type="dxa"/>
          </w:tcPr>
          <w:p w14:paraId="3CE109A8" w14:textId="77777777" w:rsidR="003A0DD3" w:rsidRDefault="003A0DD3" w:rsidP="005F47CA">
            <w:pPr>
              <w:pStyle w:val="TableParagraph"/>
              <w:spacing w:line="256" w:lineRule="exact"/>
              <w:rPr>
                <w:sz w:val="24"/>
              </w:rPr>
            </w:pPr>
          </w:p>
        </w:tc>
        <w:tc>
          <w:tcPr>
            <w:tcW w:w="1260" w:type="dxa"/>
          </w:tcPr>
          <w:p w14:paraId="203C3971" w14:textId="77777777" w:rsidR="003A0DD3" w:rsidRDefault="003A0DD3" w:rsidP="005F47CA">
            <w:pPr>
              <w:pStyle w:val="TableParagraph"/>
              <w:ind w:left="0"/>
              <w:rPr>
                <w:sz w:val="20"/>
              </w:rPr>
            </w:pPr>
          </w:p>
        </w:tc>
        <w:tc>
          <w:tcPr>
            <w:tcW w:w="2070" w:type="dxa"/>
          </w:tcPr>
          <w:p w14:paraId="41745B7F" w14:textId="77777777" w:rsidR="003A0DD3" w:rsidRPr="00EF0EB1" w:rsidRDefault="003A0DD3" w:rsidP="005F47CA">
            <w:pPr>
              <w:pStyle w:val="TableParagraph"/>
              <w:spacing w:line="256" w:lineRule="exact"/>
              <w:rPr>
                <w:sz w:val="24"/>
                <w:lang w:val="en-US"/>
              </w:rPr>
            </w:pPr>
            <w:r>
              <w:rPr>
                <w:sz w:val="24"/>
              </w:rPr>
              <w:t>Ngày</w:t>
            </w:r>
            <w:r>
              <w:rPr>
                <w:spacing w:val="-1"/>
                <w:sz w:val="24"/>
              </w:rPr>
              <w:t xml:space="preserve"> </w:t>
            </w:r>
            <w:r>
              <w:rPr>
                <w:sz w:val="24"/>
              </w:rPr>
              <w:t>tháng</w:t>
            </w:r>
            <w:r>
              <w:rPr>
                <w:spacing w:val="-2"/>
                <w:sz w:val="24"/>
              </w:rPr>
              <w:t xml:space="preserve"> </w:t>
            </w:r>
            <w:r>
              <w:rPr>
                <w:sz w:val="24"/>
              </w:rPr>
              <w:t>năm</w:t>
            </w:r>
          </w:p>
        </w:tc>
        <w:tc>
          <w:tcPr>
            <w:tcW w:w="1436" w:type="dxa"/>
          </w:tcPr>
          <w:p w14:paraId="27E700DD" w14:textId="77777777" w:rsidR="003A0DD3" w:rsidRDefault="003A0DD3" w:rsidP="005F47CA">
            <w:pPr>
              <w:pStyle w:val="TableParagraph"/>
              <w:ind w:left="0"/>
              <w:rPr>
                <w:sz w:val="20"/>
              </w:rPr>
            </w:pPr>
          </w:p>
        </w:tc>
      </w:tr>
      <w:tr w:rsidR="003A0DD3" w14:paraId="1B738ECB" w14:textId="77777777" w:rsidTr="005F47CA">
        <w:trPr>
          <w:trHeight w:val="276"/>
        </w:trPr>
        <w:tc>
          <w:tcPr>
            <w:tcW w:w="1556" w:type="dxa"/>
            <w:shd w:val="clear" w:color="auto" w:fill="B8CCE4" w:themeFill="accent1" w:themeFillTint="66"/>
          </w:tcPr>
          <w:p w14:paraId="28E603FC" w14:textId="77777777" w:rsidR="003A0DD3" w:rsidRPr="00EF0EB1" w:rsidRDefault="003A0DD3" w:rsidP="005F47CA">
            <w:pPr>
              <w:pStyle w:val="TableParagraph"/>
              <w:spacing w:line="256" w:lineRule="exact"/>
              <w:rPr>
                <w:sz w:val="24"/>
              </w:rPr>
            </w:pPr>
            <w:r w:rsidRPr="00EF0EB1">
              <w:rPr>
                <w:sz w:val="24"/>
              </w:rPr>
              <w:t>UpdateBy</w:t>
            </w:r>
          </w:p>
        </w:tc>
        <w:tc>
          <w:tcPr>
            <w:tcW w:w="1560" w:type="dxa"/>
            <w:shd w:val="clear" w:color="auto" w:fill="B8CCE4" w:themeFill="accent1" w:themeFillTint="66"/>
          </w:tcPr>
          <w:p w14:paraId="1B33AB79" w14:textId="77777777" w:rsidR="003A0DD3" w:rsidRPr="00EF0EB1" w:rsidRDefault="003A0DD3" w:rsidP="005F47CA">
            <w:pPr>
              <w:pStyle w:val="TableParagraph"/>
              <w:spacing w:line="256" w:lineRule="exact"/>
              <w:rPr>
                <w:sz w:val="24"/>
              </w:rPr>
            </w:pPr>
            <w:r w:rsidRPr="00EF0EB1">
              <w:rPr>
                <w:sz w:val="24"/>
              </w:rPr>
              <w:t>nvarchar(50)</w:t>
            </w:r>
          </w:p>
        </w:tc>
        <w:tc>
          <w:tcPr>
            <w:tcW w:w="1558" w:type="dxa"/>
            <w:shd w:val="clear" w:color="auto" w:fill="B8CCE4" w:themeFill="accent1" w:themeFillTint="66"/>
          </w:tcPr>
          <w:p w14:paraId="2845FB07" w14:textId="77777777" w:rsidR="003A0DD3" w:rsidRDefault="003A0DD3" w:rsidP="005F47CA">
            <w:pPr>
              <w:pStyle w:val="TableParagraph"/>
              <w:spacing w:line="256" w:lineRule="exact"/>
              <w:rPr>
                <w:sz w:val="24"/>
              </w:rPr>
            </w:pPr>
          </w:p>
        </w:tc>
        <w:tc>
          <w:tcPr>
            <w:tcW w:w="1260" w:type="dxa"/>
            <w:shd w:val="clear" w:color="auto" w:fill="B8CCE4" w:themeFill="accent1" w:themeFillTint="66"/>
          </w:tcPr>
          <w:p w14:paraId="1FBC0C9E" w14:textId="77777777" w:rsidR="003A0DD3" w:rsidRDefault="003A0DD3" w:rsidP="005F47CA">
            <w:pPr>
              <w:pStyle w:val="TableParagraph"/>
              <w:ind w:left="0"/>
              <w:rPr>
                <w:sz w:val="20"/>
              </w:rPr>
            </w:pPr>
          </w:p>
        </w:tc>
        <w:tc>
          <w:tcPr>
            <w:tcW w:w="2070" w:type="dxa"/>
            <w:shd w:val="clear" w:color="auto" w:fill="B8CCE4" w:themeFill="accent1" w:themeFillTint="66"/>
          </w:tcPr>
          <w:p w14:paraId="0C3CD168" w14:textId="77777777" w:rsidR="003A0DD3" w:rsidRDefault="003A0DD3" w:rsidP="005F47CA">
            <w:pPr>
              <w:pStyle w:val="TableParagraph"/>
              <w:spacing w:line="256" w:lineRule="exact"/>
              <w:rPr>
                <w:sz w:val="24"/>
                <w:lang w:val="en-US"/>
              </w:rPr>
            </w:pPr>
            <w:r>
              <w:rPr>
                <w:sz w:val="24"/>
                <w:lang w:val="en-US"/>
              </w:rPr>
              <w:t xml:space="preserve">Văn </w:t>
            </w:r>
            <w:proofErr w:type="spellStart"/>
            <w:r>
              <w:rPr>
                <w:sz w:val="24"/>
                <w:lang w:val="en-US"/>
              </w:rPr>
              <w:t>bản</w:t>
            </w:r>
            <w:proofErr w:type="spellEnd"/>
          </w:p>
        </w:tc>
        <w:tc>
          <w:tcPr>
            <w:tcW w:w="1436" w:type="dxa"/>
            <w:shd w:val="clear" w:color="auto" w:fill="B8CCE4" w:themeFill="accent1" w:themeFillTint="66"/>
          </w:tcPr>
          <w:p w14:paraId="143A4B9D" w14:textId="77777777" w:rsidR="003A0DD3" w:rsidRDefault="003A0DD3" w:rsidP="005F47CA">
            <w:pPr>
              <w:pStyle w:val="TableParagraph"/>
              <w:ind w:left="0"/>
              <w:rPr>
                <w:sz w:val="20"/>
              </w:rPr>
            </w:pPr>
          </w:p>
        </w:tc>
      </w:tr>
    </w:tbl>
    <w:p w14:paraId="3B39C389" w14:textId="77777777" w:rsidR="003A0DD3" w:rsidRDefault="003A0DD3" w:rsidP="003A0DD3">
      <w:pPr>
        <w:pStyle w:val="BodyText"/>
        <w:spacing w:before="9"/>
        <w:rPr>
          <w:i/>
          <w:sz w:val="28"/>
        </w:rPr>
      </w:pPr>
    </w:p>
    <w:p w14:paraId="320F24AE" w14:textId="77777777" w:rsidR="003A0DD3" w:rsidRDefault="003A0DD3" w:rsidP="003A0DD3">
      <w:pPr>
        <w:spacing w:after="58"/>
        <w:ind w:left="424"/>
        <w:rPr>
          <w:i/>
          <w:sz w:val="26"/>
        </w:rPr>
      </w:pPr>
      <w:r>
        <w:rPr>
          <w:i/>
          <w:sz w:val="26"/>
        </w:rPr>
        <w:t>Đặc</w:t>
      </w:r>
      <w:r>
        <w:rPr>
          <w:i/>
          <w:spacing w:val="-2"/>
          <w:sz w:val="26"/>
        </w:rPr>
        <w:t xml:space="preserve"> </w:t>
      </w:r>
      <w:r>
        <w:rPr>
          <w:i/>
          <w:sz w:val="26"/>
        </w:rPr>
        <w:t>tả</w:t>
      </w:r>
      <w:r>
        <w:rPr>
          <w:i/>
          <w:spacing w:val="-1"/>
          <w:sz w:val="26"/>
        </w:rPr>
        <w:t xml:space="preserve"> </w:t>
      </w:r>
      <w:r>
        <w:rPr>
          <w:i/>
          <w:sz w:val="26"/>
        </w:rPr>
        <w:t>dữ</w:t>
      </w:r>
      <w:r>
        <w:rPr>
          <w:i/>
          <w:spacing w:val="-2"/>
          <w:sz w:val="26"/>
        </w:rPr>
        <w:t xml:space="preserve"> </w:t>
      </w:r>
      <w:r>
        <w:rPr>
          <w:i/>
          <w:sz w:val="26"/>
        </w:rPr>
        <w:t>dữ</w:t>
      </w:r>
      <w:r>
        <w:rPr>
          <w:i/>
          <w:spacing w:val="-1"/>
          <w:sz w:val="26"/>
        </w:rPr>
        <w:t xml:space="preserve"> </w:t>
      </w:r>
      <w:r>
        <w:rPr>
          <w:i/>
          <w:sz w:val="26"/>
        </w:rPr>
        <w:t>liệu</w:t>
      </w:r>
      <w:r>
        <w:rPr>
          <w:i/>
          <w:spacing w:val="-2"/>
          <w:sz w:val="26"/>
        </w:rPr>
        <w:t xml:space="preserve"> </w:t>
      </w:r>
      <w:r>
        <w:rPr>
          <w:i/>
          <w:sz w:val="26"/>
        </w:rPr>
        <w:t>cho</w:t>
      </w:r>
      <w:r>
        <w:rPr>
          <w:i/>
          <w:spacing w:val="-3"/>
          <w:sz w:val="26"/>
        </w:rPr>
        <w:t xml:space="preserve"> </w:t>
      </w:r>
      <w:r>
        <w:rPr>
          <w:i/>
          <w:sz w:val="26"/>
        </w:rPr>
        <w:t>bảng</w:t>
      </w:r>
      <w:r>
        <w:rPr>
          <w:i/>
          <w:sz w:val="26"/>
          <w:lang w:val="en-US"/>
        </w:rPr>
        <w:t xml:space="preserve"> Customer</w:t>
      </w:r>
      <w:r>
        <w:rPr>
          <w:i/>
          <w:sz w:val="26"/>
        </w:rPr>
        <w:t>:</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1620"/>
        <w:gridCol w:w="1260"/>
        <w:gridCol w:w="1530"/>
        <w:gridCol w:w="1946"/>
        <w:gridCol w:w="1166"/>
      </w:tblGrid>
      <w:tr w:rsidR="003A0DD3" w14:paraId="735E48A8" w14:textId="77777777" w:rsidTr="005F47CA">
        <w:trPr>
          <w:trHeight w:val="552"/>
        </w:trPr>
        <w:tc>
          <w:tcPr>
            <w:tcW w:w="1918" w:type="dxa"/>
            <w:shd w:val="clear" w:color="auto" w:fill="4371C3"/>
          </w:tcPr>
          <w:p w14:paraId="09FEECBF"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620" w:type="dxa"/>
            <w:shd w:val="clear" w:color="auto" w:fill="4371C3"/>
          </w:tcPr>
          <w:p w14:paraId="13CD2472"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260" w:type="dxa"/>
            <w:shd w:val="clear" w:color="auto" w:fill="4371C3"/>
          </w:tcPr>
          <w:p w14:paraId="3FFBE0B6" w14:textId="77777777" w:rsidR="003A0DD3" w:rsidRDefault="003A0DD3" w:rsidP="005F47CA">
            <w:pPr>
              <w:pStyle w:val="TableParagraph"/>
              <w:rPr>
                <w:sz w:val="24"/>
              </w:rPr>
            </w:pPr>
            <w:r>
              <w:rPr>
                <w:color w:val="FFFFFF"/>
                <w:sz w:val="24"/>
              </w:rPr>
              <w:t>Kích</w:t>
            </w:r>
            <w:r>
              <w:rPr>
                <w:color w:val="FFFFFF"/>
                <w:spacing w:val="-1"/>
                <w:sz w:val="24"/>
              </w:rPr>
              <w:t xml:space="preserve"> </w:t>
            </w:r>
            <w:r>
              <w:rPr>
                <w:color w:val="FFFFFF"/>
                <w:sz w:val="24"/>
              </w:rPr>
              <w:t>thước</w:t>
            </w:r>
          </w:p>
        </w:tc>
        <w:tc>
          <w:tcPr>
            <w:tcW w:w="1530" w:type="dxa"/>
            <w:shd w:val="clear" w:color="auto" w:fill="4371C3"/>
          </w:tcPr>
          <w:p w14:paraId="3CE881E8" w14:textId="77777777" w:rsidR="003A0DD3" w:rsidRDefault="003A0DD3" w:rsidP="005F47CA">
            <w:pPr>
              <w:pStyle w:val="TableParagraph"/>
              <w:spacing w:line="270" w:lineRule="atLeast"/>
              <w:ind w:right="382"/>
              <w:rPr>
                <w:sz w:val="24"/>
              </w:rPr>
            </w:pPr>
            <w:r>
              <w:rPr>
                <w:color w:val="FFFFFF"/>
                <w:sz w:val="24"/>
              </w:rPr>
              <w:t>Rằng buộc</w:t>
            </w:r>
            <w:r>
              <w:rPr>
                <w:color w:val="FFFFFF"/>
                <w:spacing w:val="-57"/>
                <w:sz w:val="24"/>
              </w:rPr>
              <w:t xml:space="preserve"> </w:t>
            </w:r>
            <w:r>
              <w:rPr>
                <w:color w:val="FFFFFF"/>
                <w:sz w:val="24"/>
              </w:rPr>
              <w:t>toàn vẹn</w:t>
            </w:r>
          </w:p>
        </w:tc>
        <w:tc>
          <w:tcPr>
            <w:tcW w:w="1946" w:type="dxa"/>
            <w:shd w:val="clear" w:color="auto" w:fill="4371C3"/>
          </w:tcPr>
          <w:p w14:paraId="3ECC6850"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166" w:type="dxa"/>
            <w:shd w:val="clear" w:color="auto" w:fill="4371C3"/>
          </w:tcPr>
          <w:p w14:paraId="42CAA665" w14:textId="77777777" w:rsidR="003A0DD3" w:rsidRDefault="003A0DD3" w:rsidP="005F47CA">
            <w:pPr>
              <w:pStyle w:val="TableParagraph"/>
              <w:rPr>
                <w:sz w:val="24"/>
              </w:rPr>
            </w:pPr>
            <w:r>
              <w:rPr>
                <w:color w:val="FFFFFF"/>
                <w:sz w:val="24"/>
              </w:rPr>
              <w:t>Ghi</w:t>
            </w:r>
            <w:r>
              <w:rPr>
                <w:color w:val="FFFFFF"/>
                <w:spacing w:val="-2"/>
                <w:sz w:val="24"/>
              </w:rPr>
              <w:t xml:space="preserve"> </w:t>
            </w:r>
            <w:r>
              <w:rPr>
                <w:color w:val="FFFFFF"/>
                <w:sz w:val="24"/>
              </w:rPr>
              <w:t>chú</w:t>
            </w:r>
          </w:p>
        </w:tc>
      </w:tr>
      <w:tr w:rsidR="003A0DD3" w14:paraId="644ADEE7" w14:textId="77777777" w:rsidTr="005F47CA">
        <w:trPr>
          <w:trHeight w:val="275"/>
        </w:trPr>
        <w:tc>
          <w:tcPr>
            <w:tcW w:w="1918" w:type="dxa"/>
          </w:tcPr>
          <w:p w14:paraId="03163851" w14:textId="77777777" w:rsidR="003A0DD3" w:rsidRPr="00E31E37" w:rsidRDefault="003A0DD3" w:rsidP="005F47CA">
            <w:pPr>
              <w:pStyle w:val="TableParagraph"/>
              <w:spacing w:line="256" w:lineRule="exact"/>
              <w:rPr>
                <w:b/>
                <w:sz w:val="24"/>
                <w:lang w:val="en-US"/>
              </w:rPr>
            </w:pPr>
            <w:proofErr w:type="spellStart"/>
            <w:r w:rsidRPr="00E31E37">
              <w:rPr>
                <w:b/>
                <w:sz w:val="24"/>
                <w:lang w:val="en-US"/>
              </w:rPr>
              <w:t>CustomerID</w:t>
            </w:r>
            <w:proofErr w:type="spellEnd"/>
          </w:p>
        </w:tc>
        <w:tc>
          <w:tcPr>
            <w:tcW w:w="1620" w:type="dxa"/>
          </w:tcPr>
          <w:p w14:paraId="067B2278" w14:textId="77777777" w:rsidR="003A0DD3" w:rsidRDefault="003A0DD3" w:rsidP="005F47CA">
            <w:pPr>
              <w:pStyle w:val="TableParagraph"/>
              <w:spacing w:line="256" w:lineRule="exact"/>
              <w:rPr>
                <w:sz w:val="24"/>
              </w:rPr>
            </w:pPr>
            <w:r w:rsidRPr="00E31E37">
              <w:rPr>
                <w:sz w:val="24"/>
              </w:rPr>
              <w:t>nvarchar(50)</w:t>
            </w:r>
          </w:p>
        </w:tc>
        <w:tc>
          <w:tcPr>
            <w:tcW w:w="1260" w:type="dxa"/>
          </w:tcPr>
          <w:p w14:paraId="3CE5FB10" w14:textId="77777777" w:rsidR="003A0DD3" w:rsidRDefault="003A0DD3" w:rsidP="005F47CA">
            <w:pPr>
              <w:pStyle w:val="TableParagraph"/>
              <w:ind w:left="0"/>
              <w:rPr>
                <w:sz w:val="20"/>
              </w:rPr>
            </w:pPr>
          </w:p>
        </w:tc>
        <w:tc>
          <w:tcPr>
            <w:tcW w:w="1530" w:type="dxa"/>
          </w:tcPr>
          <w:p w14:paraId="5DDD5863" w14:textId="77777777" w:rsidR="003A0DD3" w:rsidRDefault="003A0DD3" w:rsidP="005F47CA">
            <w:pPr>
              <w:pStyle w:val="TableParagraph"/>
              <w:spacing w:line="256" w:lineRule="exact"/>
              <w:rPr>
                <w:sz w:val="24"/>
              </w:rPr>
            </w:pPr>
            <w:r>
              <w:rPr>
                <w:sz w:val="24"/>
              </w:rPr>
              <w:t>Khóa</w:t>
            </w:r>
            <w:r>
              <w:rPr>
                <w:spacing w:val="-2"/>
                <w:sz w:val="24"/>
              </w:rPr>
              <w:t xml:space="preserve"> </w:t>
            </w:r>
            <w:r>
              <w:rPr>
                <w:sz w:val="24"/>
              </w:rPr>
              <w:t>chính</w:t>
            </w:r>
          </w:p>
        </w:tc>
        <w:tc>
          <w:tcPr>
            <w:tcW w:w="1946" w:type="dxa"/>
          </w:tcPr>
          <w:p w14:paraId="0F94B8BE" w14:textId="77777777" w:rsidR="003A0DD3" w:rsidRPr="00E31E37" w:rsidRDefault="003A0DD3" w:rsidP="005F47CA">
            <w:pPr>
              <w:pStyle w:val="TableParagraph"/>
              <w:spacing w:line="256" w:lineRule="exact"/>
              <w:rPr>
                <w:sz w:val="24"/>
                <w:lang w:val="en-US"/>
              </w:rPr>
            </w:pPr>
            <w:r>
              <w:rPr>
                <w:sz w:val="24"/>
                <w:lang w:val="en-US"/>
              </w:rPr>
              <w:t xml:space="preserve">Văn </w:t>
            </w:r>
            <w:proofErr w:type="spellStart"/>
            <w:r>
              <w:rPr>
                <w:sz w:val="24"/>
                <w:lang w:val="en-US"/>
              </w:rPr>
              <w:t>bản</w:t>
            </w:r>
            <w:proofErr w:type="spellEnd"/>
          </w:p>
        </w:tc>
        <w:tc>
          <w:tcPr>
            <w:tcW w:w="1166" w:type="dxa"/>
          </w:tcPr>
          <w:p w14:paraId="577FFE47" w14:textId="77777777" w:rsidR="003A0DD3" w:rsidRDefault="003A0DD3" w:rsidP="005F47CA">
            <w:pPr>
              <w:pStyle w:val="TableParagraph"/>
              <w:ind w:left="0"/>
              <w:rPr>
                <w:sz w:val="20"/>
              </w:rPr>
            </w:pPr>
          </w:p>
        </w:tc>
      </w:tr>
      <w:tr w:rsidR="003A0DD3" w14:paraId="23C0D773" w14:textId="77777777" w:rsidTr="005F47CA">
        <w:trPr>
          <w:trHeight w:val="435"/>
        </w:trPr>
        <w:tc>
          <w:tcPr>
            <w:tcW w:w="1918" w:type="dxa"/>
            <w:shd w:val="clear" w:color="auto" w:fill="8DA9DA"/>
          </w:tcPr>
          <w:p w14:paraId="27564073" w14:textId="77777777" w:rsidR="003A0DD3" w:rsidRDefault="003A0DD3" w:rsidP="005F47CA">
            <w:pPr>
              <w:pStyle w:val="TableParagraph"/>
              <w:rPr>
                <w:sz w:val="24"/>
              </w:rPr>
            </w:pPr>
            <w:r w:rsidRPr="00E31E37">
              <w:rPr>
                <w:sz w:val="24"/>
              </w:rPr>
              <w:t>CustomerName</w:t>
            </w:r>
          </w:p>
        </w:tc>
        <w:tc>
          <w:tcPr>
            <w:tcW w:w="1620" w:type="dxa"/>
            <w:shd w:val="clear" w:color="auto" w:fill="8DA9DA"/>
          </w:tcPr>
          <w:p w14:paraId="32F35146" w14:textId="77777777" w:rsidR="003A0DD3" w:rsidRDefault="003A0DD3" w:rsidP="005F47CA">
            <w:pPr>
              <w:pStyle w:val="TableParagraph"/>
              <w:rPr>
                <w:sz w:val="24"/>
              </w:rPr>
            </w:pPr>
            <w:r w:rsidRPr="00E31E37">
              <w:rPr>
                <w:sz w:val="24"/>
              </w:rPr>
              <w:t>nvarchar(</w:t>
            </w:r>
            <w:r>
              <w:rPr>
                <w:sz w:val="24"/>
                <w:lang w:val="en-US"/>
              </w:rPr>
              <w:t>255</w:t>
            </w:r>
            <w:r w:rsidRPr="00E31E37">
              <w:rPr>
                <w:sz w:val="24"/>
              </w:rPr>
              <w:t>)</w:t>
            </w:r>
          </w:p>
        </w:tc>
        <w:tc>
          <w:tcPr>
            <w:tcW w:w="1260" w:type="dxa"/>
            <w:shd w:val="clear" w:color="auto" w:fill="8DA9DA"/>
          </w:tcPr>
          <w:p w14:paraId="3B81A792" w14:textId="77777777" w:rsidR="003A0DD3" w:rsidRDefault="003A0DD3" w:rsidP="005F47CA">
            <w:pPr>
              <w:pStyle w:val="TableParagraph"/>
              <w:ind w:left="0"/>
              <w:rPr>
                <w:sz w:val="24"/>
              </w:rPr>
            </w:pPr>
          </w:p>
        </w:tc>
        <w:tc>
          <w:tcPr>
            <w:tcW w:w="1530" w:type="dxa"/>
            <w:shd w:val="clear" w:color="auto" w:fill="8DA9DA"/>
          </w:tcPr>
          <w:p w14:paraId="78066E44" w14:textId="77777777" w:rsidR="003A0DD3" w:rsidRDefault="003A0DD3" w:rsidP="005F47CA">
            <w:pPr>
              <w:pStyle w:val="TableParagraph"/>
              <w:spacing w:line="270" w:lineRule="atLeast"/>
              <w:ind w:right="130"/>
              <w:rPr>
                <w:sz w:val="24"/>
              </w:rPr>
            </w:pPr>
          </w:p>
        </w:tc>
        <w:tc>
          <w:tcPr>
            <w:tcW w:w="1946" w:type="dxa"/>
            <w:shd w:val="clear" w:color="auto" w:fill="8DA9DA"/>
          </w:tcPr>
          <w:p w14:paraId="29C12BED" w14:textId="77777777" w:rsidR="003A0DD3" w:rsidRPr="00E31E37"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166" w:type="dxa"/>
            <w:shd w:val="clear" w:color="auto" w:fill="8DA9DA"/>
          </w:tcPr>
          <w:p w14:paraId="72BEFB6F" w14:textId="77777777" w:rsidR="003A0DD3" w:rsidRDefault="003A0DD3" w:rsidP="005F47CA">
            <w:pPr>
              <w:pStyle w:val="TableParagraph"/>
              <w:ind w:left="0"/>
              <w:rPr>
                <w:sz w:val="24"/>
              </w:rPr>
            </w:pPr>
          </w:p>
        </w:tc>
      </w:tr>
      <w:tr w:rsidR="003A0DD3" w14:paraId="4BE9E3B7" w14:textId="77777777" w:rsidTr="005F47CA">
        <w:trPr>
          <w:trHeight w:val="276"/>
        </w:trPr>
        <w:tc>
          <w:tcPr>
            <w:tcW w:w="1918" w:type="dxa"/>
          </w:tcPr>
          <w:p w14:paraId="38160FA6" w14:textId="77777777" w:rsidR="003A0DD3" w:rsidRDefault="003A0DD3" w:rsidP="005F47CA">
            <w:pPr>
              <w:pStyle w:val="TableParagraph"/>
              <w:spacing w:line="256" w:lineRule="exact"/>
              <w:rPr>
                <w:sz w:val="24"/>
              </w:rPr>
            </w:pPr>
            <w:r w:rsidRPr="00E31E37">
              <w:rPr>
                <w:sz w:val="24"/>
              </w:rPr>
              <w:t>CustomerAddress</w:t>
            </w:r>
          </w:p>
        </w:tc>
        <w:tc>
          <w:tcPr>
            <w:tcW w:w="1620" w:type="dxa"/>
          </w:tcPr>
          <w:p w14:paraId="416327F9" w14:textId="77777777" w:rsidR="003A0DD3" w:rsidRPr="00E31E37" w:rsidRDefault="003A0DD3" w:rsidP="005F47CA">
            <w:pPr>
              <w:pStyle w:val="TableParagraph"/>
              <w:spacing w:line="256" w:lineRule="exact"/>
              <w:rPr>
                <w:sz w:val="24"/>
                <w:lang w:val="en-US"/>
              </w:rPr>
            </w:pPr>
            <w:proofErr w:type="spellStart"/>
            <w:proofErr w:type="gramStart"/>
            <w:r>
              <w:rPr>
                <w:sz w:val="24"/>
                <w:lang w:val="en-US"/>
              </w:rPr>
              <w:t>nvarchar</w:t>
            </w:r>
            <w:proofErr w:type="spellEnd"/>
            <w:r>
              <w:rPr>
                <w:sz w:val="24"/>
                <w:lang w:val="en-US"/>
              </w:rPr>
              <w:t>(</w:t>
            </w:r>
            <w:proofErr w:type="gramEnd"/>
            <w:r>
              <w:rPr>
                <w:sz w:val="24"/>
                <w:lang w:val="en-US"/>
              </w:rPr>
              <w:t>255)</w:t>
            </w:r>
          </w:p>
        </w:tc>
        <w:tc>
          <w:tcPr>
            <w:tcW w:w="1260" w:type="dxa"/>
          </w:tcPr>
          <w:p w14:paraId="14015F0A" w14:textId="77777777" w:rsidR="003A0DD3" w:rsidRDefault="003A0DD3" w:rsidP="005F47CA">
            <w:pPr>
              <w:pStyle w:val="TableParagraph"/>
              <w:ind w:left="0"/>
              <w:rPr>
                <w:sz w:val="20"/>
              </w:rPr>
            </w:pPr>
          </w:p>
        </w:tc>
        <w:tc>
          <w:tcPr>
            <w:tcW w:w="1530" w:type="dxa"/>
          </w:tcPr>
          <w:p w14:paraId="13A7C579" w14:textId="77777777" w:rsidR="003A0DD3" w:rsidRDefault="003A0DD3" w:rsidP="005F47CA">
            <w:pPr>
              <w:pStyle w:val="TableParagraph"/>
              <w:ind w:left="0"/>
              <w:rPr>
                <w:sz w:val="20"/>
              </w:rPr>
            </w:pPr>
          </w:p>
        </w:tc>
        <w:tc>
          <w:tcPr>
            <w:tcW w:w="1946" w:type="dxa"/>
          </w:tcPr>
          <w:p w14:paraId="264F6755" w14:textId="77777777" w:rsidR="003A0DD3" w:rsidRPr="00E31E37" w:rsidRDefault="003A0DD3" w:rsidP="005F47CA">
            <w:pPr>
              <w:pStyle w:val="TableParagraph"/>
              <w:spacing w:line="256" w:lineRule="exact"/>
              <w:rPr>
                <w:sz w:val="24"/>
                <w:lang w:val="en-US"/>
              </w:rPr>
            </w:pPr>
            <w:r>
              <w:rPr>
                <w:sz w:val="24"/>
                <w:lang w:val="en-US"/>
              </w:rPr>
              <w:t xml:space="preserve">Văn </w:t>
            </w:r>
            <w:proofErr w:type="spellStart"/>
            <w:r>
              <w:rPr>
                <w:sz w:val="24"/>
                <w:lang w:val="en-US"/>
              </w:rPr>
              <w:t>bản</w:t>
            </w:r>
            <w:proofErr w:type="spellEnd"/>
          </w:p>
        </w:tc>
        <w:tc>
          <w:tcPr>
            <w:tcW w:w="1166" w:type="dxa"/>
          </w:tcPr>
          <w:p w14:paraId="4F3C0072" w14:textId="77777777" w:rsidR="003A0DD3" w:rsidRDefault="003A0DD3" w:rsidP="005F47CA">
            <w:pPr>
              <w:pStyle w:val="TableParagraph"/>
              <w:ind w:left="0"/>
              <w:rPr>
                <w:sz w:val="20"/>
              </w:rPr>
            </w:pPr>
          </w:p>
        </w:tc>
      </w:tr>
      <w:tr w:rsidR="003A0DD3" w14:paraId="2707D696" w14:textId="77777777" w:rsidTr="005F47CA">
        <w:trPr>
          <w:trHeight w:val="426"/>
        </w:trPr>
        <w:tc>
          <w:tcPr>
            <w:tcW w:w="1918" w:type="dxa"/>
            <w:shd w:val="clear" w:color="auto" w:fill="8DA9DA"/>
          </w:tcPr>
          <w:p w14:paraId="66D1B633" w14:textId="77777777" w:rsidR="003A0DD3" w:rsidRDefault="003A0DD3" w:rsidP="005F47CA">
            <w:pPr>
              <w:pStyle w:val="TableParagraph"/>
              <w:rPr>
                <w:sz w:val="24"/>
              </w:rPr>
            </w:pPr>
            <w:r w:rsidRPr="00E31E37">
              <w:rPr>
                <w:sz w:val="24"/>
              </w:rPr>
              <w:t>CustomerNumber</w:t>
            </w:r>
          </w:p>
        </w:tc>
        <w:tc>
          <w:tcPr>
            <w:tcW w:w="1620" w:type="dxa"/>
            <w:shd w:val="clear" w:color="auto" w:fill="8DA9DA"/>
          </w:tcPr>
          <w:p w14:paraId="1647B0C0" w14:textId="77777777" w:rsidR="003A0DD3" w:rsidRPr="00E31E37" w:rsidRDefault="003A0DD3" w:rsidP="005F47CA">
            <w:pPr>
              <w:pStyle w:val="TableParagraph"/>
              <w:spacing w:line="256" w:lineRule="exact"/>
              <w:rPr>
                <w:sz w:val="24"/>
                <w:lang w:val="en-US"/>
              </w:rPr>
            </w:pPr>
            <w:proofErr w:type="spellStart"/>
            <w:proofErr w:type="gramStart"/>
            <w:r>
              <w:rPr>
                <w:sz w:val="24"/>
                <w:lang w:val="en-US"/>
              </w:rPr>
              <w:t>nvarchar</w:t>
            </w:r>
            <w:proofErr w:type="spellEnd"/>
            <w:r>
              <w:rPr>
                <w:sz w:val="24"/>
                <w:lang w:val="en-US"/>
              </w:rPr>
              <w:t>(</w:t>
            </w:r>
            <w:proofErr w:type="gramEnd"/>
            <w:r>
              <w:rPr>
                <w:sz w:val="24"/>
                <w:lang w:val="en-US"/>
              </w:rPr>
              <w:t>50)</w:t>
            </w:r>
          </w:p>
        </w:tc>
        <w:tc>
          <w:tcPr>
            <w:tcW w:w="1260" w:type="dxa"/>
            <w:shd w:val="clear" w:color="auto" w:fill="8DA9DA"/>
          </w:tcPr>
          <w:p w14:paraId="575470A4" w14:textId="77777777" w:rsidR="003A0DD3" w:rsidRDefault="003A0DD3" w:rsidP="005F47CA">
            <w:pPr>
              <w:pStyle w:val="TableParagraph"/>
              <w:ind w:left="170"/>
              <w:rPr>
                <w:sz w:val="24"/>
              </w:rPr>
            </w:pPr>
          </w:p>
        </w:tc>
        <w:tc>
          <w:tcPr>
            <w:tcW w:w="1530" w:type="dxa"/>
            <w:shd w:val="clear" w:color="auto" w:fill="8DA9DA"/>
          </w:tcPr>
          <w:p w14:paraId="5D723AF0" w14:textId="77777777" w:rsidR="003A0DD3" w:rsidRDefault="003A0DD3" w:rsidP="005F47CA">
            <w:pPr>
              <w:pStyle w:val="TableParagraph"/>
              <w:ind w:left="0"/>
              <w:rPr>
                <w:sz w:val="24"/>
              </w:rPr>
            </w:pPr>
          </w:p>
        </w:tc>
        <w:tc>
          <w:tcPr>
            <w:tcW w:w="1946" w:type="dxa"/>
            <w:shd w:val="clear" w:color="auto" w:fill="8DA9DA"/>
          </w:tcPr>
          <w:p w14:paraId="024BF098" w14:textId="77777777" w:rsidR="003A0DD3" w:rsidRDefault="003A0DD3" w:rsidP="005F47CA">
            <w:pPr>
              <w:pStyle w:val="TableParagraph"/>
              <w:rPr>
                <w:sz w:val="24"/>
              </w:rPr>
            </w:pPr>
            <w:r>
              <w:rPr>
                <w:sz w:val="24"/>
              </w:rPr>
              <w:t>Văn</w:t>
            </w:r>
            <w:r>
              <w:rPr>
                <w:spacing w:val="-1"/>
                <w:sz w:val="24"/>
              </w:rPr>
              <w:t xml:space="preserve"> </w:t>
            </w:r>
            <w:r>
              <w:rPr>
                <w:sz w:val="24"/>
              </w:rPr>
              <w:t>bản</w:t>
            </w:r>
          </w:p>
        </w:tc>
        <w:tc>
          <w:tcPr>
            <w:tcW w:w="1166" w:type="dxa"/>
            <w:shd w:val="clear" w:color="auto" w:fill="8DA9DA"/>
          </w:tcPr>
          <w:p w14:paraId="36599DCF" w14:textId="77777777" w:rsidR="003A0DD3" w:rsidRDefault="003A0DD3" w:rsidP="005F47CA">
            <w:pPr>
              <w:pStyle w:val="TableParagraph"/>
              <w:ind w:left="0"/>
              <w:rPr>
                <w:sz w:val="24"/>
              </w:rPr>
            </w:pPr>
          </w:p>
        </w:tc>
      </w:tr>
      <w:tr w:rsidR="003A0DD3" w14:paraId="6C702FEE" w14:textId="77777777" w:rsidTr="005F47CA">
        <w:trPr>
          <w:trHeight w:val="426"/>
        </w:trPr>
        <w:tc>
          <w:tcPr>
            <w:tcW w:w="1918" w:type="dxa"/>
            <w:shd w:val="clear" w:color="auto" w:fill="auto"/>
          </w:tcPr>
          <w:p w14:paraId="72BFEE70" w14:textId="77777777" w:rsidR="003A0DD3" w:rsidRPr="00E31E37" w:rsidRDefault="003A0DD3" w:rsidP="005F47CA">
            <w:pPr>
              <w:pStyle w:val="TableParagraph"/>
              <w:rPr>
                <w:sz w:val="24"/>
              </w:rPr>
            </w:pPr>
            <w:r w:rsidRPr="00E31E37">
              <w:rPr>
                <w:sz w:val="24"/>
              </w:rPr>
              <w:t>UpdateTime</w:t>
            </w:r>
          </w:p>
        </w:tc>
        <w:tc>
          <w:tcPr>
            <w:tcW w:w="1620" w:type="dxa"/>
            <w:shd w:val="clear" w:color="auto" w:fill="auto"/>
          </w:tcPr>
          <w:p w14:paraId="482B367F" w14:textId="77777777" w:rsidR="003A0DD3" w:rsidRDefault="003A0DD3" w:rsidP="005F47CA">
            <w:pPr>
              <w:pStyle w:val="TableParagraph"/>
              <w:spacing w:line="256" w:lineRule="exact"/>
              <w:rPr>
                <w:sz w:val="24"/>
                <w:lang w:val="en-US"/>
              </w:rPr>
            </w:pPr>
            <w:r w:rsidRPr="00EF0EB1">
              <w:rPr>
                <w:sz w:val="24"/>
              </w:rPr>
              <w:t>datetime</w:t>
            </w:r>
          </w:p>
        </w:tc>
        <w:tc>
          <w:tcPr>
            <w:tcW w:w="1260" w:type="dxa"/>
            <w:shd w:val="clear" w:color="auto" w:fill="auto"/>
          </w:tcPr>
          <w:p w14:paraId="3CD6910F" w14:textId="77777777" w:rsidR="003A0DD3" w:rsidRDefault="003A0DD3" w:rsidP="005F47CA">
            <w:pPr>
              <w:pStyle w:val="TableParagraph"/>
              <w:ind w:left="170"/>
              <w:rPr>
                <w:sz w:val="24"/>
              </w:rPr>
            </w:pPr>
          </w:p>
        </w:tc>
        <w:tc>
          <w:tcPr>
            <w:tcW w:w="1530" w:type="dxa"/>
            <w:shd w:val="clear" w:color="auto" w:fill="auto"/>
          </w:tcPr>
          <w:p w14:paraId="0E87CE02" w14:textId="77777777" w:rsidR="003A0DD3" w:rsidRDefault="003A0DD3" w:rsidP="005F47CA">
            <w:pPr>
              <w:pStyle w:val="TableParagraph"/>
              <w:ind w:left="0"/>
              <w:rPr>
                <w:sz w:val="24"/>
              </w:rPr>
            </w:pPr>
          </w:p>
        </w:tc>
        <w:tc>
          <w:tcPr>
            <w:tcW w:w="1946" w:type="dxa"/>
            <w:shd w:val="clear" w:color="auto" w:fill="auto"/>
          </w:tcPr>
          <w:p w14:paraId="0AF6E93D" w14:textId="77777777" w:rsidR="003A0DD3" w:rsidRDefault="003A0DD3" w:rsidP="005F47CA">
            <w:pPr>
              <w:pStyle w:val="TableParagraph"/>
              <w:rPr>
                <w:sz w:val="24"/>
              </w:rPr>
            </w:pPr>
            <w:r>
              <w:rPr>
                <w:sz w:val="24"/>
              </w:rPr>
              <w:t>Ngày</w:t>
            </w:r>
            <w:r>
              <w:rPr>
                <w:spacing w:val="-1"/>
                <w:sz w:val="24"/>
              </w:rPr>
              <w:t xml:space="preserve"> </w:t>
            </w:r>
            <w:r>
              <w:rPr>
                <w:sz w:val="24"/>
              </w:rPr>
              <w:t>tháng</w:t>
            </w:r>
            <w:r>
              <w:rPr>
                <w:spacing w:val="-2"/>
                <w:sz w:val="24"/>
              </w:rPr>
              <w:t xml:space="preserve"> </w:t>
            </w:r>
            <w:r>
              <w:rPr>
                <w:sz w:val="24"/>
              </w:rPr>
              <w:t>năm</w:t>
            </w:r>
          </w:p>
        </w:tc>
        <w:tc>
          <w:tcPr>
            <w:tcW w:w="1166" w:type="dxa"/>
            <w:shd w:val="clear" w:color="auto" w:fill="auto"/>
          </w:tcPr>
          <w:p w14:paraId="3D5E79B7" w14:textId="77777777" w:rsidR="003A0DD3" w:rsidRDefault="003A0DD3" w:rsidP="005F47CA">
            <w:pPr>
              <w:pStyle w:val="TableParagraph"/>
              <w:ind w:left="0"/>
              <w:rPr>
                <w:sz w:val="24"/>
              </w:rPr>
            </w:pPr>
          </w:p>
        </w:tc>
      </w:tr>
      <w:tr w:rsidR="003A0DD3" w14:paraId="2BF14105" w14:textId="77777777" w:rsidTr="005F47CA">
        <w:trPr>
          <w:trHeight w:val="426"/>
        </w:trPr>
        <w:tc>
          <w:tcPr>
            <w:tcW w:w="1918" w:type="dxa"/>
            <w:shd w:val="clear" w:color="auto" w:fill="8DB3E2" w:themeFill="text2" w:themeFillTint="66"/>
          </w:tcPr>
          <w:p w14:paraId="26EB9E1F" w14:textId="77777777" w:rsidR="003A0DD3" w:rsidRPr="00E31E37" w:rsidRDefault="003A0DD3" w:rsidP="005F47CA">
            <w:pPr>
              <w:pStyle w:val="TableParagraph"/>
              <w:rPr>
                <w:sz w:val="24"/>
              </w:rPr>
            </w:pPr>
            <w:r w:rsidRPr="00EF0EB1">
              <w:rPr>
                <w:sz w:val="24"/>
              </w:rPr>
              <w:t>UpdateBy</w:t>
            </w:r>
          </w:p>
        </w:tc>
        <w:tc>
          <w:tcPr>
            <w:tcW w:w="1620" w:type="dxa"/>
            <w:shd w:val="clear" w:color="auto" w:fill="8DB3E2" w:themeFill="text2" w:themeFillTint="66"/>
          </w:tcPr>
          <w:p w14:paraId="381DCB07" w14:textId="77777777" w:rsidR="003A0DD3" w:rsidRPr="00EF0EB1" w:rsidRDefault="003A0DD3" w:rsidP="005F47CA">
            <w:pPr>
              <w:pStyle w:val="TableParagraph"/>
              <w:spacing w:line="256" w:lineRule="exact"/>
              <w:rPr>
                <w:sz w:val="24"/>
              </w:rPr>
            </w:pPr>
            <w:r w:rsidRPr="00EF0EB1">
              <w:rPr>
                <w:sz w:val="24"/>
              </w:rPr>
              <w:t>nvarchar(50)</w:t>
            </w:r>
          </w:p>
        </w:tc>
        <w:tc>
          <w:tcPr>
            <w:tcW w:w="1260" w:type="dxa"/>
            <w:shd w:val="clear" w:color="auto" w:fill="8DB3E2" w:themeFill="text2" w:themeFillTint="66"/>
          </w:tcPr>
          <w:p w14:paraId="6A02951F" w14:textId="77777777" w:rsidR="003A0DD3" w:rsidRDefault="003A0DD3" w:rsidP="005F47CA">
            <w:pPr>
              <w:pStyle w:val="TableParagraph"/>
              <w:ind w:left="170"/>
              <w:rPr>
                <w:sz w:val="24"/>
              </w:rPr>
            </w:pPr>
          </w:p>
        </w:tc>
        <w:tc>
          <w:tcPr>
            <w:tcW w:w="1530" w:type="dxa"/>
            <w:shd w:val="clear" w:color="auto" w:fill="8DB3E2" w:themeFill="text2" w:themeFillTint="66"/>
          </w:tcPr>
          <w:p w14:paraId="001FAE57" w14:textId="77777777" w:rsidR="003A0DD3" w:rsidRDefault="003A0DD3" w:rsidP="005F47CA">
            <w:pPr>
              <w:pStyle w:val="TableParagraph"/>
              <w:ind w:left="0"/>
              <w:rPr>
                <w:sz w:val="24"/>
              </w:rPr>
            </w:pPr>
          </w:p>
        </w:tc>
        <w:tc>
          <w:tcPr>
            <w:tcW w:w="1946" w:type="dxa"/>
            <w:shd w:val="clear" w:color="auto" w:fill="8DB3E2" w:themeFill="text2" w:themeFillTint="66"/>
          </w:tcPr>
          <w:p w14:paraId="5A6FFE8B" w14:textId="77777777" w:rsidR="003A0DD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166" w:type="dxa"/>
            <w:shd w:val="clear" w:color="auto" w:fill="8DB3E2" w:themeFill="text2" w:themeFillTint="66"/>
          </w:tcPr>
          <w:p w14:paraId="15850A85" w14:textId="77777777" w:rsidR="003A0DD3" w:rsidRDefault="003A0DD3" w:rsidP="005F47CA">
            <w:pPr>
              <w:pStyle w:val="TableParagraph"/>
              <w:ind w:left="0"/>
              <w:rPr>
                <w:sz w:val="24"/>
              </w:rPr>
            </w:pPr>
          </w:p>
        </w:tc>
      </w:tr>
    </w:tbl>
    <w:p w14:paraId="61583934" w14:textId="77777777" w:rsidR="003A0DD3" w:rsidRDefault="003A0DD3" w:rsidP="003A0DD3">
      <w:pPr>
        <w:pStyle w:val="BodyText"/>
        <w:spacing w:before="2"/>
        <w:rPr>
          <w:i/>
          <w:sz w:val="31"/>
        </w:rPr>
      </w:pPr>
    </w:p>
    <w:p w14:paraId="1097584F" w14:textId="77777777" w:rsidR="003A0DD3" w:rsidRDefault="003A0DD3" w:rsidP="003A0DD3">
      <w:pPr>
        <w:spacing w:after="59"/>
        <w:ind w:left="424"/>
        <w:rPr>
          <w:i/>
          <w:sz w:val="26"/>
        </w:rPr>
      </w:pPr>
      <w:r>
        <w:rPr>
          <w:i/>
          <w:sz w:val="26"/>
        </w:rPr>
        <w:lastRenderedPageBreak/>
        <w:t>Đặc</w:t>
      </w:r>
      <w:r>
        <w:rPr>
          <w:i/>
          <w:spacing w:val="-2"/>
          <w:sz w:val="26"/>
        </w:rPr>
        <w:t xml:space="preserve"> </w:t>
      </w:r>
      <w:r>
        <w:rPr>
          <w:i/>
          <w:sz w:val="26"/>
        </w:rPr>
        <w:t>tả</w:t>
      </w:r>
      <w:r>
        <w:rPr>
          <w:i/>
          <w:spacing w:val="-1"/>
          <w:sz w:val="26"/>
        </w:rPr>
        <w:t xml:space="preserve"> </w:t>
      </w:r>
      <w:r>
        <w:rPr>
          <w:i/>
          <w:sz w:val="26"/>
        </w:rPr>
        <w:t>dữ</w:t>
      </w:r>
      <w:r>
        <w:rPr>
          <w:i/>
          <w:spacing w:val="-2"/>
          <w:sz w:val="26"/>
        </w:rPr>
        <w:t xml:space="preserve"> </w:t>
      </w:r>
      <w:r>
        <w:rPr>
          <w:i/>
          <w:sz w:val="26"/>
        </w:rPr>
        <w:t>dữ</w:t>
      </w:r>
      <w:r>
        <w:rPr>
          <w:i/>
          <w:spacing w:val="-1"/>
          <w:sz w:val="26"/>
        </w:rPr>
        <w:t xml:space="preserve"> </w:t>
      </w:r>
      <w:r>
        <w:rPr>
          <w:i/>
          <w:sz w:val="26"/>
        </w:rPr>
        <w:t>liệu</w:t>
      </w:r>
      <w:r>
        <w:rPr>
          <w:i/>
          <w:spacing w:val="-2"/>
          <w:sz w:val="26"/>
        </w:rPr>
        <w:t xml:space="preserve"> </w:t>
      </w:r>
      <w:r>
        <w:rPr>
          <w:i/>
          <w:sz w:val="26"/>
        </w:rPr>
        <w:t>cho</w:t>
      </w:r>
      <w:r>
        <w:rPr>
          <w:i/>
          <w:spacing w:val="-3"/>
          <w:sz w:val="26"/>
        </w:rPr>
        <w:t xml:space="preserve"> </w:t>
      </w:r>
      <w:r>
        <w:rPr>
          <w:i/>
          <w:sz w:val="26"/>
        </w:rPr>
        <w:t>bảng</w:t>
      </w:r>
      <w:r>
        <w:rPr>
          <w:i/>
          <w:sz w:val="26"/>
          <w:lang w:val="en-US"/>
        </w:rPr>
        <w:t xml:space="preserve"> Suppliers</w:t>
      </w:r>
      <w:r>
        <w:rPr>
          <w:i/>
          <w:sz w:val="26"/>
        </w:rPr>
        <w:t>:</w:t>
      </w:r>
    </w:p>
    <w:tbl>
      <w:tblPr>
        <w:tblpPr w:leftFromText="180" w:rightFromText="180" w:vertAnchor="text" w:horzAnchor="page" w:tblpX="1703" w:tblpY="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1620"/>
        <w:gridCol w:w="1260"/>
        <w:gridCol w:w="1530"/>
        <w:gridCol w:w="1946"/>
        <w:gridCol w:w="1166"/>
      </w:tblGrid>
      <w:tr w:rsidR="003A0DD3" w14:paraId="2961695C" w14:textId="77777777" w:rsidTr="005F47CA">
        <w:trPr>
          <w:trHeight w:val="552"/>
        </w:trPr>
        <w:tc>
          <w:tcPr>
            <w:tcW w:w="1918" w:type="dxa"/>
            <w:shd w:val="clear" w:color="auto" w:fill="4371C3"/>
          </w:tcPr>
          <w:p w14:paraId="19238F11"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620" w:type="dxa"/>
            <w:shd w:val="clear" w:color="auto" w:fill="4371C3"/>
          </w:tcPr>
          <w:p w14:paraId="043433C8"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260" w:type="dxa"/>
            <w:shd w:val="clear" w:color="auto" w:fill="4371C3"/>
          </w:tcPr>
          <w:p w14:paraId="61B32066" w14:textId="77777777" w:rsidR="003A0DD3" w:rsidRDefault="003A0DD3" w:rsidP="005F47CA">
            <w:pPr>
              <w:pStyle w:val="TableParagraph"/>
              <w:rPr>
                <w:sz w:val="24"/>
              </w:rPr>
            </w:pPr>
            <w:r>
              <w:rPr>
                <w:color w:val="FFFFFF"/>
                <w:sz w:val="24"/>
              </w:rPr>
              <w:t>Kích</w:t>
            </w:r>
            <w:r>
              <w:rPr>
                <w:color w:val="FFFFFF"/>
                <w:spacing w:val="-1"/>
                <w:sz w:val="24"/>
              </w:rPr>
              <w:t xml:space="preserve"> </w:t>
            </w:r>
            <w:r>
              <w:rPr>
                <w:color w:val="FFFFFF"/>
                <w:sz w:val="24"/>
              </w:rPr>
              <w:t>thước</w:t>
            </w:r>
          </w:p>
        </w:tc>
        <w:tc>
          <w:tcPr>
            <w:tcW w:w="1530" w:type="dxa"/>
            <w:shd w:val="clear" w:color="auto" w:fill="4371C3"/>
          </w:tcPr>
          <w:p w14:paraId="2FEED15B" w14:textId="77777777" w:rsidR="003A0DD3" w:rsidRDefault="003A0DD3" w:rsidP="005F47CA">
            <w:pPr>
              <w:pStyle w:val="TableParagraph"/>
              <w:spacing w:line="270" w:lineRule="atLeast"/>
              <w:ind w:right="382"/>
              <w:rPr>
                <w:sz w:val="24"/>
              </w:rPr>
            </w:pPr>
            <w:r>
              <w:rPr>
                <w:color w:val="FFFFFF"/>
                <w:sz w:val="24"/>
              </w:rPr>
              <w:t>Rằng buộc</w:t>
            </w:r>
            <w:r>
              <w:rPr>
                <w:color w:val="FFFFFF"/>
                <w:spacing w:val="-57"/>
                <w:sz w:val="24"/>
              </w:rPr>
              <w:t xml:space="preserve"> </w:t>
            </w:r>
            <w:r>
              <w:rPr>
                <w:color w:val="FFFFFF"/>
                <w:sz w:val="24"/>
              </w:rPr>
              <w:t>toàn vẹn</w:t>
            </w:r>
          </w:p>
        </w:tc>
        <w:tc>
          <w:tcPr>
            <w:tcW w:w="1946" w:type="dxa"/>
            <w:shd w:val="clear" w:color="auto" w:fill="4371C3"/>
          </w:tcPr>
          <w:p w14:paraId="77E263E6"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166" w:type="dxa"/>
            <w:shd w:val="clear" w:color="auto" w:fill="4371C3"/>
          </w:tcPr>
          <w:p w14:paraId="431F7893" w14:textId="77777777" w:rsidR="003A0DD3" w:rsidRDefault="003A0DD3" w:rsidP="005F47CA">
            <w:pPr>
              <w:pStyle w:val="TableParagraph"/>
              <w:rPr>
                <w:sz w:val="24"/>
              </w:rPr>
            </w:pPr>
            <w:r>
              <w:rPr>
                <w:color w:val="FFFFFF"/>
                <w:sz w:val="24"/>
              </w:rPr>
              <w:t>Ghi</w:t>
            </w:r>
            <w:r>
              <w:rPr>
                <w:color w:val="FFFFFF"/>
                <w:spacing w:val="-2"/>
                <w:sz w:val="24"/>
              </w:rPr>
              <w:t xml:space="preserve"> </w:t>
            </w:r>
            <w:r>
              <w:rPr>
                <w:color w:val="FFFFFF"/>
                <w:sz w:val="24"/>
              </w:rPr>
              <w:t>chú</w:t>
            </w:r>
          </w:p>
        </w:tc>
      </w:tr>
      <w:tr w:rsidR="003A0DD3" w14:paraId="375E0DDF" w14:textId="77777777" w:rsidTr="005F47CA">
        <w:trPr>
          <w:trHeight w:val="275"/>
        </w:trPr>
        <w:tc>
          <w:tcPr>
            <w:tcW w:w="1918" w:type="dxa"/>
          </w:tcPr>
          <w:p w14:paraId="1913AC9D" w14:textId="77777777" w:rsidR="003A0DD3" w:rsidRPr="00E31E37" w:rsidRDefault="003A0DD3" w:rsidP="005F47CA">
            <w:pPr>
              <w:pStyle w:val="TableParagraph"/>
              <w:spacing w:line="256" w:lineRule="exact"/>
              <w:rPr>
                <w:b/>
                <w:sz w:val="24"/>
                <w:lang w:val="en-US"/>
              </w:rPr>
            </w:pPr>
            <w:proofErr w:type="spellStart"/>
            <w:r w:rsidRPr="00811C32">
              <w:rPr>
                <w:b/>
                <w:sz w:val="24"/>
                <w:lang w:val="en-US"/>
              </w:rPr>
              <w:t>SupplierID</w:t>
            </w:r>
            <w:proofErr w:type="spellEnd"/>
          </w:p>
        </w:tc>
        <w:tc>
          <w:tcPr>
            <w:tcW w:w="1620" w:type="dxa"/>
          </w:tcPr>
          <w:p w14:paraId="22D1D3BC" w14:textId="77777777" w:rsidR="003A0DD3" w:rsidRDefault="003A0DD3" w:rsidP="005F47CA">
            <w:pPr>
              <w:pStyle w:val="TableParagraph"/>
              <w:spacing w:line="256" w:lineRule="exact"/>
              <w:rPr>
                <w:sz w:val="24"/>
              </w:rPr>
            </w:pPr>
            <w:r w:rsidRPr="00E31E37">
              <w:rPr>
                <w:sz w:val="24"/>
              </w:rPr>
              <w:t>nvarchar(50)</w:t>
            </w:r>
          </w:p>
        </w:tc>
        <w:tc>
          <w:tcPr>
            <w:tcW w:w="1260" w:type="dxa"/>
          </w:tcPr>
          <w:p w14:paraId="66B49ED3" w14:textId="77777777" w:rsidR="003A0DD3" w:rsidRDefault="003A0DD3" w:rsidP="005F47CA">
            <w:pPr>
              <w:pStyle w:val="TableParagraph"/>
              <w:ind w:left="0"/>
              <w:rPr>
                <w:sz w:val="20"/>
              </w:rPr>
            </w:pPr>
          </w:p>
        </w:tc>
        <w:tc>
          <w:tcPr>
            <w:tcW w:w="1530" w:type="dxa"/>
          </w:tcPr>
          <w:p w14:paraId="3A3DE217" w14:textId="77777777" w:rsidR="003A0DD3" w:rsidRDefault="003A0DD3" w:rsidP="005F47CA">
            <w:pPr>
              <w:pStyle w:val="TableParagraph"/>
              <w:spacing w:line="256" w:lineRule="exact"/>
              <w:rPr>
                <w:sz w:val="24"/>
              </w:rPr>
            </w:pPr>
            <w:r>
              <w:rPr>
                <w:sz w:val="24"/>
              </w:rPr>
              <w:t>Khóa</w:t>
            </w:r>
            <w:r>
              <w:rPr>
                <w:spacing w:val="-2"/>
                <w:sz w:val="24"/>
              </w:rPr>
              <w:t xml:space="preserve"> </w:t>
            </w:r>
            <w:r>
              <w:rPr>
                <w:sz w:val="24"/>
              </w:rPr>
              <w:t>chính</w:t>
            </w:r>
          </w:p>
        </w:tc>
        <w:tc>
          <w:tcPr>
            <w:tcW w:w="1946" w:type="dxa"/>
          </w:tcPr>
          <w:p w14:paraId="7317533C" w14:textId="77777777" w:rsidR="003A0DD3" w:rsidRPr="00E31E37" w:rsidRDefault="003A0DD3" w:rsidP="005F47CA">
            <w:pPr>
              <w:pStyle w:val="TableParagraph"/>
              <w:spacing w:line="256" w:lineRule="exact"/>
              <w:rPr>
                <w:sz w:val="24"/>
                <w:lang w:val="en-US"/>
              </w:rPr>
            </w:pPr>
            <w:r>
              <w:rPr>
                <w:sz w:val="24"/>
                <w:lang w:val="en-US"/>
              </w:rPr>
              <w:t xml:space="preserve">Văn </w:t>
            </w:r>
            <w:proofErr w:type="spellStart"/>
            <w:r>
              <w:rPr>
                <w:sz w:val="24"/>
                <w:lang w:val="en-US"/>
              </w:rPr>
              <w:t>bản</w:t>
            </w:r>
            <w:proofErr w:type="spellEnd"/>
          </w:p>
        </w:tc>
        <w:tc>
          <w:tcPr>
            <w:tcW w:w="1166" w:type="dxa"/>
          </w:tcPr>
          <w:p w14:paraId="60E11E8E" w14:textId="77777777" w:rsidR="003A0DD3" w:rsidRDefault="003A0DD3" w:rsidP="005F47CA">
            <w:pPr>
              <w:pStyle w:val="TableParagraph"/>
              <w:ind w:left="0"/>
              <w:rPr>
                <w:sz w:val="20"/>
              </w:rPr>
            </w:pPr>
          </w:p>
        </w:tc>
      </w:tr>
      <w:tr w:rsidR="003A0DD3" w14:paraId="524E2424" w14:textId="77777777" w:rsidTr="005F47CA">
        <w:trPr>
          <w:trHeight w:val="435"/>
        </w:trPr>
        <w:tc>
          <w:tcPr>
            <w:tcW w:w="1918" w:type="dxa"/>
            <w:shd w:val="clear" w:color="auto" w:fill="8DA9DA"/>
          </w:tcPr>
          <w:p w14:paraId="2E46E726" w14:textId="77777777" w:rsidR="003A0DD3" w:rsidRDefault="003A0DD3" w:rsidP="005F47CA">
            <w:pPr>
              <w:pStyle w:val="TableParagraph"/>
              <w:rPr>
                <w:sz w:val="24"/>
              </w:rPr>
            </w:pPr>
            <w:r w:rsidRPr="00811C32">
              <w:rPr>
                <w:sz w:val="24"/>
              </w:rPr>
              <w:t>SupplierName</w:t>
            </w:r>
          </w:p>
        </w:tc>
        <w:tc>
          <w:tcPr>
            <w:tcW w:w="1620" w:type="dxa"/>
            <w:shd w:val="clear" w:color="auto" w:fill="8DA9DA"/>
          </w:tcPr>
          <w:p w14:paraId="711E6D0D" w14:textId="77777777" w:rsidR="003A0DD3" w:rsidRDefault="003A0DD3" w:rsidP="005F47CA">
            <w:pPr>
              <w:pStyle w:val="TableParagraph"/>
              <w:rPr>
                <w:sz w:val="24"/>
              </w:rPr>
            </w:pPr>
            <w:r w:rsidRPr="00E31E37">
              <w:rPr>
                <w:sz w:val="24"/>
              </w:rPr>
              <w:t>nvarchar(</w:t>
            </w:r>
            <w:r>
              <w:rPr>
                <w:sz w:val="24"/>
                <w:lang w:val="en-US"/>
              </w:rPr>
              <w:t>255</w:t>
            </w:r>
            <w:r w:rsidRPr="00E31E37">
              <w:rPr>
                <w:sz w:val="24"/>
              </w:rPr>
              <w:t>)</w:t>
            </w:r>
          </w:p>
        </w:tc>
        <w:tc>
          <w:tcPr>
            <w:tcW w:w="1260" w:type="dxa"/>
            <w:shd w:val="clear" w:color="auto" w:fill="8DA9DA"/>
          </w:tcPr>
          <w:p w14:paraId="374A7A2B" w14:textId="77777777" w:rsidR="003A0DD3" w:rsidRDefault="003A0DD3" w:rsidP="005F47CA">
            <w:pPr>
              <w:pStyle w:val="TableParagraph"/>
              <w:ind w:left="0"/>
              <w:rPr>
                <w:sz w:val="24"/>
              </w:rPr>
            </w:pPr>
          </w:p>
        </w:tc>
        <w:tc>
          <w:tcPr>
            <w:tcW w:w="1530" w:type="dxa"/>
            <w:shd w:val="clear" w:color="auto" w:fill="8DA9DA"/>
          </w:tcPr>
          <w:p w14:paraId="3F3D9392" w14:textId="77777777" w:rsidR="003A0DD3" w:rsidRDefault="003A0DD3" w:rsidP="005F47CA">
            <w:pPr>
              <w:pStyle w:val="TableParagraph"/>
              <w:spacing w:line="270" w:lineRule="atLeast"/>
              <w:ind w:right="130"/>
              <w:rPr>
                <w:sz w:val="24"/>
              </w:rPr>
            </w:pPr>
          </w:p>
        </w:tc>
        <w:tc>
          <w:tcPr>
            <w:tcW w:w="1946" w:type="dxa"/>
            <w:shd w:val="clear" w:color="auto" w:fill="8DA9DA"/>
          </w:tcPr>
          <w:p w14:paraId="38531A9C" w14:textId="77777777" w:rsidR="003A0DD3" w:rsidRPr="00E31E37"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166" w:type="dxa"/>
            <w:shd w:val="clear" w:color="auto" w:fill="8DA9DA"/>
          </w:tcPr>
          <w:p w14:paraId="6730B2F4" w14:textId="77777777" w:rsidR="003A0DD3" w:rsidRDefault="003A0DD3" w:rsidP="005F47CA">
            <w:pPr>
              <w:pStyle w:val="TableParagraph"/>
              <w:ind w:left="0"/>
              <w:rPr>
                <w:sz w:val="24"/>
              </w:rPr>
            </w:pPr>
          </w:p>
        </w:tc>
      </w:tr>
      <w:tr w:rsidR="003A0DD3" w14:paraId="6AF8DD4B" w14:textId="77777777" w:rsidTr="005F47CA">
        <w:trPr>
          <w:trHeight w:val="276"/>
        </w:trPr>
        <w:tc>
          <w:tcPr>
            <w:tcW w:w="1918" w:type="dxa"/>
          </w:tcPr>
          <w:p w14:paraId="1ACD4954" w14:textId="77777777" w:rsidR="003A0DD3" w:rsidRDefault="003A0DD3" w:rsidP="005F47CA">
            <w:pPr>
              <w:pStyle w:val="TableParagraph"/>
              <w:spacing w:line="256" w:lineRule="exact"/>
              <w:rPr>
                <w:sz w:val="24"/>
              </w:rPr>
            </w:pPr>
            <w:r w:rsidRPr="00811C32">
              <w:rPr>
                <w:sz w:val="24"/>
              </w:rPr>
              <w:t>SupplierAddress</w:t>
            </w:r>
          </w:p>
        </w:tc>
        <w:tc>
          <w:tcPr>
            <w:tcW w:w="1620" w:type="dxa"/>
          </w:tcPr>
          <w:p w14:paraId="5082E399" w14:textId="77777777" w:rsidR="003A0DD3" w:rsidRPr="00E31E37" w:rsidRDefault="003A0DD3" w:rsidP="005F47CA">
            <w:pPr>
              <w:pStyle w:val="TableParagraph"/>
              <w:spacing w:line="256" w:lineRule="exact"/>
              <w:rPr>
                <w:sz w:val="24"/>
                <w:lang w:val="en-US"/>
              </w:rPr>
            </w:pPr>
            <w:proofErr w:type="spellStart"/>
            <w:proofErr w:type="gramStart"/>
            <w:r>
              <w:rPr>
                <w:sz w:val="24"/>
                <w:lang w:val="en-US"/>
              </w:rPr>
              <w:t>nvarchar</w:t>
            </w:r>
            <w:proofErr w:type="spellEnd"/>
            <w:r>
              <w:rPr>
                <w:sz w:val="24"/>
                <w:lang w:val="en-US"/>
              </w:rPr>
              <w:t>(</w:t>
            </w:r>
            <w:proofErr w:type="gramEnd"/>
            <w:r>
              <w:rPr>
                <w:sz w:val="24"/>
                <w:lang w:val="en-US"/>
              </w:rPr>
              <w:t>255)</w:t>
            </w:r>
          </w:p>
        </w:tc>
        <w:tc>
          <w:tcPr>
            <w:tcW w:w="1260" w:type="dxa"/>
          </w:tcPr>
          <w:p w14:paraId="48623461" w14:textId="77777777" w:rsidR="003A0DD3" w:rsidRDefault="003A0DD3" w:rsidP="005F47CA">
            <w:pPr>
              <w:pStyle w:val="TableParagraph"/>
              <w:ind w:left="0"/>
              <w:rPr>
                <w:sz w:val="20"/>
              </w:rPr>
            </w:pPr>
          </w:p>
        </w:tc>
        <w:tc>
          <w:tcPr>
            <w:tcW w:w="1530" w:type="dxa"/>
          </w:tcPr>
          <w:p w14:paraId="7A80583C" w14:textId="77777777" w:rsidR="003A0DD3" w:rsidRDefault="003A0DD3" w:rsidP="005F47CA">
            <w:pPr>
              <w:pStyle w:val="TableParagraph"/>
              <w:ind w:left="0"/>
              <w:rPr>
                <w:sz w:val="20"/>
              </w:rPr>
            </w:pPr>
          </w:p>
        </w:tc>
        <w:tc>
          <w:tcPr>
            <w:tcW w:w="1946" w:type="dxa"/>
          </w:tcPr>
          <w:p w14:paraId="28C5DE53" w14:textId="77777777" w:rsidR="003A0DD3" w:rsidRPr="00E31E37" w:rsidRDefault="003A0DD3" w:rsidP="005F47CA">
            <w:pPr>
              <w:pStyle w:val="TableParagraph"/>
              <w:spacing w:line="256" w:lineRule="exact"/>
              <w:rPr>
                <w:sz w:val="24"/>
                <w:lang w:val="en-US"/>
              </w:rPr>
            </w:pPr>
            <w:r>
              <w:rPr>
                <w:sz w:val="24"/>
                <w:lang w:val="en-US"/>
              </w:rPr>
              <w:t xml:space="preserve">Văn </w:t>
            </w:r>
            <w:proofErr w:type="spellStart"/>
            <w:r>
              <w:rPr>
                <w:sz w:val="24"/>
                <w:lang w:val="en-US"/>
              </w:rPr>
              <w:t>bản</w:t>
            </w:r>
            <w:proofErr w:type="spellEnd"/>
          </w:p>
        </w:tc>
        <w:tc>
          <w:tcPr>
            <w:tcW w:w="1166" w:type="dxa"/>
          </w:tcPr>
          <w:p w14:paraId="49EED89D" w14:textId="77777777" w:rsidR="003A0DD3" w:rsidRDefault="003A0DD3" w:rsidP="005F47CA">
            <w:pPr>
              <w:pStyle w:val="TableParagraph"/>
              <w:ind w:left="0"/>
              <w:rPr>
                <w:sz w:val="20"/>
              </w:rPr>
            </w:pPr>
          </w:p>
        </w:tc>
      </w:tr>
      <w:tr w:rsidR="003A0DD3" w14:paraId="504A3526" w14:textId="77777777" w:rsidTr="005F47CA">
        <w:trPr>
          <w:trHeight w:val="426"/>
        </w:trPr>
        <w:tc>
          <w:tcPr>
            <w:tcW w:w="1918" w:type="dxa"/>
            <w:shd w:val="clear" w:color="auto" w:fill="8DA9DA"/>
          </w:tcPr>
          <w:p w14:paraId="684E736A" w14:textId="77777777" w:rsidR="003A0DD3" w:rsidRDefault="003A0DD3" w:rsidP="005F47CA">
            <w:pPr>
              <w:pStyle w:val="TableParagraph"/>
              <w:rPr>
                <w:sz w:val="24"/>
              </w:rPr>
            </w:pPr>
            <w:r w:rsidRPr="00811C32">
              <w:rPr>
                <w:sz w:val="24"/>
              </w:rPr>
              <w:t>SupplierNumber</w:t>
            </w:r>
          </w:p>
        </w:tc>
        <w:tc>
          <w:tcPr>
            <w:tcW w:w="1620" w:type="dxa"/>
            <w:shd w:val="clear" w:color="auto" w:fill="8DA9DA"/>
          </w:tcPr>
          <w:p w14:paraId="24AE9C60" w14:textId="77777777" w:rsidR="003A0DD3" w:rsidRPr="00E31E37" w:rsidRDefault="003A0DD3" w:rsidP="005F47CA">
            <w:pPr>
              <w:pStyle w:val="TableParagraph"/>
              <w:spacing w:line="256" w:lineRule="exact"/>
              <w:rPr>
                <w:sz w:val="24"/>
                <w:lang w:val="en-US"/>
              </w:rPr>
            </w:pPr>
            <w:proofErr w:type="spellStart"/>
            <w:proofErr w:type="gramStart"/>
            <w:r>
              <w:rPr>
                <w:sz w:val="24"/>
                <w:lang w:val="en-US"/>
              </w:rPr>
              <w:t>nvarchar</w:t>
            </w:r>
            <w:proofErr w:type="spellEnd"/>
            <w:r>
              <w:rPr>
                <w:sz w:val="24"/>
                <w:lang w:val="en-US"/>
              </w:rPr>
              <w:t>(</w:t>
            </w:r>
            <w:proofErr w:type="gramEnd"/>
            <w:r>
              <w:rPr>
                <w:sz w:val="24"/>
                <w:lang w:val="en-US"/>
              </w:rPr>
              <w:t>50)</w:t>
            </w:r>
          </w:p>
        </w:tc>
        <w:tc>
          <w:tcPr>
            <w:tcW w:w="1260" w:type="dxa"/>
            <w:shd w:val="clear" w:color="auto" w:fill="8DA9DA"/>
          </w:tcPr>
          <w:p w14:paraId="59B1D3CF" w14:textId="77777777" w:rsidR="003A0DD3" w:rsidRDefault="003A0DD3" w:rsidP="005F47CA">
            <w:pPr>
              <w:pStyle w:val="TableParagraph"/>
              <w:ind w:left="170"/>
              <w:rPr>
                <w:sz w:val="24"/>
              </w:rPr>
            </w:pPr>
          </w:p>
        </w:tc>
        <w:tc>
          <w:tcPr>
            <w:tcW w:w="1530" w:type="dxa"/>
            <w:shd w:val="clear" w:color="auto" w:fill="8DA9DA"/>
          </w:tcPr>
          <w:p w14:paraId="16178A3D" w14:textId="77777777" w:rsidR="003A0DD3" w:rsidRDefault="003A0DD3" w:rsidP="005F47CA">
            <w:pPr>
              <w:pStyle w:val="TableParagraph"/>
              <w:ind w:left="0"/>
              <w:rPr>
                <w:sz w:val="24"/>
              </w:rPr>
            </w:pPr>
          </w:p>
        </w:tc>
        <w:tc>
          <w:tcPr>
            <w:tcW w:w="1946" w:type="dxa"/>
            <w:shd w:val="clear" w:color="auto" w:fill="8DA9DA"/>
          </w:tcPr>
          <w:p w14:paraId="201EF811" w14:textId="77777777" w:rsidR="003A0DD3" w:rsidRDefault="003A0DD3" w:rsidP="005F47CA">
            <w:pPr>
              <w:pStyle w:val="TableParagraph"/>
              <w:rPr>
                <w:sz w:val="24"/>
              </w:rPr>
            </w:pPr>
            <w:r>
              <w:rPr>
                <w:sz w:val="24"/>
              </w:rPr>
              <w:t>Văn</w:t>
            </w:r>
            <w:r>
              <w:rPr>
                <w:spacing w:val="-1"/>
                <w:sz w:val="24"/>
              </w:rPr>
              <w:t xml:space="preserve"> </w:t>
            </w:r>
            <w:r>
              <w:rPr>
                <w:sz w:val="24"/>
              </w:rPr>
              <w:t>bản</w:t>
            </w:r>
          </w:p>
        </w:tc>
        <w:tc>
          <w:tcPr>
            <w:tcW w:w="1166" w:type="dxa"/>
            <w:shd w:val="clear" w:color="auto" w:fill="8DA9DA"/>
          </w:tcPr>
          <w:p w14:paraId="5F1F569A" w14:textId="77777777" w:rsidR="003A0DD3" w:rsidRDefault="003A0DD3" w:rsidP="005F47CA">
            <w:pPr>
              <w:pStyle w:val="TableParagraph"/>
              <w:ind w:left="0"/>
              <w:rPr>
                <w:sz w:val="24"/>
              </w:rPr>
            </w:pPr>
          </w:p>
        </w:tc>
      </w:tr>
      <w:tr w:rsidR="003A0DD3" w14:paraId="0FB31B28" w14:textId="77777777" w:rsidTr="005F47CA">
        <w:trPr>
          <w:trHeight w:val="426"/>
        </w:trPr>
        <w:tc>
          <w:tcPr>
            <w:tcW w:w="1918" w:type="dxa"/>
            <w:shd w:val="clear" w:color="auto" w:fill="auto"/>
          </w:tcPr>
          <w:p w14:paraId="49E5DF86" w14:textId="77777777" w:rsidR="003A0DD3" w:rsidRPr="00E31E37" w:rsidRDefault="003A0DD3" w:rsidP="005F47CA">
            <w:pPr>
              <w:pStyle w:val="TableParagraph"/>
              <w:rPr>
                <w:sz w:val="24"/>
              </w:rPr>
            </w:pPr>
            <w:r w:rsidRPr="00E31E37">
              <w:rPr>
                <w:sz w:val="24"/>
              </w:rPr>
              <w:t>UpdateTime</w:t>
            </w:r>
          </w:p>
        </w:tc>
        <w:tc>
          <w:tcPr>
            <w:tcW w:w="1620" w:type="dxa"/>
            <w:shd w:val="clear" w:color="auto" w:fill="auto"/>
          </w:tcPr>
          <w:p w14:paraId="12BD0707" w14:textId="77777777" w:rsidR="003A0DD3" w:rsidRDefault="003A0DD3" w:rsidP="005F47CA">
            <w:pPr>
              <w:pStyle w:val="TableParagraph"/>
              <w:spacing w:line="256" w:lineRule="exact"/>
              <w:rPr>
                <w:sz w:val="24"/>
                <w:lang w:val="en-US"/>
              </w:rPr>
            </w:pPr>
            <w:r w:rsidRPr="00EF0EB1">
              <w:rPr>
                <w:sz w:val="24"/>
              </w:rPr>
              <w:t>datetime</w:t>
            </w:r>
          </w:p>
        </w:tc>
        <w:tc>
          <w:tcPr>
            <w:tcW w:w="1260" w:type="dxa"/>
            <w:shd w:val="clear" w:color="auto" w:fill="auto"/>
          </w:tcPr>
          <w:p w14:paraId="78C347DE" w14:textId="77777777" w:rsidR="003A0DD3" w:rsidRDefault="003A0DD3" w:rsidP="005F47CA">
            <w:pPr>
              <w:pStyle w:val="TableParagraph"/>
              <w:ind w:left="170"/>
              <w:rPr>
                <w:sz w:val="24"/>
              </w:rPr>
            </w:pPr>
          </w:p>
        </w:tc>
        <w:tc>
          <w:tcPr>
            <w:tcW w:w="1530" w:type="dxa"/>
            <w:shd w:val="clear" w:color="auto" w:fill="auto"/>
          </w:tcPr>
          <w:p w14:paraId="76A915EB" w14:textId="77777777" w:rsidR="003A0DD3" w:rsidRDefault="003A0DD3" w:rsidP="005F47CA">
            <w:pPr>
              <w:pStyle w:val="TableParagraph"/>
              <w:ind w:left="0"/>
              <w:rPr>
                <w:sz w:val="24"/>
              </w:rPr>
            </w:pPr>
          </w:p>
        </w:tc>
        <w:tc>
          <w:tcPr>
            <w:tcW w:w="1946" w:type="dxa"/>
            <w:shd w:val="clear" w:color="auto" w:fill="auto"/>
          </w:tcPr>
          <w:p w14:paraId="4FBAC564" w14:textId="77777777" w:rsidR="003A0DD3" w:rsidRDefault="003A0DD3" w:rsidP="005F47CA">
            <w:pPr>
              <w:pStyle w:val="TableParagraph"/>
              <w:rPr>
                <w:sz w:val="24"/>
              </w:rPr>
            </w:pPr>
            <w:r>
              <w:rPr>
                <w:sz w:val="24"/>
              </w:rPr>
              <w:t>Ngày</w:t>
            </w:r>
            <w:r>
              <w:rPr>
                <w:spacing w:val="-1"/>
                <w:sz w:val="24"/>
              </w:rPr>
              <w:t xml:space="preserve"> </w:t>
            </w:r>
            <w:r>
              <w:rPr>
                <w:sz w:val="24"/>
              </w:rPr>
              <w:t>tháng</w:t>
            </w:r>
            <w:r>
              <w:rPr>
                <w:spacing w:val="-2"/>
                <w:sz w:val="24"/>
              </w:rPr>
              <w:t xml:space="preserve"> </w:t>
            </w:r>
            <w:r>
              <w:rPr>
                <w:sz w:val="24"/>
              </w:rPr>
              <w:t>năm</w:t>
            </w:r>
          </w:p>
        </w:tc>
        <w:tc>
          <w:tcPr>
            <w:tcW w:w="1166" w:type="dxa"/>
            <w:shd w:val="clear" w:color="auto" w:fill="auto"/>
          </w:tcPr>
          <w:p w14:paraId="4B337242" w14:textId="77777777" w:rsidR="003A0DD3" w:rsidRDefault="003A0DD3" w:rsidP="005F47CA">
            <w:pPr>
              <w:pStyle w:val="TableParagraph"/>
              <w:ind w:left="0"/>
              <w:rPr>
                <w:sz w:val="24"/>
              </w:rPr>
            </w:pPr>
          </w:p>
        </w:tc>
      </w:tr>
      <w:tr w:rsidR="003A0DD3" w14:paraId="445F18C0" w14:textId="77777777" w:rsidTr="005F47CA">
        <w:trPr>
          <w:trHeight w:val="426"/>
        </w:trPr>
        <w:tc>
          <w:tcPr>
            <w:tcW w:w="1918" w:type="dxa"/>
            <w:shd w:val="clear" w:color="auto" w:fill="8DB3E2" w:themeFill="text2" w:themeFillTint="66"/>
          </w:tcPr>
          <w:p w14:paraId="65258474" w14:textId="77777777" w:rsidR="003A0DD3" w:rsidRPr="00E31E37" w:rsidRDefault="003A0DD3" w:rsidP="005F47CA">
            <w:pPr>
              <w:pStyle w:val="TableParagraph"/>
              <w:rPr>
                <w:sz w:val="24"/>
              </w:rPr>
            </w:pPr>
            <w:r w:rsidRPr="00EF0EB1">
              <w:rPr>
                <w:sz w:val="24"/>
              </w:rPr>
              <w:t>UpdateBy</w:t>
            </w:r>
          </w:p>
        </w:tc>
        <w:tc>
          <w:tcPr>
            <w:tcW w:w="1620" w:type="dxa"/>
            <w:shd w:val="clear" w:color="auto" w:fill="8DB3E2" w:themeFill="text2" w:themeFillTint="66"/>
          </w:tcPr>
          <w:p w14:paraId="6B573572" w14:textId="77777777" w:rsidR="003A0DD3" w:rsidRPr="00EF0EB1" w:rsidRDefault="003A0DD3" w:rsidP="005F47CA">
            <w:pPr>
              <w:pStyle w:val="TableParagraph"/>
              <w:spacing w:line="256" w:lineRule="exact"/>
              <w:rPr>
                <w:sz w:val="24"/>
              </w:rPr>
            </w:pPr>
            <w:r w:rsidRPr="00EF0EB1">
              <w:rPr>
                <w:sz w:val="24"/>
              </w:rPr>
              <w:t>nvarchar(50)</w:t>
            </w:r>
          </w:p>
        </w:tc>
        <w:tc>
          <w:tcPr>
            <w:tcW w:w="1260" w:type="dxa"/>
            <w:shd w:val="clear" w:color="auto" w:fill="8DB3E2" w:themeFill="text2" w:themeFillTint="66"/>
          </w:tcPr>
          <w:p w14:paraId="0BAA586B" w14:textId="77777777" w:rsidR="003A0DD3" w:rsidRDefault="003A0DD3" w:rsidP="005F47CA">
            <w:pPr>
              <w:pStyle w:val="TableParagraph"/>
              <w:ind w:left="170"/>
              <w:rPr>
                <w:sz w:val="24"/>
              </w:rPr>
            </w:pPr>
          </w:p>
        </w:tc>
        <w:tc>
          <w:tcPr>
            <w:tcW w:w="1530" w:type="dxa"/>
            <w:shd w:val="clear" w:color="auto" w:fill="8DB3E2" w:themeFill="text2" w:themeFillTint="66"/>
          </w:tcPr>
          <w:p w14:paraId="210EBA0B" w14:textId="77777777" w:rsidR="003A0DD3" w:rsidRDefault="003A0DD3" w:rsidP="005F47CA">
            <w:pPr>
              <w:pStyle w:val="TableParagraph"/>
              <w:ind w:left="0"/>
              <w:rPr>
                <w:sz w:val="24"/>
              </w:rPr>
            </w:pPr>
          </w:p>
        </w:tc>
        <w:tc>
          <w:tcPr>
            <w:tcW w:w="1946" w:type="dxa"/>
            <w:shd w:val="clear" w:color="auto" w:fill="8DB3E2" w:themeFill="text2" w:themeFillTint="66"/>
          </w:tcPr>
          <w:p w14:paraId="4D04022D" w14:textId="77777777" w:rsidR="003A0DD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166" w:type="dxa"/>
            <w:shd w:val="clear" w:color="auto" w:fill="8DB3E2" w:themeFill="text2" w:themeFillTint="66"/>
          </w:tcPr>
          <w:p w14:paraId="2DD44B72" w14:textId="77777777" w:rsidR="003A0DD3" w:rsidRDefault="003A0DD3" w:rsidP="005F47CA">
            <w:pPr>
              <w:pStyle w:val="TableParagraph"/>
              <w:ind w:left="0"/>
              <w:rPr>
                <w:sz w:val="24"/>
              </w:rPr>
            </w:pPr>
          </w:p>
        </w:tc>
      </w:tr>
    </w:tbl>
    <w:p w14:paraId="0F454A68" w14:textId="77777777" w:rsidR="003A0DD3" w:rsidRDefault="003A0DD3" w:rsidP="003A0DD3">
      <w:pPr>
        <w:rPr>
          <w:sz w:val="24"/>
          <w:lang w:val="en-US"/>
        </w:rPr>
      </w:pPr>
    </w:p>
    <w:p w14:paraId="70442449" w14:textId="77777777" w:rsidR="003A0DD3" w:rsidRDefault="003A0DD3" w:rsidP="003A0DD3">
      <w:pPr>
        <w:spacing w:before="89" w:after="58"/>
        <w:ind w:left="424"/>
        <w:rPr>
          <w:i/>
          <w:sz w:val="26"/>
        </w:rPr>
      </w:pPr>
      <w:r>
        <w:rPr>
          <w:sz w:val="24"/>
          <w:lang w:val="en-US"/>
        </w:rPr>
        <w:t xml:space="preserve">    </w:t>
      </w:r>
      <w:r>
        <w:rPr>
          <w:i/>
          <w:sz w:val="26"/>
        </w:rPr>
        <w:t>Đặc</w:t>
      </w:r>
      <w:r>
        <w:rPr>
          <w:i/>
          <w:spacing w:val="-2"/>
          <w:sz w:val="26"/>
        </w:rPr>
        <w:t xml:space="preserve"> </w:t>
      </w:r>
      <w:r>
        <w:rPr>
          <w:i/>
          <w:sz w:val="26"/>
        </w:rPr>
        <w:t>tả</w:t>
      </w:r>
      <w:r>
        <w:rPr>
          <w:i/>
          <w:spacing w:val="-1"/>
          <w:sz w:val="26"/>
        </w:rPr>
        <w:t xml:space="preserve"> </w:t>
      </w:r>
      <w:r>
        <w:rPr>
          <w:i/>
          <w:sz w:val="26"/>
        </w:rPr>
        <w:t>dữ</w:t>
      </w:r>
      <w:r>
        <w:rPr>
          <w:i/>
          <w:spacing w:val="-3"/>
          <w:sz w:val="26"/>
        </w:rPr>
        <w:t xml:space="preserve"> </w:t>
      </w:r>
      <w:r>
        <w:rPr>
          <w:i/>
          <w:sz w:val="26"/>
        </w:rPr>
        <w:t>dữ</w:t>
      </w:r>
      <w:r>
        <w:rPr>
          <w:i/>
          <w:spacing w:val="-1"/>
          <w:sz w:val="26"/>
        </w:rPr>
        <w:t xml:space="preserve"> </w:t>
      </w:r>
      <w:r>
        <w:rPr>
          <w:i/>
          <w:sz w:val="26"/>
        </w:rPr>
        <w:t>liệu</w:t>
      </w:r>
      <w:r>
        <w:rPr>
          <w:i/>
          <w:spacing w:val="-3"/>
          <w:sz w:val="26"/>
        </w:rPr>
        <w:t xml:space="preserve"> </w:t>
      </w:r>
      <w:r>
        <w:rPr>
          <w:i/>
          <w:sz w:val="26"/>
        </w:rPr>
        <w:t>cho</w:t>
      </w:r>
      <w:r>
        <w:rPr>
          <w:i/>
          <w:spacing w:val="-3"/>
          <w:sz w:val="26"/>
        </w:rPr>
        <w:t xml:space="preserve"> </w:t>
      </w:r>
      <w:r>
        <w:rPr>
          <w:i/>
          <w:sz w:val="26"/>
        </w:rPr>
        <w:t>bảng</w:t>
      </w:r>
      <w:r>
        <w:rPr>
          <w:i/>
          <w:sz w:val="26"/>
          <w:lang w:val="en-US"/>
        </w:rPr>
        <w:t xml:space="preserve"> </w:t>
      </w:r>
      <w:proofErr w:type="spellStart"/>
      <w:r>
        <w:rPr>
          <w:i/>
          <w:sz w:val="26"/>
          <w:lang w:val="en-US"/>
        </w:rPr>
        <w:t>StockIn</w:t>
      </w:r>
      <w:proofErr w:type="spellEnd"/>
      <w:r>
        <w:rPr>
          <w:i/>
          <w:sz w:val="26"/>
          <w:lang w:val="en-US"/>
        </w:rPr>
        <w:t xml:space="preserve"> (Danh </w:t>
      </w:r>
      <w:proofErr w:type="spellStart"/>
      <w:r>
        <w:rPr>
          <w:i/>
          <w:sz w:val="26"/>
          <w:lang w:val="en-US"/>
        </w:rPr>
        <w:t>sách</w:t>
      </w:r>
      <w:proofErr w:type="spellEnd"/>
      <w:r>
        <w:rPr>
          <w:i/>
          <w:sz w:val="26"/>
          <w:lang w:val="en-US"/>
        </w:rPr>
        <w:t xml:space="preserve"> </w:t>
      </w:r>
      <w:proofErr w:type="spellStart"/>
      <w:r>
        <w:rPr>
          <w:i/>
          <w:sz w:val="26"/>
          <w:lang w:val="en-US"/>
        </w:rPr>
        <w:t>phiếu</w:t>
      </w:r>
      <w:proofErr w:type="spellEnd"/>
      <w:r>
        <w:rPr>
          <w:i/>
          <w:sz w:val="26"/>
          <w:lang w:val="en-US"/>
        </w:rPr>
        <w:t xml:space="preserve"> </w:t>
      </w:r>
      <w:proofErr w:type="spellStart"/>
      <w:r>
        <w:rPr>
          <w:i/>
          <w:sz w:val="26"/>
          <w:lang w:val="en-US"/>
        </w:rPr>
        <w:t>nhập</w:t>
      </w:r>
      <w:proofErr w:type="spellEnd"/>
      <w:r>
        <w:rPr>
          <w:i/>
          <w:sz w:val="26"/>
          <w:lang w:val="en-US"/>
        </w:rPr>
        <w:t>)</w:t>
      </w:r>
      <w:r>
        <w:rPr>
          <w:i/>
          <w:sz w:val="26"/>
        </w:rPr>
        <w:t>:</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8"/>
        <w:gridCol w:w="1750"/>
        <w:gridCol w:w="1440"/>
        <w:gridCol w:w="1710"/>
        <w:gridCol w:w="1800"/>
        <w:gridCol w:w="1132"/>
      </w:tblGrid>
      <w:tr w:rsidR="003A0DD3" w14:paraId="483457C6" w14:textId="77777777" w:rsidTr="005F47CA">
        <w:trPr>
          <w:trHeight w:val="552"/>
        </w:trPr>
        <w:tc>
          <w:tcPr>
            <w:tcW w:w="1608" w:type="dxa"/>
            <w:shd w:val="clear" w:color="auto" w:fill="4371C3"/>
          </w:tcPr>
          <w:p w14:paraId="013100AE"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750" w:type="dxa"/>
            <w:shd w:val="clear" w:color="auto" w:fill="4371C3"/>
          </w:tcPr>
          <w:p w14:paraId="4FF3C5F0"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440" w:type="dxa"/>
            <w:shd w:val="clear" w:color="auto" w:fill="4371C3"/>
          </w:tcPr>
          <w:p w14:paraId="55FD60E7" w14:textId="77777777" w:rsidR="003A0DD3" w:rsidRDefault="003A0DD3" w:rsidP="005F47CA">
            <w:pPr>
              <w:pStyle w:val="TableParagraph"/>
              <w:spacing w:line="270" w:lineRule="atLeast"/>
              <w:ind w:right="384"/>
              <w:rPr>
                <w:sz w:val="24"/>
              </w:rPr>
            </w:pPr>
            <w:r>
              <w:rPr>
                <w:color w:val="FFFFFF"/>
                <w:sz w:val="24"/>
              </w:rPr>
              <w:t>Kích</w:t>
            </w:r>
            <w:r>
              <w:rPr>
                <w:color w:val="FFFFFF"/>
                <w:spacing w:val="1"/>
                <w:sz w:val="24"/>
              </w:rPr>
              <w:t xml:space="preserve"> </w:t>
            </w:r>
            <w:r>
              <w:rPr>
                <w:color w:val="FFFFFF"/>
                <w:spacing w:val="-1"/>
                <w:sz w:val="24"/>
              </w:rPr>
              <w:t>thước</w:t>
            </w:r>
          </w:p>
        </w:tc>
        <w:tc>
          <w:tcPr>
            <w:tcW w:w="1710" w:type="dxa"/>
            <w:shd w:val="clear" w:color="auto" w:fill="4371C3"/>
          </w:tcPr>
          <w:p w14:paraId="747B659E" w14:textId="77777777" w:rsidR="003A0DD3" w:rsidRDefault="003A0DD3" w:rsidP="005F47CA">
            <w:pPr>
              <w:pStyle w:val="TableParagraph"/>
              <w:spacing w:line="270" w:lineRule="atLeast"/>
              <w:ind w:right="550"/>
              <w:rPr>
                <w:sz w:val="24"/>
              </w:rPr>
            </w:pPr>
            <w:r>
              <w:rPr>
                <w:color w:val="FFFFFF"/>
                <w:sz w:val="24"/>
              </w:rPr>
              <w:t>Rằng</w:t>
            </w:r>
            <w:r>
              <w:rPr>
                <w:color w:val="FFFFFF"/>
                <w:spacing w:val="-14"/>
                <w:sz w:val="24"/>
              </w:rPr>
              <w:t xml:space="preserve"> </w:t>
            </w:r>
            <w:r>
              <w:rPr>
                <w:color w:val="FFFFFF"/>
                <w:sz w:val="24"/>
              </w:rPr>
              <w:t>buộc</w:t>
            </w:r>
            <w:r>
              <w:rPr>
                <w:color w:val="FFFFFF"/>
                <w:spacing w:val="-57"/>
                <w:sz w:val="24"/>
              </w:rPr>
              <w:t xml:space="preserve"> </w:t>
            </w:r>
            <w:r>
              <w:rPr>
                <w:color w:val="FFFFFF"/>
                <w:sz w:val="24"/>
              </w:rPr>
              <w:t>toàn</w:t>
            </w:r>
            <w:r>
              <w:rPr>
                <w:color w:val="FFFFFF"/>
                <w:spacing w:val="-1"/>
                <w:sz w:val="24"/>
              </w:rPr>
              <w:t xml:space="preserve"> </w:t>
            </w:r>
            <w:r>
              <w:rPr>
                <w:color w:val="FFFFFF"/>
                <w:sz w:val="24"/>
              </w:rPr>
              <w:t>vẹn</w:t>
            </w:r>
          </w:p>
        </w:tc>
        <w:tc>
          <w:tcPr>
            <w:tcW w:w="1800" w:type="dxa"/>
            <w:shd w:val="clear" w:color="auto" w:fill="4371C3"/>
          </w:tcPr>
          <w:p w14:paraId="3CF64739"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132" w:type="dxa"/>
            <w:shd w:val="clear" w:color="auto" w:fill="4371C3"/>
          </w:tcPr>
          <w:p w14:paraId="4F17340B" w14:textId="77777777" w:rsidR="003A0DD3" w:rsidRDefault="003A0DD3" w:rsidP="005F47CA">
            <w:pPr>
              <w:pStyle w:val="TableParagraph"/>
              <w:rPr>
                <w:sz w:val="24"/>
              </w:rPr>
            </w:pPr>
            <w:r>
              <w:rPr>
                <w:color w:val="FFFFFF"/>
                <w:sz w:val="24"/>
              </w:rPr>
              <w:t>Ghi</w:t>
            </w:r>
            <w:r>
              <w:rPr>
                <w:color w:val="FFFFFF"/>
                <w:spacing w:val="-1"/>
                <w:sz w:val="24"/>
              </w:rPr>
              <w:t xml:space="preserve"> </w:t>
            </w:r>
            <w:r>
              <w:rPr>
                <w:color w:val="FFFFFF"/>
                <w:sz w:val="24"/>
              </w:rPr>
              <w:t>chú</w:t>
            </w:r>
          </w:p>
        </w:tc>
      </w:tr>
      <w:tr w:rsidR="003A0DD3" w14:paraId="49BF5AFE" w14:textId="77777777" w:rsidTr="005F47CA">
        <w:trPr>
          <w:trHeight w:val="552"/>
        </w:trPr>
        <w:tc>
          <w:tcPr>
            <w:tcW w:w="1608" w:type="dxa"/>
          </w:tcPr>
          <w:p w14:paraId="1B180F3D" w14:textId="77777777" w:rsidR="003A0DD3" w:rsidRDefault="003A0DD3" w:rsidP="005F47CA">
            <w:pPr>
              <w:pStyle w:val="TableParagraph"/>
              <w:spacing w:line="270" w:lineRule="atLeast"/>
              <w:ind w:right="143"/>
              <w:rPr>
                <w:b/>
                <w:sz w:val="24"/>
              </w:rPr>
            </w:pPr>
            <w:r w:rsidRPr="00811C32">
              <w:rPr>
                <w:b/>
                <w:spacing w:val="-1"/>
                <w:sz w:val="24"/>
                <w:u w:val="single"/>
              </w:rPr>
              <w:t>StockInID</w:t>
            </w:r>
          </w:p>
        </w:tc>
        <w:tc>
          <w:tcPr>
            <w:tcW w:w="1750" w:type="dxa"/>
          </w:tcPr>
          <w:p w14:paraId="050D5581" w14:textId="77777777" w:rsidR="003A0DD3" w:rsidRDefault="003A0DD3" w:rsidP="005F47CA">
            <w:pPr>
              <w:pStyle w:val="TableParagraph"/>
              <w:rPr>
                <w:sz w:val="24"/>
              </w:rPr>
            </w:pPr>
            <w:r w:rsidRPr="00EF0EB1">
              <w:rPr>
                <w:sz w:val="24"/>
              </w:rPr>
              <w:t>nvarchar(50)</w:t>
            </w:r>
          </w:p>
        </w:tc>
        <w:tc>
          <w:tcPr>
            <w:tcW w:w="1440" w:type="dxa"/>
          </w:tcPr>
          <w:p w14:paraId="6B95EE22" w14:textId="77777777" w:rsidR="003A0DD3" w:rsidRDefault="003A0DD3" w:rsidP="005F47CA">
            <w:pPr>
              <w:pStyle w:val="TableParagraph"/>
              <w:ind w:left="0"/>
              <w:rPr>
                <w:sz w:val="24"/>
              </w:rPr>
            </w:pPr>
          </w:p>
        </w:tc>
        <w:tc>
          <w:tcPr>
            <w:tcW w:w="1710" w:type="dxa"/>
          </w:tcPr>
          <w:p w14:paraId="71DD77FF" w14:textId="77777777" w:rsidR="003A0DD3" w:rsidRDefault="003A0DD3" w:rsidP="005F47CA">
            <w:pPr>
              <w:pStyle w:val="TableParagraph"/>
              <w:rPr>
                <w:sz w:val="24"/>
              </w:rPr>
            </w:pPr>
            <w:r>
              <w:rPr>
                <w:sz w:val="24"/>
              </w:rPr>
              <w:t>Khóa</w:t>
            </w:r>
            <w:r>
              <w:rPr>
                <w:spacing w:val="-1"/>
                <w:sz w:val="24"/>
              </w:rPr>
              <w:t xml:space="preserve"> </w:t>
            </w:r>
            <w:r>
              <w:rPr>
                <w:sz w:val="24"/>
              </w:rPr>
              <w:t>chính</w:t>
            </w:r>
          </w:p>
        </w:tc>
        <w:tc>
          <w:tcPr>
            <w:tcW w:w="1800" w:type="dxa"/>
          </w:tcPr>
          <w:p w14:paraId="58517655" w14:textId="77777777" w:rsidR="003A0DD3" w:rsidRPr="00811C32" w:rsidRDefault="003A0DD3" w:rsidP="005F47CA">
            <w:pPr>
              <w:pStyle w:val="TableParagraph"/>
              <w:spacing w:line="270" w:lineRule="atLeast"/>
              <w:ind w:right="640"/>
              <w:rPr>
                <w:sz w:val="24"/>
                <w:lang w:val="en-US"/>
              </w:rPr>
            </w:pPr>
            <w:r>
              <w:rPr>
                <w:sz w:val="24"/>
                <w:lang w:val="en-US"/>
              </w:rPr>
              <w:t xml:space="preserve">Văn </w:t>
            </w:r>
            <w:proofErr w:type="spellStart"/>
            <w:r>
              <w:rPr>
                <w:sz w:val="24"/>
                <w:lang w:val="en-US"/>
              </w:rPr>
              <w:t>bản</w:t>
            </w:r>
            <w:proofErr w:type="spellEnd"/>
          </w:p>
        </w:tc>
        <w:tc>
          <w:tcPr>
            <w:tcW w:w="1132" w:type="dxa"/>
          </w:tcPr>
          <w:p w14:paraId="48358F18" w14:textId="77777777" w:rsidR="003A0DD3" w:rsidRDefault="003A0DD3" w:rsidP="005F47CA">
            <w:pPr>
              <w:pStyle w:val="TableParagraph"/>
              <w:ind w:left="0"/>
              <w:rPr>
                <w:sz w:val="24"/>
              </w:rPr>
            </w:pPr>
          </w:p>
        </w:tc>
      </w:tr>
      <w:tr w:rsidR="003A0DD3" w14:paraId="4DD864FA" w14:textId="77777777" w:rsidTr="005F47CA">
        <w:trPr>
          <w:trHeight w:val="552"/>
        </w:trPr>
        <w:tc>
          <w:tcPr>
            <w:tcW w:w="1608" w:type="dxa"/>
            <w:shd w:val="clear" w:color="auto" w:fill="B3C5E6"/>
          </w:tcPr>
          <w:p w14:paraId="4D12A2DB" w14:textId="77777777" w:rsidR="003A0DD3" w:rsidRDefault="003A0DD3" w:rsidP="005F47CA">
            <w:pPr>
              <w:pStyle w:val="TableParagraph"/>
              <w:spacing w:line="270" w:lineRule="atLeast"/>
              <w:ind w:right="198"/>
              <w:rPr>
                <w:sz w:val="24"/>
              </w:rPr>
            </w:pPr>
            <w:r w:rsidRPr="00811C32">
              <w:rPr>
                <w:spacing w:val="-1"/>
                <w:sz w:val="24"/>
              </w:rPr>
              <w:t>SupplierID</w:t>
            </w:r>
          </w:p>
        </w:tc>
        <w:tc>
          <w:tcPr>
            <w:tcW w:w="1750" w:type="dxa"/>
            <w:shd w:val="clear" w:color="auto" w:fill="B3C5E6"/>
          </w:tcPr>
          <w:p w14:paraId="5EFE8A91" w14:textId="77777777" w:rsidR="003A0DD3" w:rsidRDefault="003A0DD3" w:rsidP="005F47CA">
            <w:pPr>
              <w:pStyle w:val="TableParagraph"/>
              <w:spacing w:line="270" w:lineRule="atLeast"/>
              <w:ind w:right="193"/>
              <w:rPr>
                <w:sz w:val="24"/>
              </w:rPr>
            </w:pPr>
            <w:r w:rsidRPr="00EF0EB1">
              <w:rPr>
                <w:sz w:val="24"/>
              </w:rPr>
              <w:t>nvarchar(50)</w:t>
            </w:r>
          </w:p>
        </w:tc>
        <w:tc>
          <w:tcPr>
            <w:tcW w:w="1440" w:type="dxa"/>
            <w:shd w:val="clear" w:color="auto" w:fill="B3C5E6"/>
          </w:tcPr>
          <w:p w14:paraId="6616C2CD" w14:textId="77777777" w:rsidR="003A0DD3" w:rsidRDefault="003A0DD3" w:rsidP="005F47CA">
            <w:pPr>
              <w:pStyle w:val="TableParagraph"/>
              <w:spacing w:line="270" w:lineRule="atLeast"/>
              <w:ind w:right="285"/>
              <w:rPr>
                <w:sz w:val="24"/>
              </w:rPr>
            </w:pPr>
          </w:p>
        </w:tc>
        <w:tc>
          <w:tcPr>
            <w:tcW w:w="1710" w:type="dxa"/>
            <w:shd w:val="clear" w:color="auto" w:fill="B3C5E6"/>
          </w:tcPr>
          <w:p w14:paraId="123C226B" w14:textId="77777777" w:rsidR="003A0DD3" w:rsidRDefault="003A0DD3" w:rsidP="005F47CA">
            <w:pPr>
              <w:pStyle w:val="TableParagraph"/>
              <w:ind w:left="0"/>
              <w:rPr>
                <w:sz w:val="24"/>
              </w:rPr>
            </w:pPr>
            <w:proofErr w:type="spellStart"/>
            <w:r>
              <w:rPr>
                <w:sz w:val="20"/>
                <w:lang w:val="en-US"/>
              </w:rPr>
              <w:t>Khóa</w:t>
            </w:r>
            <w:proofErr w:type="spellEnd"/>
            <w:r>
              <w:rPr>
                <w:sz w:val="20"/>
                <w:lang w:val="en-US"/>
              </w:rPr>
              <w:t xml:space="preserve"> </w:t>
            </w:r>
            <w:proofErr w:type="spellStart"/>
            <w:r>
              <w:rPr>
                <w:sz w:val="20"/>
                <w:lang w:val="en-US"/>
              </w:rPr>
              <w:t>ngoại</w:t>
            </w:r>
            <w:proofErr w:type="spellEnd"/>
            <w:r>
              <w:rPr>
                <w:sz w:val="20"/>
                <w:lang w:val="en-US"/>
              </w:rPr>
              <w:t xml:space="preserve"> </w:t>
            </w:r>
            <w:proofErr w:type="spellStart"/>
            <w:r>
              <w:rPr>
                <w:sz w:val="20"/>
                <w:lang w:val="en-US"/>
              </w:rPr>
              <w:t>tham</w:t>
            </w:r>
            <w:proofErr w:type="spellEnd"/>
            <w:r>
              <w:rPr>
                <w:sz w:val="20"/>
                <w:lang w:val="en-US"/>
              </w:rPr>
              <w:t xml:space="preserve"> </w:t>
            </w:r>
            <w:proofErr w:type="spellStart"/>
            <w:r>
              <w:rPr>
                <w:sz w:val="20"/>
                <w:lang w:val="en-US"/>
              </w:rPr>
              <w:t>chiếu</w:t>
            </w:r>
            <w:proofErr w:type="spellEnd"/>
            <w:r>
              <w:rPr>
                <w:sz w:val="20"/>
                <w:lang w:val="en-US"/>
              </w:rPr>
              <w:t xml:space="preserve"> </w:t>
            </w:r>
            <w:proofErr w:type="spellStart"/>
            <w:r>
              <w:rPr>
                <w:sz w:val="20"/>
                <w:lang w:val="en-US"/>
              </w:rPr>
              <w:t>từ</w:t>
            </w:r>
            <w:proofErr w:type="spellEnd"/>
            <w:r>
              <w:rPr>
                <w:sz w:val="20"/>
                <w:lang w:val="en-US"/>
              </w:rPr>
              <w:t xml:space="preserve"> </w:t>
            </w:r>
            <w:proofErr w:type="spellStart"/>
            <w:r>
              <w:rPr>
                <w:sz w:val="20"/>
                <w:lang w:val="en-US"/>
              </w:rPr>
              <w:t>bảng</w:t>
            </w:r>
            <w:proofErr w:type="spellEnd"/>
            <w:r>
              <w:rPr>
                <w:sz w:val="20"/>
                <w:lang w:val="en-US"/>
              </w:rPr>
              <w:t xml:space="preserve"> Suppliers</w:t>
            </w:r>
          </w:p>
        </w:tc>
        <w:tc>
          <w:tcPr>
            <w:tcW w:w="1800" w:type="dxa"/>
            <w:shd w:val="clear" w:color="auto" w:fill="B3C5E6"/>
          </w:tcPr>
          <w:p w14:paraId="28012496" w14:textId="77777777" w:rsidR="003A0DD3" w:rsidRDefault="003A0DD3" w:rsidP="005F47CA">
            <w:pPr>
              <w:pStyle w:val="TableParagraph"/>
              <w:rPr>
                <w:sz w:val="24"/>
              </w:rPr>
            </w:pPr>
            <w:r>
              <w:rPr>
                <w:sz w:val="24"/>
              </w:rPr>
              <w:t>Văn</w:t>
            </w:r>
            <w:r>
              <w:rPr>
                <w:spacing w:val="-1"/>
                <w:sz w:val="24"/>
              </w:rPr>
              <w:t xml:space="preserve"> </w:t>
            </w:r>
            <w:r>
              <w:rPr>
                <w:sz w:val="24"/>
              </w:rPr>
              <w:t>bản</w:t>
            </w:r>
          </w:p>
        </w:tc>
        <w:tc>
          <w:tcPr>
            <w:tcW w:w="1132" w:type="dxa"/>
            <w:shd w:val="clear" w:color="auto" w:fill="B3C5E6"/>
          </w:tcPr>
          <w:p w14:paraId="4EE54D6E" w14:textId="77777777" w:rsidR="003A0DD3" w:rsidRDefault="003A0DD3" w:rsidP="005F47CA">
            <w:pPr>
              <w:pStyle w:val="TableParagraph"/>
              <w:ind w:left="0"/>
              <w:rPr>
                <w:sz w:val="24"/>
              </w:rPr>
            </w:pPr>
          </w:p>
        </w:tc>
      </w:tr>
      <w:tr w:rsidR="003A0DD3" w14:paraId="7E8817AF" w14:textId="77777777" w:rsidTr="005F47CA">
        <w:trPr>
          <w:trHeight w:val="275"/>
        </w:trPr>
        <w:tc>
          <w:tcPr>
            <w:tcW w:w="1608" w:type="dxa"/>
          </w:tcPr>
          <w:p w14:paraId="01A6B9DE" w14:textId="77777777" w:rsidR="003A0DD3" w:rsidRDefault="003A0DD3" w:rsidP="005F47CA">
            <w:pPr>
              <w:pStyle w:val="TableParagraph"/>
              <w:spacing w:line="256" w:lineRule="exact"/>
              <w:rPr>
                <w:sz w:val="24"/>
              </w:rPr>
            </w:pPr>
            <w:r w:rsidRPr="00811C32">
              <w:rPr>
                <w:sz w:val="24"/>
              </w:rPr>
              <w:t>StockInDate</w:t>
            </w:r>
          </w:p>
        </w:tc>
        <w:tc>
          <w:tcPr>
            <w:tcW w:w="1750" w:type="dxa"/>
          </w:tcPr>
          <w:p w14:paraId="74353477" w14:textId="77777777" w:rsidR="003A0DD3" w:rsidRDefault="003A0DD3" w:rsidP="005F47CA">
            <w:pPr>
              <w:pStyle w:val="TableParagraph"/>
              <w:spacing w:line="256" w:lineRule="exact"/>
              <w:rPr>
                <w:sz w:val="24"/>
              </w:rPr>
            </w:pPr>
            <w:r w:rsidRPr="00811C32">
              <w:rPr>
                <w:sz w:val="24"/>
              </w:rPr>
              <w:t>datetime</w:t>
            </w:r>
          </w:p>
        </w:tc>
        <w:tc>
          <w:tcPr>
            <w:tcW w:w="1440" w:type="dxa"/>
          </w:tcPr>
          <w:p w14:paraId="382AA9A0" w14:textId="77777777" w:rsidR="003A0DD3" w:rsidRDefault="003A0DD3" w:rsidP="005F47CA">
            <w:pPr>
              <w:pStyle w:val="TableParagraph"/>
              <w:ind w:left="0"/>
              <w:rPr>
                <w:sz w:val="20"/>
              </w:rPr>
            </w:pPr>
          </w:p>
        </w:tc>
        <w:tc>
          <w:tcPr>
            <w:tcW w:w="1710" w:type="dxa"/>
          </w:tcPr>
          <w:p w14:paraId="57BA2FD2" w14:textId="77777777" w:rsidR="003A0DD3" w:rsidRDefault="003A0DD3" w:rsidP="005F47CA">
            <w:pPr>
              <w:pStyle w:val="TableParagraph"/>
              <w:ind w:left="0"/>
              <w:rPr>
                <w:sz w:val="20"/>
              </w:rPr>
            </w:pPr>
          </w:p>
        </w:tc>
        <w:tc>
          <w:tcPr>
            <w:tcW w:w="1800" w:type="dxa"/>
          </w:tcPr>
          <w:p w14:paraId="1CC97D2F" w14:textId="77777777" w:rsidR="003A0DD3" w:rsidRPr="00811C32" w:rsidRDefault="003A0DD3" w:rsidP="005F47CA">
            <w:pPr>
              <w:pStyle w:val="TableParagraph"/>
              <w:spacing w:line="256" w:lineRule="exact"/>
              <w:rPr>
                <w:sz w:val="24"/>
                <w:lang w:val="en-US"/>
              </w:rPr>
            </w:pPr>
            <w:proofErr w:type="spellStart"/>
            <w:r>
              <w:rPr>
                <w:sz w:val="24"/>
                <w:lang w:val="en-US"/>
              </w:rPr>
              <w:t>Thời</w:t>
            </w:r>
            <w:proofErr w:type="spellEnd"/>
            <w:r>
              <w:rPr>
                <w:sz w:val="24"/>
                <w:lang w:val="en-US"/>
              </w:rPr>
              <w:t xml:space="preserve"> </w:t>
            </w:r>
            <w:proofErr w:type="spellStart"/>
            <w:r>
              <w:rPr>
                <w:sz w:val="24"/>
                <w:lang w:val="en-US"/>
              </w:rPr>
              <w:t>gian</w:t>
            </w:r>
            <w:proofErr w:type="spellEnd"/>
          </w:p>
        </w:tc>
        <w:tc>
          <w:tcPr>
            <w:tcW w:w="1132" w:type="dxa"/>
          </w:tcPr>
          <w:p w14:paraId="78D42B25" w14:textId="77777777" w:rsidR="003A0DD3" w:rsidRDefault="003A0DD3" w:rsidP="005F47CA">
            <w:pPr>
              <w:pStyle w:val="TableParagraph"/>
              <w:ind w:left="0"/>
              <w:rPr>
                <w:sz w:val="20"/>
              </w:rPr>
            </w:pPr>
          </w:p>
        </w:tc>
      </w:tr>
      <w:tr w:rsidR="003A0DD3" w14:paraId="0FD6759D" w14:textId="77777777" w:rsidTr="005F47CA">
        <w:trPr>
          <w:trHeight w:val="327"/>
        </w:trPr>
        <w:tc>
          <w:tcPr>
            <w:tcW w:w="1608" w:type="dxa"/>
            <w:shd w:val="clear" w:color="auto" w:fill="B3C5E6"/>
          </w:tcPr>
          <w:p w14:paraId="46018E7C" w14:textId="77777777" w:rsidR="003A0DD3" w:rsidRDefault="003A0DD3" w:rsidP="005F47CA">
            <w:pPr>
              <w:pStyle w:val="TableParagraph"/>
              <w:spacing w:line="270" w:lineRule="atLeast"/>
              <w:ind w:right="198"/>
              <w:rPr>
                <w:sz w:val="24"/>
              </w:rPr>
            </w:pPr>
            <w:r w:rsidRPr="00811C32">
              <w:rPr>
                <w:spacing w:val="-1"/>
                <w:sz w:val="24"/>
              </w:rPr>
              <w:t>TotalSum</w:t>
            </w:r>
          </w:p>
        </w:tc>
        <w:tc>
          <w:tcPr>
            <w:tcW w:w="1750" w:type="dxa"/>
            <w:shd w:val="clear" w:color="auto" w:fill="B3C5E6"/>
          </w:tcPr>
          <w:p w14:paraId="44C3F2E7" w14:textId="77777777" w:rsidR="003A0DD3" w:rsidRDefault="003A0DD3" w:rsidP="005F47CA">
            <w:pPr>
              <w:pStyle w:val="TableParagraph"/>
              <w:rPr>
                <w:sz w:val="24"/>
              </w:rPr>
            </w:pPr>
            <w:r w:rsidRPr="00811C32">
              <w:rPr>
                <w:sz w:val="24"/>
              </w:rPr>
              <w:t>float</w:t>
            </w:r>
          </w:p>
        </w:tc>
        <w:tc>
          <w:tcPr>
            <w:tcW w:w="1440" w:type="dxa"/>
            <w:shd w:val="clear" w:color="auto" w:fill="B3C5E6"/>
          </w:tcPr>
          <w:p w14:paraId="2C4A692D" w14:textId="77777777" w:rsidR="003A0DD3" w:rsidRDefault="003A0DD3" w:rsidP="005F47CA">
            <w:pPr>
              <w:pStyle w:val="TableParagraph"/>
              <w:ind w:left="0"/>
              <w:rPr>
                <w:sz w:val="24"/>
              </w:rPr>
            </w:pPr>
          </w:p>
        </w:tc>
        <w:tc>
          <w:tcPr>
            <w:tcW w:w="1710" w:type="dxa"/>
            <w:shd w:val="clear" w:color="auto" w:fill="B3C5E6"/>
          </w:tcPr>
          <w:p w14:paraId="3DB1B458" w14:textId="77777777" w:rsidR="003A0DD3" w:rsidRDefault="003A0DD3" w:rsidP="005F47CA">
            <w:pPr>
              <w:pStyle w:val="TableParagraph"/>
              <w:ind w:left="0"/>
              <w:rPr>
                <w:sz w:val="24"/>
              </w:rPr>
            </w:pPr>
          </w:p>
        </w:tc>
        <w:tc>
          <w:tcPr>
            <w:tcW w:w="1800" w:type="dxa"/>
            <w:shd w:val="clear" w:color="auto" w:fill="B3C5E6"/>
          </w:tcPr>
          <w:p w14:paraId="65607B5E" w14:textId="77777777" w:rsidR="003A0DD3" w:rsidRPr="00811C32" w:rsidRDefault="003A0DD3" w:rsidP="005F47CA">
            <w:pPr>
              <w:pStyle w:val="TableParagraph"/>
              <w:rPr>
                <w:sz w:val="24"/>
                <w:lang w:val="en-US"/>
              </w:rPr>
            </w:pPr>
            <w:proofErr w:type="spellStart"/>
            <w:r>
              <w:rPr>
                <w:sz w:val="24"/>
                <w:lang w:val="en-US"/>
              </w:rPr>
              <w:t>Số</w:t>
            </w:r>
            <w:proofErr w:type="spellEnd"/>
            <w:r>
              <w:rPr>
                <w:sz w:val="24"/>
                <w:lang w:val="en-US"/>
              </w:rPr>
              <w:t xml:space="preserve"> </w:t>
            </w:r>
            <w:proofErr w:type="spellStart"/>
            <w:r>
              <w:rPr>
                <w:sz w:val="24"/>
                <w:lang w:val="en-US"/>
              </w:rPr>
              <w:t>thực</w:t>
            </w:r>
            <w:proofErr w:type="spellEnd"/>
          </w:p>
        </w:tc>
        <w:tc>
          <w:tcPr>
            <w:tcW w:w="1132" w:type="dxa"/>
            <w:shd w:val="clear" w:color="auto" w:fill="B3C5E6"/>
          </w:tcPr>
          <w:p w14:paraId="4169B877" w14:textId="77777777" w:rsidR="003A0DD3" w:rsidRDefault="003A0DD3" w:rsidP="005F47CA">
            <w:pPr>
              <w:pStyle w:val="TableParagraph"/>
              <w:spacing w:line="270" w:lineRule="atLeast"/>
              <w:ind w:right="207"/>
              <w:rPr>
                <w:sz w:val="24"/>
              </w:rPr>
            </w:pPr>
          </w:p>
        </w:tc>
      </w:tr>
      <w:tr w:rsidR="003A0DD3" w14:paraId="73F64CAB" w14:textId="77777777" w:rsidTr="005F47CA">
        <w:trPr>
          <w:trHeight w:val="327"/>
        </w:trPr>
        <w:tc>
          <w:tcPr>
            <w:tcW w:w="1608" w:type="dxa"/>
            <w:shd w:val="clear" w:color="auto" w:fill="FFFFFF" w:themeFill="background1"/>
          </w:tcPr>
          <w:p w14:paraId="316ACD58" w14:textId="77777777" w:rsidR="003A0DD3" w:rsidRPr="00811C32" w:rsidRDefault="003A0DD3" w:rsidP="005F47CA">
            <w:pPr>
              <w:pStyle w:val="TableParagraph"/>
              <w:spacing w:line="270" w:lineRule="atLeast"/>
              <w:ind w:right="198"/>
              <w:rPr>
                <w:spacing w:val="-1"/>
                <w:sz w:val="24"/>
              </w:rPr>
            </w:pPr>
            <w:r w:rsidRPr="00E31E37">
              <w:rPr>
                <w:sz w:val="24"/>
              </w:rPr>
              <w:t>UpdateTime</w:t>
            </w:r>
          </w:p>
        </w:tc>
        <w:tc>
          <w:tcPr>
            <w:tcW w:w="1750" w:type="dxa"/>
            <w:shd w:val="clear" w:color="auto" w:fill="FFFFFF" w:themeFill="background1"/>
          </w:tcPr>
          <w:p w14:paraId="6954837B" w14:textId="77777777" w:rsidR="003A0DD3" w:rsidRPr="00811C32" w:rsidRDefault="003A0DD3" w:rsidP="005F47CA">
            <w:pPr>
              <w:pStyle w:val="TableParagraph"/>
              <w:rPr>
                <w:sz w:val="24"/>
              </w:rPr>
            </w:pPr>
            <w:r w:rsidRPr="00EF0EB1">
              <w:rPr>
                <w:sz w:val="24"/>
              </w:rPr>
              <w:t>datetime</w:t>
            </w:r>
          </w:p>
        </w:tc>
        <w:tc>
          <w:tcPr>
            <w:tcW w:w="1440" w:type="dxa"/>
            <w:shd w:val="clear" w:color="auto" w:fill="FFFFFF" w:themeFill="background1"/>
          </w:tcPr>
          <w:p w14:paraId="6A44EFB4" w14:textId="77777777" w:rsidR="003A0DD3" w:rsidRDefault="003A0DD3" w:rsidP="005F47CA">
            <w:pPr>
              <w:pStyle w:val="TableParagraph"/>
              <w:ind w:left="0"/>
              <w:rPr>
                <w:sz w:val="24"/>
              </w:rPr>
            </w:pPr>
          </w:p>
        </w:tc>
        <w:tc>
          <w:tcPr>
            <w:tcW w:w="1710" w:type="dxa"/>
            <w:shd w:val="clear" w:color="auto" w:fill="FFFFFF" w:themeFill="background1"/>
          </w:tcPr>
          <w:p w14:paraId="71ACCD6A" w14:textId="77777777" w:rsidR="003A0DD3" w:rsidRDefault="003A0DD3" w:rsidP="005F47CA">
            <w:pPr>
              <w:pStyle w:val="TableParagraph"/>
              <w:ind w:left="0"/>
              <w:rPr>
                <w:sz w:val="24"/>
              </w:rPr>
            </w:pPr>
          </w:p>
        </w:tc>
        <w:tc>
          <w:tcPr>
            <w:tcW w:w="1800" w:type="dxa"/>
            <w:shd w:val="clear" w:color="auto" w:fill="FFFFFF" w:themeFill="background1"/>
          </w:tcPr>
          <w:p w14:paraId="0D515379" w14:textId="77777777" w:rsidR="003A0DD3" w:rsidRDefault="003A0DD3" w:rsidP="005F47CA">
            <w:pPr>
              <w:pStyle w:val="TableParagraph"/>
              <w:rPr>
                <w:sz w:val="24"/>
                <w:lang w:val="en-US"/>
              </w:rPr>
            </w:pPr>
            <w:r>
              <w:rPr>
                <w:sz w:val="24"/>
              </w:rPr>
              <w:t>Ngày</w:t>
            </w:r>
            <w:r>
              <w:rPr>
                <w:spacing w:val="-1"/>
                <w:sz w:val="24"/>
              </w:rPr>
              <w:t xml:space="preserve"> </w:t>
            </w:r>
            <w:r>
              <w:rPr>
                <w:sz w:val="24"/>
              </w:rPr>
              <w:t>tháng</w:t>
            </w:r>
            <w:r>
              <w:rPr>
                <w:spacing w:val="-2"/>
                <w:sz w:val="24"/>
              </w:rPr>
              <w:t xml:space="preserve"> </w:t>
            </w:r>
            <w:r>
              <w:rPr>
                <w:sz w:val="24"/>
              </w:rPr>
              <w:t>năm</w:t>
            </w:r>
          </w:p>
        </w:tc>
        <w:tc>
          <w:tcPr>
            <w:tcW w:w="1132" w:type="dxa"/>
            <w:shd w:val="clear" w:color="auto" w:fill="FFFFFF" w:themeFill="background1"/>
          </w:tcPr>
          <w:p w14:paraId="03FBF518" w14:textId="77777777" w:rsidR="003A0DD3" w:rsidRDefault="003A0DD3" w:rsidP="005F47CA">
            <w:pPr>
              <w:pStyle w:val="TableParagraph"/>
              <w:spacing w:line="270" w:lineRule="atLeast"/>
              <w:ind w:right="207"/>
              <w:rPr>
                <w:sz w:val="24"/>
              </w:rPr>
            </w:pPr>
          </w:p>
        </w:tc>
      </w:tr>
      <w:tr w:rsidR="003A0DD3" w14:paraId="34EF78F4" w14:textId="77777777" w:rsidTr="005F47CA">
        <w:trPr>
          <w:trHeight w:val="327"/>
        </w:trPr>
        <w:tc>
          <w:tcPr>
            <w:tcW w:w="1608" w:type="dxa"/>
            <w:shd w:val="clear" w:color="auto" w:fill="B3C5E6"/>
          </w:tcPr>
          <w:p w14:paraId="4AE829BE" w14:textId="77777777" w:rsidR="003A0DD3" w:rsidRPr="00811C32" w:rsidRDefault="003A0DD3" w:rsidP="005F47CA">
            <w:pPr>
              <w:pStyle w:val="TableParagraph"/>
              <w:spacing w:line="270" w:lineRule="atLeast"/>
              <w:ind w:right="198"/>
              <w:rPr>
                <w:spacing w:val="-1"/>
                <w:sz w:val="24"/>
              </w:rPr>
            </w:pPr>
            <w:r w:rsidRPr="00EF0EB1">
              <w:rPr>
                <w:sz w:val="24"/>
              </w:rPr>
              <w:t>UpdateBy</w:t>
            </w:r>
          </w:p>
        </w:tc>
        <w:tc>
          <w:tcPr>
            <w:tcW w:w="1750" w:type="dxa"/>
            <w:shd w:val="clear" w:color="auto" w:fill="B3C5E6"/>
          </w:tcPr>
          <w:p w14:paraId="47962DF9" w14:textId="77777777" w:rsidR="003A0DD3" w:rsidRPr="00811C32" w:rsidRDefault="003A0DD3" w:rsidP="005F47CA">
            <w:pPr>
              <w:pStyle w:val="TableParagraph"/>
              <w:rPr>
                <w:sz w:val="24"/>
              </w:rPr>
            </w:pPr>
            <w:r w:rsidRPr="00EF0EB1">
              <w:rPr>
                <w:sz w:val="24"/>
              </w:rPr>
              <w:t>nvarchar(50)</w:t>
            </w:r>
          </w:p>
        </w:tc>
        <w:tc>
          <w:tcPr>
            <w:tcW w:w="1440" w:type="dxa"/>
            <w:shd w:val="clear" w:color="auto" w:fill="B3C5E6"/>
          </w:tcPr>
          <w:p w14:paraId="676E7C07" w14:textId="77777777" w:rsidR="003A0DD3" w:rsidRDefault="003A0DD3" w:rsidP="005F47CA">
            <w:pPr>
              <w:pStyle w:val="TableParagraph"/>
              <w:ind w:left="0"/>
              <w:rPr>
                <w:sz w:val="24"/>
              </w:rPr>
            </w:pPr>
          </w:p>
        </w:tc>
        <w:tc>
          <w:tcPr>
            <w:tcW w:w="1710" w:type="dxa"/>
            <w:shd w:val="clear" w:color="auto" w:fill="B3C5E6"/>
          </w:tcPr>
          <w:p w14:paraId="1498F8D4" w14:textId="77777777" w:rsidR="003A0DD3" w:rsidRDefault="003A0DD3" w:rsidP="005F47CA">
            <w:pPr>
              <w:pStyle w:val="TableParagraph"/>
              <w:ind w:left="0"/>
              <w:rPr>
                <w:sz w:val="24"/>
              </w:rPr>
            </w:pPr>
          </w:p>
        </w:tc>
        <w:tc>
          <w:tcPr>
            <w:tcW w:w="1800" w:type="dxa"/>
            <w:shd w:val="clear" w:color="auto" w:fill="B3C5E6"/>
          </w:tcPr>
          <w:p w14:paraId="4B8EA027" w14:textId="77777777" w:rsidR="003A0DD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132" w:type="dxa"/>
            <w:shd w:val="clear" w:color="auto" w:fill="B3C5E6"/>
          </w:tcPr>
          <w:p w14:paraId="39A2C86B" w14:textId="77777777" w:rsidR="003A0DD3" w:rsidRDefault="003A0DD3" w:rsidP="005F47CA">
            <w:pPr>
              <w:pStyle w:val="TableParagraph"/>
              <w:spacing w:line="270" w:lineRule="atLeast"/>
              <w:ind w:right="207"/>
              <w:rPr>
                <w:sz w:val="24"/>
              </w:rPr>
            </w:pPr>
          </w:p>
        </w:tc>
      </w:tr>
    </w:tbl>
    <w:p w14:paraId="61FFF870" w14:textId="77777777" w:rsidR="003A0DD3" w:rsidRDefault="003A0DD3" w:rsidP="003A0DD3">
      <w:pPr>
        <w:rPr>
          <w:sz w:val="24"/>
          <w:lang w:val="en-US"/>
        </w:rPr>
      </w:pPr>
    </w:p>
    <w:p w14:paraId="33EACBB0" w14:textId="77777777" w:rsidR="003A0DD3" w:rsidRDefault="003A0DD3" w:rsidP="003A0DD3">
      <w:pPr>
        <w:rPr>
          <w:sz w:val="24"/>
          <w:lang w:val="en-US"/>
        </w:rPr>
      </w:pPr>
    </w:p>
    <w:p w14:paraId="5194E119" w14:textId="77777777" w:rsidR="003A0DD3" w:rsidRDefault="003A0DD3" w:rsidP="003A0DD3">
      <w:pPr>
        <w:ind w:left="424"/>
        <w:rPr>
          <w:i/>
          <w:sz w:val="26"/>
        </w:rPr>
      </w:pPr>
      <w:r>
        <w:rPr>
          <w:i/>
          <w:sz w:val="26"/>
        </w:rPr>
        <w:t>Đặc</w:t>
      </w:r>
      <w:r>
        <w:rPr>
          <w:i/>
          <w:spacing w:val="-2"/>
          <w:sz w:val="26"/>
        </w:rPr>
        <w:t xml:space="preserve"> </w:t>
      </w:r>
      <w:r>
        <w:rPr>
          <w:i/>
          <w:sz w:val="26"/>
        </w:rPr>
        <w:t>tả</w:t>
      </w:r>
      <w:r>
        <w:rPr>
          <w:i/>
          <w:spacing w:val="-1"/>
          <w:sz w:val="26"/>
        </w:rPr>
        <w:t xml:space="preserve"> </w:t>
      </w:r>
      <w:r>
        <w:rPr>
          <w:i/>
          <w:sz w:val="26"/>
        </w:rPr>
        <w:t>dữ</w:t>
      </w:r>
      <w:r>
        <w:rPr>
          <w:i/>
          <w:spacing w:val="-3"/>
          <w:sz w:val="26"/>
        </w:rPr>
        <w:t xml:space="preserve"> </w:t>
      </w:r>
      <w:r>
        <w:rPr>
          <w:i/>
          <w:sz w:val="26"/>
        </w:rPr>
        <w:t>dữ liệu</w:t>
      </w:r>
      <w:r>
        <w:rPr>
          <w:i/>
          <w:spacing w:val="-3"/>
          <w:sz w:val="26"/>
        </w:rPr>
        <w:t xml:space="preserve"> </w:t>
      </w:r>
      <w:r>
        <w:rPr>
          <w:i/>
          <w:sz w:val="26"/>
        </w:rPr>
        <w:t>cho</w:t>
      </w:r>
      <w:r>
        <w:rPr>
          <w:i/>
          <w:spacing w:val="-3"/>
          <w:sz w:val="26"/>
        </w:rPr>
        <w:t xml:space="preserve"> </w:t>
      </w:r>
      <w:r>
        <w:rPr>
          <w:i/>
          <w:sz w:val="26"/>
        </w:rPr>
        <w:t>bảng</w:t>
      </w:r>
      <w:r>
        <w:rPr>
          <w:i/>
          <w:sz w:val="26"/>
          <w:lang w:val="en-US"/>
        </w:rPr>
        <w:t xml:space="preserve"> </w:t>
      </w:r>
      <w:proofErr w:type="spellStart"/>
      <w:r>
        <w:rPr>
          <w:i/>
          <w:sz w:val="26"/>
          <w:lang w:val="en-US"/>
        </w:rPr>
        <w:t>StockInDetail</w:t>
      </w:r>
      <w:proofErr w:type="spellEnd"/>
      <w:r>
        <w:rPr>
          <w:i/>
          <w:sz w:val="26"/>
          <w:lang w:val="en-US"/>
        </w:rPr>
        <w:t xml:space="preserve"> (Chi </w:t>
      </w:r>
      <w:proofErr w:type="spellStart"/>
      <w:r>
        <w:rPr>
          <w:i/>
          <w:sz w:val="26"/>
          <w:lang w:val="en-US"/>
        </w:rPr>
        <w:t>tiết</w:t>
      </w:r>
      <w:proofErr w:type="spellEnd"/>
      <w:r>
        <w:rPr>
          <w:i/>
          <w:sz w:val="26"/>
          <w:lang w:val="en-US"/>
        </w:rPr>
        <w:t xml:space="preserve"> </w:t>
      </w:r>
      <w:proofErr w:type="spellStart"/>
      <w:r>
        <w:rPr>
          <w:i/>
          <w:sz w:val="26"/>
          <w:lang w:val="en-US"/>
        </w:rPr>
        <w:t>phiếu</w:t>
      </w:r>
      <w:proofErr w:type="spellEnd"/>
      <w:r>
        <w:rPr>
          <w:i/>
          <w:sz w:val="26"/>
          <w:lang w:val="en-US"/>
        </w:rPr>
        <w:t xml:space="preserve"> </w:t>
      </w:r>
      <w:proofErr w:type="spellStart"/>
      <w:r>
        <w:rPr>
          <w:i/>
          <w:sz w:val="26"/>
          <w:lang w:val="en-US"/>
        </w:rPr>
        <w:t>nhập</w:t>
      </w:r>
      <w:proofErr w:type="spellEnd"/>
      <w:r>
        <w:rPr>
          <w:i/>
          <w:sz w:val="26"/>
          <w:lang w:val="en-US"/>
        </w:rPr>
        <w:t>)</w:t>
      </w:r>
      <w:r>
        <w:rPr>
          <w:i/>
          <w:sz w:val="26"/>
        </w:rPr>
        <w:t>:</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8"/>
        <w:gridCol w:w="1558"/>
        <w:gridCol w:w="1558"/>
        <w:gridCol w:w="1744"/>
        <w:gridCol w:w="1766"/>
        <w:gridCol w:w="1256"/>
      </w:tblGrid>
      <w:tr w:rsidR="003A0DD3" w14:paraId="1F148B08" w14:textId="77777777" w:rsidTr="005F47CA">
        <w:trPr>
          <w:trHeight w:val="552"/>
        </w:trPr>
        <w:tc>
          <w:tcPr>
            <w:tcW w:w="1558" w:type="dxa"/>
            <w:shd w:val="clear" w:color="auto" w:fill="4371C3"/>
          </w:tcPr>
          <w:p w14:paraId="578C64D5"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558" w:type="dxa"/>
            <w:shd w:val="clear" w:color="auto" w:fill="4371C3"/>
          </w:tcPr>
          <w:p w14:paraId="400516AC"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558" w:type="dxa"/>
            <w:shd w:val="clear" w:color="auto" w:fill="4371C3"/>
          </w:tcPr>
          <w:p w14:paraId="1E438F6A" w14:textId="77777777" w:rsidR="003A0DD3" w:rsidRDefault="003A0DD3" w:rsidP="005F47CA">
            <w:pPr>
              <w:pStyle w:val="TableParagraph"/>
              <w:rPr>
                <w:sz w:val="24"/>
              </w:rPr>
            </w:pPr>
            <w:r>
              <w:rPr>
                <w:color w:val="FFFFFF"/>
                <w:sz w:val="24"/>
              </w:rPr>
              <w:t>Kích</w:t>
            </w:r>
            <w:r>
              <w:rPr>
                <w:color w:val="FFFFFF"/>
                <w:spacing w:val="-1"/>
                <w:sz w:val="24"/>
              </w:rPr>
              <w:t xml:space="preserve"> </w:t>
            </w:r>
            <w:r>
              <w:rPr>
                <w:color w:val="FFFFFF"/>
                <w:sz w:val="24"/>
              </w:rPr>
              <w:t>thước</w:t>
            </w:r>
          </w:p>
        </w:tc>
        <w:tc>
          <w:tcPr>
            <w:tcW w:w="1744" w:type="dxa"/>
            <w:shd w:val="clear" w:color="auto" w:fill="4371C3"/>
          </w:tcPr>
          <w:p w14:paraId="20E1A190" w14:textId="77777777" w:rsidR="003A0DD3" w:rsidRDefault="003A0DD3" w:rsidP="005F47CA">
            <w:pPr>
              <w:pStyle w:val="TableParagraph"/>
              <w:spacing w:line="270" w:lineRule="atLeast"/>
              <w:ind w:right="382"/>
              <w:rPr>
                <w:sz w:val="24"/>
              </w:rPr>
            </w:pPr>
            <w:r>
              <w:rPr>
                <w:color w:val="FFFFFF"/>
                <w:sz w:val="24"/>
              </w:rPr>
              <w:t>Rằng buộc</w:t>
            </w:r>
            <w:r>
              <w:rPr>
                <w:color w:val="FFFFFF"/>
                <w:spacing w:val="-57"/>
                <w:sz w:val="24"/>
              </w:rPr>
              <w:t xml:space="preserve"> </w:t>
            </w:r>
            <w:r>
              <w:rPr>
                <w:color w:val="FFFFFF"/>
                <w:sz w:val="24"/>
              </w:rPr>
              <w:t>toàn vẹn</w:t>
            </w:r>
          </w:p>
        </w:tc>
        <w:tc>
          <w:tcPr>
            <w:tcW w:w="1766" w:type="dxa"/>
            <w:shd w:val="clear" w:color="auto" w:fill="4371C3"/>
          </w:tcPr>
          <w:p w14:paraId="0AFFD2CE"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256" w:type="dxa"/>
            <w:shd w:val="clear" w:color="auto" w:fill="4371C3"/>
          </w:tcPr>
          <w:p w14:paraId="1346D2E0" w14:textId="77777777" w:rsidR="003A0DD3" w:rsidRDefault="003A0DD3" w:rsidP="005F47CA">
            <w:pPr>
              <w:pStyle w:val="TableParagraph"/>
              <w:rPr>
                <w:sz w:val="24"/>
              </w:rPr>
            </w:pPr>
            <w:r>
              <w:rPr>
                <w:color w:val="FFFFFF"/>
                <w:sz w:val="24"/>
              </w:rPr>
              <w:t>Ghi</w:t>
            </w:r>
            <w:r>
              <w:rPr>
                <w:color w:val="FFFFFF"/>
                <w:spacing w:val="-2"/>
                <w:sz w:val="24"/>
              </w:rPr>
              <w:t xml:space="preserve"> </w:t>
            </w:r>
            <w:r>
              <w:rPr>
                <w:color w:val="FFFFFF"/>
                <w:sz w:val="24"/>
              </w:rPr>
              <w:t>chú</w:t>
            </w:r>
          </w:p>
        </w:tc>
      </w:tr>
      <w:tr w:rsidR="003A0DD3" w14:paraId="189549A7" w14:textId="77777777" w:rsidTr="005F47CA">
        <w:trPr>
          <w:trHeight w:val="1103"/>
        </w:trPr>
        <w:tc>
          <w:tcPr>
            <w:tcW w:w="1558" w:type="dxa"/>
          </w:tcPr>
          <w:p w14:paraId="72267976" w14:textId="77777777" w:rsidR="003A0DD3" w:rsidRDefault="003A0DD3" w:rsidP="005F47CA">
            <w:pPr>
              <w:pStyle w:val="TableParagraph"/>
              <w:rPr>
                <w:b/>
                <w:sz w:val="24"/>
              </w:rPr>
            </w:pPr>
            <w:r w:rsidRPr="00911CB3">
              <w:rPr>
                <w:b/>
                <w:sz w:val="24"/>
                <w:u w:val="single"/>
              </w:rPr>
              <w:t>StockInID</w:t>
            </w:r>
          </w:p>
        </w:tc>
        <w:tc>
          <w:tcPr>
            <w:tcW w:w="1558" w:type="dxa"/>
          </w:tcPr>
          <w:p w14:paraId="490E8F9D" w14:textId="77777777" w:rsidR="003A0DD3" w:rsidRDefault="003A0DD3" w:rsidP="005F47CA">
            <w:pPr>
              <w:pStyle w:val="TableParagraph"/>
              <w:rPr>
                <w:sz w:val="24"/>
              </w:rPr>
            </w:pPr>
            <w:r w:rsidRPr="00EF0EB1">
              <w:rPr>
                <w:sz w:val="24"/>
              </w:rPr>
              <w:t>nvarchar(50)</w:t>
            </w:r>
          </w:p>
        </w:tc>
        <w:tc>
          <w:tcPr>
            <w:tcW w:w="1558" w:type="dxa"/>
          </w:tcPr>
          <w:p w14:paraId="4EA85BAB" w14:textId="77777777" w:rsidR="003A0DD3" w:rsidRDefault="003A0DD3" w:rsidP="005F47CA">
            <w:pPr>
              <w:pStyle w:val="TableParagraph"/>
              <w:ind w:left="0"/>
              <w:rPr>
                <w:sz w:val="24"/>
              </w:rPr>
            </w:pPr>
          </w:p>
        </w:tc>
        <w:tc>
          <w:tcPr>
            <w:tcW w:w="1744" w:type="dxa"/>
          </w:tcPr>
          <w:p w14:paraId="2BD17C99" w14:textId="77777777" w:rsidR="003A0DD3" w:rsidRDefault="003A0DD3" w:rsidP="005F47CA">
            <w:pPr>
              <w:pStyle w:val="TableParagraph"/>
              <w:rPr>
                <w:sz w:val="24"/>
              </w:rPr>
            </w:pPr>
            <w:r>
              <w:rPr>
                <w:sz w:val="24"/>
              </w:rPr>
              <w:t>-Khóa</w:t>
            </w:r>
            <w:r>
              <w:rPr>
                <w:spacing w:val="-2"/>
                <w:sz w:val="24"/>
              </w:rPr>
              <w:t xml:space="preserve"> </w:t>
            </w:r>
            <w:r>
              <w:rPr>
                <w:sz w:val="24"/>
              </w:rPr>
              <w:t>chính</w:t>
            </w:r>
          </w:p>
          <w:p w14:paraId="1EA5CC61" w14:textId="77777777" w:rsidR="003A0DD3" w:rsidRPr="00911CB3" w:rsidRDefault="003A0DD3" w:rsidP="005F47CA">
            <w:pPr>
              <w:pStyle w:val="TableParagraph"/>
              <w:spacing w:line="270" w:lineRule="atLeast"/>
              <w:ind w:right="130"/>
              <w:rPr>
                <w:sz w:val="24"/>
                <w:lang w:val="en-US"/>
              </w:rPr>
            </w:pPr>
            <w:r>
              <w:rPr>
                <w:sz w:val="24"/>
              </w:rPr>
              <w:t>-Khóa tham</w:t>
            </w:r>
            <w:r>
              <w:rPr>
                <w:spacing w:val="1"/>
                <w:sz w:val="24"/>
              </w:rPr>
              <w:t xml:space="preserve"> </w:t>
            </w:r>
            <w:r>
              <w:rPr>
                <w:sz w:val="24"/>
              </w:rPr>
              <w:t>chiếu</w:t>
            </w:r>
            <w:r>
              <w:rPr>
                <w:spacing w:val="-8"/>
                <w:sz w:val="24"/>
              </w:rPr>
              <w:t xml:space="preserve"> </w:t>
            </w:r>
            <w:r>
              <w:rPr>
                <w:sz w:val="24"/>
              </w:rPr>
              <w:t>từ</w:t>
            </w:r>
            <w:r>
              <w:rPr>
                <w:spacing w:val="-9"/>
                <w:sz w:val="24"/>
              </w:rPr>
              <w:t xml:space="preserve"> </w:t>
            </w:r>
            <w:r>
              <w:rPr>
                <w:sz w:val="24"/>
              </w:rPr>
              <w:t>bảng</w:t>
            </w:r>
            <w:r>
              <w:rPr>
                <w:spacing w:val="-57"/>
                <w:sz w:val="24"/>
              </w:rPr>
              <w:t xml:space="preserve"> </w:t>
            </w:r>
            <w:proofErr w:type="spellStart"/>
            <w:r>
              <w:rPr>
                <w:sz w:val="24"/>
                <w:lang w:val="en-US"/>
              </w:rPr>
              <w:t>StockIn</w:t>
            </w:r>
            <w:proofErr w:type="spellEnd"/>
          </w:p>
        </w:tc>
        <w:tc>
          <w:tcPr>
            <w:tcW w:w="1766" w:type="dxa"/>
          </w:tcPr>
          <w:p w14:paraId="599E7410" w14:textId="77777777" w:rsidR="003A0DD3" w:rsidRPr="00911CB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256" w:type="dxa"/>
          </w:tcPr>
          <w:p w14:paraId="2ED766F3" w14:textId="77777777" w:rsidR="003A0DD3" w:rsidRDefault="003A0DD3" w:rsidP="005F47CA">
            <w:pPr>
              <w:pStyle w:val="TableParagraph"/>
              <w:ind w:left="0"/>
              <w:rPr>
                <w:sz w:val="24"/>
              </w:rPr>
            </w:pPr>
          </w:p>
        </w:tc>
      </w:tr>
      <w:tr w:rsidR="003A0DD3" w14:paraId="3CEFB407" w14:textId="77777777" w:rsidTr="005F47CA">
        <w:trPr>
          <w:trHeight w:val="1103"/>
        </w:trPr>
        <w:tc>
          <w:tcPr>
            <w:tcW w:w="1558" w:type="dxa"/>
            <w:shd w:val="clear" w:color="auto" w:fill="B3C5E6"/>
          </w:tcPr>
          <w:p w14:paraId="3237492F" w14:textId="77777777" w:rsidR="003A0DD3" w:rsidRPr="00911CB3" w:rsidRDefault="003A0DD3" w:rsidP="005F47CA">
            <w:pPr>
              <w:pStyle w:val="TableParagraph"/>
              <w:ind w:right="93"/>
              <w:rPr>
                <w:bCs/>
                <w:sz w:val="24"/>
              </w:rPr>
            </w:pPr>
            <w:r w:rsidRPr="00911CB3">
              <w:rPr>
                <w:bCs/>
                <w:spacing w:val="-1"/>
                <w:sz w:val="24"/>
              </w:rPr>
              <w:t>ProductID</w:t>
            </w:r>
          </w:p>
        </w:tc>
        <w:tc>
          <w:tcPr>
            <w:tcW w:w="1558" w:type="dxa"/>
            <w:shd w:val="clear" w:color="auto" w:fill="B3C5E6"/>
          </w:tcPr>
          <w:p w14:paraId="0DFF6EC9" w14:textId="77777777" w:rsidR="003A0DD3" w:rsidRDefault="003A0DD3" w:rsidP="005F47CA">
            <w:pPr>
              <w:pStyle w:val="TableParagraph"/>
              <w:rPr>
                <w:sz w:val="24"/>
              </w:rPr>
            </w:pPr>
            <w:r>
              <w:rPr>
                <w:sz w:val="24"/>
              </w:rPr>
              <w:t>int</w:t>
            </w:r>
          </w:p>
        </w:tc>
        <w:tc>
          <w:tcPr>
            <w:tcW w:w="1558" w:type="dxa"/>
            <w:shd w:val="clear" w:color="auto" w:fill="B3C5E6"/>
          </w:tcPr>
          <w:p w14:paraId="1B49DF47" w14:textId="77777777" w:rsidR="003A0DD3" w:rsidRDefault="003A0DD3" w:rsidP="005F47CA">
            <w:pPr>
              <w:pStyle w:val="TableParagraph"/>
              <w:ind w:left="0"/>
              <w:rPr>
                <w:sz w:val="24"/>
              </w:rPr>
            </w:pPr>
          </w:p>
        </w:tc>
        <w:tc>
          <w:tcPr>
            <w:tcW w:w="1744" w:type="dxa"/>
            <w:shd w:val="clear" w:color="auto" w:fill="B3C5E6"/>
          </w:tcPr>
          <w:p w14:paraId="7C075A7D" w14:textId="77777777" w:rsidR="003A0DD3" w:rsidRDefault="003A0DD3" w:rsidP="005F47CA">
            <w:pPr>
              <w:pStyle w:val="TableParagraph"/>
              <w:rPr>
                <w:sz w:val="24"/>
              </w:rPr>
            </w:pPr>
            <w:r>
              <w:rPr>
                <w:sz w:val="24"/>
              </w:rPr>
              <w:t>-Khóa</w:t>
            </w:r>
            <w:r>
              <w:rPr>
                <w:spacing w:val="-2"/>
                <w:sz w:val="24"/>
              </w:rPr>
              <w:t xml:space="preserve"> </w:t>
            </w:r>
            <w:r>
              <w:rPr>
                <w:sz w:val="24"/>
              </w:rPr>
              <w:t>chính</w:t>
            </w:r>
          </w:p>
          <w:p w14:paraId="41277A5A" w14:textId="77777777" w:rsidR="003A0DD3" w:rsidRPr="00911CB3" w:rsidRDefault="003A0DD3" w:rsidP="005F47CA">
            <w:pPr>
              <w:pStyle w:val="TableParagraph"/>
              <w:spacing w:line="270" w:lineRule="atLeast"/>
              <w:ind w:right="130"/>
              <w:rPr>
                <w:sz w:val="24"/>
                <w:lang w:val="en-US"/>
              </w:rPr>
            </w:pPr>
            <w:r>
              <w:rPr>
                <w:sz w:val="24"/>
              </w:rPr>
              <w:t>-Khóa tham</w:t>
            </w:r>
            <w:r>
              <w:rPr>
                <w:spacing w:val="1"/>
                <w:sz w:val="24"/>
              </w:rPr>
              <w:t xml:space="preserve"> </w:t>
            </w:r>
            <w:r>
              <w:rPr>
                <w:sz w:val="24"/>
              </w:rPr>
              <w:t>chiếu</w:t>
            </w:r>
            <w:r>
              <w:rPr>
                <w:spacing w:val="-8"/>
                <w:sz w:val="24"/>
              </w:rPr>
              <w:t xml:space="preserve"> </w:t>
            </w:r>
            <w:r>
              <w:rPr>
                <w:sz w:val="24"/>
              </w:rPr>
              <w:t>từ</w:t>
            </w:r>
            <w:r>
              <w:rPr>
                <w:spacing w:val="-9"/>
                <w:sz w:val="24"/>
              </w:rPr>
              <w:t xml:space="preserve"> </w:t>
            </w:r>
            <w:r>
              <w:rPr>
                <w:sz w:val="24"/>
              </w:rPr>
              <w:t>bảng</w:t>
            </w:r>
            <w:r>
              <w:rPr>
                <w:spacing w:val="-57"/>
                <w:sz w:val="24"/>
              </w:rPr>
              <w:t xml:space="preserve"> </w:t>
            </w:r>
            <w:r>
              <w:rPr>
                <w:sz w:val="24"/>
                <w:lang w:val="en-US"/>
              </w:rPr>
              <w:t>Products</w:t>
            </w:r>
          </w:p>
        </w:tc>
        <w:tc>
          <w:tcPr>
            <w:tcW w:w="1766" w:type="dxa"/>
            <w:shd w:val="clear" w:color="auto" w:fill="B3C5E6"/>
          </w:tcPr>
          <w:p w14:paraId="228D9BCC" w14:textId="77777777" w:rsidR="003A0DD3" w:rsidRPr="00911CB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256" w:type="dxa"/>
            <w:shd w:val="clear" w:color="auto" w:fill="B3C5E6"/>
          </w:tcPr>
          <w:p w14:paraId="2D9EB76E" w14:textId="77777777" w:rsidR="003A0DD3" w:rsidRDefault="003A0DD3" w:rsidP="005F47CA">
            <w:pPr>
              <w:pStyle w:val="TableParagraph"/>
              <w:ind w:left="0"/>
              <w:rPr>
                <w:sz w:val="24"/>
              </w:rPr>
            </w:pPr>
          </w:p>
        </w:tc>
      </w:tr>
      <w:tr w:rsidR="003A0DD3" w14:paraId="7F082EBF" w14:textId="77777777" w:rsidTr="005F47CA">
        <w:trPr>
          <w:trHeight w:val="426"/>
        </w:trPr>
        <w:tc>
          <w:tcPr>
            <w:tcW w:w="1558" w:type="dxa"/>
            <w:shd w:val="clear" w:color="auto" w:fill="B3C5E6"/>
          </w:tcPr>
          <w:p w14:paraId="52DA4BCE" w14:textId="77777777" w:rsidR="003A0DD3" w:rsidRPr="00911CB3" w:rsidRDefault="003A0DD3" w:rsidP="005F47CA">
            <w:pPr>
              <w:pStyle w:val="TableParagraph"/>
              <w:ind w:right="93"/>
              <w:jc w:val="center"/>
              <w:rPr>
                <w:bCs/>
                <w:spacing w:val="-1"/>
                <w:sz w:val="24"/>
              </w:rPr>
            </w:pPr>
            <w:r w:rsidRPr="00911CB3">
              <w:rPr>
                <w:bCs/>
                <w:spacing w:val="-1"/>
                <w:sz w:val="24"/>
              </w:rPr>
              <w:t>Amount</w:t>
            </w:r>
          </w:p>
        </w:tc>
        <w:tc>
          <w:tcPr>
            <w:tcW w:w="1558" w:type="dxa"/>
            <w:shd w:val="clear" w:color="auto" w:fill="B3C5E6"/>
          </w:tcPr>
          <w:p w14:paraId="1B9B00D2" w14:textId="77777777" w:rsidR="003A0DD3" w:rsidRPr="00911CB3" w:rsidRDefault="003A0DD3" w:rsidP="005F47CA">
            <w:pPr>
              <w:pStyle w:val="TableParagraph"/>
              <w:rPr>
                <w:sz w:val="24"/>
                <w:lang w:val="en-US"/>
              </w:rPr>
            </w:pPr>
            <w:r>
              <w:rPr>
                <w:sz w:val="24"/>
                <w:lang w:val="en-US"/>
              </w:rPr>
              <w:t>float</w:t>
            </w:r>
          </w:p>
        </w:tc>
        <w:tc>
          <w:tcPr>
            <w:tcW w:w="1558" w:type="dxa"/>
            <w:shd w:val="clear" w:color="auto" w:fill="B3C5E6"/>
          </w:tcPr>
          <w:p w14:paraId="247B29BE" w14:textId="77777777" w:rsidR="003A0DD3" w:rsidRDefault="003A0DD3" w:rsidP="005F47CA">
            <w:pPr>
              <w:pStyle w:val="TableParagraph"/>
              <w:ind w:left="0"/>
              <w:rPr>
                <w:sz w:val="24"/>
              </w:rPr>
            </w:pPr>
          </w:p>
        </w:tc>
        <w:tc>
          <w:tcPr>
            <w:tcW w:w="1744" w:type="dxa"/>
            <w:shd w:val="clear" w:color="auto" w:fill="B3C5E6"/>
          </w:tcPr>
          <w:p w14:paraId="23FD335E" w14:textId="77777777" w:rsidR="003A0DD3" w:rsidRDefault="003A0DD3" w:rsidP="005F47CA">
            <w:pPr>
              <w:pStyle w:val="TableParagraph"/>
              <w:rPr>
                <w:sz w:val="24"/>
              </w:rPr>
            </w:pPr>
          </w:p>
        </w:tc>
        <w:tc>
          <w:tcPr>
            <w:tcW w:w="1766" w:type="dxa"/>
            <w:shd w:val="clear" w:color="auto" w:fill="B3C5E6"/>
          </w:tcPr>
          <w:p w14:paraId="43A872B7" w14:textId="77777777" w:rsidR="003A0DD3" w:rsidRDefault="003A0DD3" w:rsidP="005F47CA">
            <w:pPr>
              <w:pStyle w:val="TableParagraph"/>
              <w:rPr>
                <w:sz w:val="24"/>
                <w:lang w:val="en-US"/>
              </w:rPr>
            </w:pPr>
            <w:proofErr w:type="spellStart"/>
            <w:r>
              <w:rPr>
                <w:sz w:val="24"/>
                <w:lang w:val="en-US"/>
              </w:rPr>
              <w:t>Số</w:t>
            </w:r>
            <w:proofErr w:type="spellEnd"/>
            <w:r>
              <w:rPr>
                <w:sz w:val="24"/>
                <w:lang w:val="en-US"/>
              </w:rPr>
              <w:t xml:space="preserve"> </w:t>
            </w:r>
            <w:proofErr w:type="spellStart"/>
            <w:r>
              <w:rPr>
                <w:sz w:val="24"/>
                <w:lang w:val="en-US"/>
              </w:rPr>
              <w:t>Thực</w:t>
            </w:r>
            <w:proofErr w:type="spellEnd"/>
          </w:p>
        </w:tc>
        <w:tc>
          <w:tcPr>
            <w:tcW w:w="1256" w:type="dxa"/>
            <w:shd w:val="clear" w:color="auto" w:fill="B3C5E6"/>
          </w:tcPr>
          <w:p w14:paraId="3045C0F4" w14:textId="77777777" w:rsidR="003A0DD3" w:rsidRDefault="003A0DD3" w:rsidP="005F47CA">
            <w:pPr>
              <w:pStyle w:val="TableParagraph"/>
              <w:ind w:left="0"/>
              <w:rPr>
                <w:sz w:val="24"/>
              </w:rPr>
            </w:pPr>
          </w:p>
        </w:tc>
      </w:tr>
      <w:tr w:rsidR="003A0DD3" w14:paraId="40BC3963" w14:textId="77777777" w:rsidTr="005F47CA">
        <w:trPr>
          <w:trHeight w:val="426"/>
        </w:trPr>
        <w:tc>
          <w:tcPr>
            <w:tcW w:w="1558" w:type="dxa"/>
            <w:shd w:val="clear" w:color="auto" w:fill="B3C5E6"/>
          </w:tcPr>
          <w:p w14:paraId="77F65AFB" w14:textId="77777777" w:rsidR="003A0DD3" w:rsidRPr="00911CB3" w:rsidRDefault="003A0DD3" w:rsidP="005F47CA">
            <w:pPr>
              <w:pStyle w:val="TableParagraph"/>
              <w:ind w:right="93"/>
              <w:jc w:val="center"/>
              <w:rPr>
                <w:bCs/>
                <w:spacing w:val="-1"/>
                <w:sz w:val="24"/>
              </w:rPr>
            </w:pPr>
            <w:r w:rsidRPr="00911CB3">
              <w:rPr>
                <w:bCs/>
                <w:spacing w:val="-1"/>
                <w:sz w:val="24"/>
              </w:rPr>
              <w:t>UnitPrice</w:t>
            </w:r>
          </w:p>
        </w:tc>
        <w:tc>
          <w:tcPr>
            <w:tcW w:w="1558" w:type="dxa"/>
            <w:shd w:val="clear" w:color="auto" w:fill="B3C5E6"/>
          </w:tcPr>
          <w:p w14:paraId="410D4A4B" w14:textId="77777777" w:rsidR="003A0DD3" w:rsidRDefault="003A0DD3" w:rsidP="005F47CA">
            <w:pPr>
              <w:pStyle w:val="TableParagraph"/>
              <w:rPr>
                <w:sz w:val="24"/>
                <w:lang w:val="en-US"/>
              </w:rPr>
            </w:pPr>
            <w:r>
              <w:rPr>
                <w:sz w:val="24"/>
                <w:lang w:val="en-US"/>
              </w:rPr>
              <w:t>float</w:t>
            </w:r>
          </w:p>
        </w:tc>
        <w:tc>
          <w:tcPr>
            <w:tcW w:w="1558" w:type="dxa"/>
            <w:shd w:val="clear" w:color="auto" w:fill="B3C5E6"/>
          </w:tcPr>
          <w:p w14:paraId="35E7E382" w14:textId="77777777" w:rsidR="003A0DD3" w:rsidRDefault="003A0DD3" w:rsidP="005F47CA">
            <w:pPr>
              <w:pStyle w:val="TableParagraph"/>
              <w:ind w:left="0"/>
              <w:rPr>
                <w:sz w:val="24"/>
              </w:rPr>
            </w:pPr>
          </w:p>
        </w:tc>
        <w:tc>
          <w:tcPr>
            <w:tcW w:w="1744" w:type="dxa"/>
            <w:shd w:val="clear" w:color="auto" w:fill="B3C5E6"/>
          </w:tcPr>
          <w:p w14:paraId="1C0FB7EA" w14:textId="77777777" w:rsidR="003A0DD3" w:rsidRDefault="003A0DD3" w:rsidP="005F47CA">
            <w:pPr>
              <w:pStyle w:val="TableParagraph"/>
              <w:rPr>
                <w:sz w:val="24"/>
              </w:rPr>
            </w:pPr>
          </w:p>
        </w:tc>
        <w:tc>
          <w:tcPr>
            <w:tcW w:w="1766" w:type="dxa"/>
            <w:shd w:val="clear" w:color="auto" w:fill="B3C5E6"/>
          </w:tcPr>
          <w:p w14:paraId="220F3CA3" w14:textId="77777777" w:rsidR="003A0DD3" w:rsidRDefault="003A0DD3" w:rsidP="005F47CA">
            <w:pPr>
              <w:pStyle w:val="TableParagraph"/>
              <w:rPr>
                <w:sz w:val="24"/>
                <w:lang w:val="en-US"/>
              </w:rPr>
            </w:pPr>
            <w:proofErr w:type="spellStart"/>
            <w:r>
              <w:rPr>
                <w:sz w:val="24"/>
                <w:lang w:val="en-US"/>
              </w:rPr>
              <w:t>Số</w:t>
            </w:r>
            <w:proofErr w:type="spellEnd"/>
            <w:r>
              <w:rPr>
                <w:sz w:val="24"/>
                <w:lang w:val="en-US"/>
              </w:rPr>
              <w:t xml:space="preserve"> </w:t>
            </w:r>
            <w:proofErr w:type="spellStart"/>
            <w:r>
              <w:rPr>
                <w:sz w:val="24"/>
                <w:lang w:val="en-US"/>
              </w:rPr>
              <w:t>Thực</w:t>
            </w:r>
            <w:proofErr w:type="spellEnd"/>
          </w:p>
        </w:tc>
        <w:tc>
          <w:tcPr>
            <w:tcW w:w="1256" w:type="dxa"/>
            <w:shd w:val="clear" w:color="auto" w:fill="B3C5E6"/>
          </w:tcPr>
          <w:p w14:paraId="3D960EA2" w14:textId="77777777" w:rsidR="003A0DD3" w:rsidRDefault="003A0DD3" w:rsidP="005F47CA">
            <w:pPr>
              <w:pStyle w:val="TableParagraph"/>
              <w:ind w:left="0"/>
              <w:rPr>
                <w:sz w:val="24"/>
              </w:rPr>
            </w:pPr>
          </w:p>
        </w:tc>
      </w:tr>
      <w:tr w:rsidR="003A0DD3" w14:paraId="6C3C040C" w14:textId="77777777" w:rsidTr="005F47CA">
        <w:trPr>
          <w:trHeight w:val="426"/>
        </w:trPr>
        <w:tc>
          <w:tcPr>
            <w:tcW w:w="1558" w:type="dxa"/>
            <w:shd w:val="clear" w:color="auto" w:fill="B3C5E6"/>
          </w:tcPr>
          <w:p w14:paraId="0FF27152" w14:textId="77777777" w:rsidR="003A0DD3" w:rsidRPr="00911CB3" w:rsidRDefault="003A0DD3" w:rsidP="005F47CA">
            <w:pPr>
              <w:pStyle w:val="TableParagraph"/>
              <w:ind w:right="93"/>
              <w:jc w:val="center"/>
              <w:rPr>
                <w:bCs/>
                <w:spacing w:val="-1"/>
                <w:sz w:val="24"/>
              </w:rPr>
            </w:pPr>
            <w:r w:rsidRPr="00911CB3">
              <w:rPr>
                <w:bCs/>
                <w:spacing w:val="-1"/>
                <w:sz w:val="24"/>
              </w:rPr>
              <w:t>UnitSum</w:t>
            </w:r>
          </w:p>
        </w:tc>
        <w:tc>
          <w:tcPr>
            <w:tcW w:w="1558" w:type="dxa"/>
            <w:shd w:val="clear" w:color="auto" w:fill="B3C5E6"/>
          </w:tcPr>
          <w:p w14:paraId="62F20EE9" w14:textId="77777777" w:rsidR="003A0DD3" w:rsidRDefault="003A0DD3" w:rsidP="005F47CA">
            <w:pPr>
              <w:pStyle w:val="TableParagraph"/>
              <w:rPr>
                <w:sz w:val="24"/>
                <w:lang w:val="en-US"/>
              </w:rPr>
            </w:pPr>
            <w:r>
              <w:rPr>
                <w:sz w:val="24"/>
                <w:lang w:val="en-US"/>
              </w:rPr>
              <w:t>float</w:t>
            </w:r>
          </w:p>
        </w:tc>
        <w:tc>
          <w:tcPr>
            <w:tcW w:w="1558" w:type="dxa"/>
            <w:shd w:val="clear" w:color="auto" w:fill="B3C5E6"/>
          </w:tcPr>
          <w:p w14:paraId="7B32DC5A" w14:textId="77777777" w:rsidR="003A0DD3" w:rsidRDefault="003A0DD3" w:rsidP="005F47CA">
            <w:pPr>
              <w:pStyle w:val="TableParagraph"/>
              <w:ind w:left="0"/>
              <w:rPr>
                <w:sz w:val="24"/>
              </w:rPr>
            </w:pPr>
          </w:p>
        </w:tc>
        <w:tc>
          <w:tcPr>
            <w:tcW w:w="1744" w:type="dxa"/>
            <w:shd w:val="clear" w:color="auto" w:fill="B3C5E6"/>
          </w:tcPr>
          <w:p w14:paraId="693C757C" w14:textId="77777777" w:rsidR="003A0DD3" w:rsidRDefault="003A0DD3" w:rsidP="005F47CA">
            <w:pPr>
              <w:pStyle w:val="TableParagraph"/>
              <w:rPr>
                <w:sz w:val="24"/>
              </w:rPr>
            </w:pPr>
          </w:p>
        </w:tc>
        <w:tc>
          <w:tcPr>
            <w:tcW w:w="1766" w:type="dxa"/>
            <w:shd w:val="clear" w:color="auto" w:fill="B3C5E6"/>
          </w:tcPr>
          <w:p w14:paraId="4F73FB93" w14:textId="77777777" w:rsidR="003A0DD3" w:rsidRDefault="003A0DD3" w:rsidP="005F47CA">
            <w:pPr>
              <w:pStyle w:val="TableParagraph"/>
              <w:rPr>
                <w:sz w:val="24"/>
                <w:lang w:val="en-US"/>
              </w:rPr>
            </w:pPr>
            <w:proofErr w:type="spellStart"/>
            <w:r>
              <w:rPr>
                <w:sz w:val="24"/>
                <w:lang w:val="en-US"/>
              </w:rPr>
              <w:t>Số</w:t>
            </w:r>
            <w:proofErr w:type="spellEnd"/>
            <w:r>
              <w:rPr>
                <w:sz w:val="24"/>
                <w:lang w:val="en-US"/>
              </w:rPr>
              <w:t xml:space="preserve"> </w:t>
            </w:r>
            <w:proofErr w:type="spellStart"/>
            <w:r>
              <w:rPr>
                <w:sz w:val="24"/>
                <w:lang w:val="en-US"/>
              </w:rPr>
              <w:t>Thực</w:t>
            </w:r>
            <w:proofErr w:type="spellEnd"/>
          </w:p>
        </w:tc>
        <w:tc>
          <w:tcPr>
            <w:tcW w:w="1256" w:type="dxa"/>
            <w:shd w:val="clear" w:color="auto" w:fill="B3C5E6"/>
          </w:tcPr>
          <w:p w14:paraId="2F8714F7" w14:textId="77777777" w:rsidR="003A0DD3" w:rsidRDefault="003A0DD3" w:rsidP="005F47CA">
            <w:pPr>
              <w:pStyle w:val="TableParagraph"/>
              <w:ind w:left="0"/>
              <w:rPr>
                <w:sz w:val="24"/>
              </w:rPr>
            </w:pPr>
          </w:p>
        </w:tc>
      </w:tr>
      <w:tr w:rsidR="003A0DD3" w14:paraId="6E1AD8AD" w14:textId="77777777" w:rsidTr="005F47CA">
        <w:trPr>
          <w:trHeight w:val="426"/>
        </w:trPr>
        <w:tc>
          <w:tcPr>
            <w:tcW w:w="1558" w:type="dxa"/>
            <w:shd w:val="clear" w:color="auto" w:fill="B3C5E6"/>
          </w:tcPr>
          <w:p w14:paraId="557422AA" w14:textId="77777777" w:rsidR="003A0DD3" w:rsidRPr="00911CB3" w:rsidRDefault="003A0DD3" w:rsidP="005F47CA">
            <w:pPr>
              <w:pStyle w:val="TableParagraph"/>
              <w:ind w:right="93"/>
              <w:jc w:val="center"/>
              <w:rPr>
                <w:bCs/>
                <w:spacing w:val="-1"/>
                <w:sz w:val="24"/>
              </w:rPr>
            </w:pPr>
            <w:r w:rsidRPr="00911CB3">
              <w:rPr>
                <w:bCs/>
                <w:spacing w:val="-1"/>
                <w:sz w:val="24"/>
              </w:rPr>
              <w:t>UpdateTime</w:t>
            </w:r>
          </w:p>
        </w:tc>
        <w:tc>
          <w:tcPr>
            <w:tcW w:w="1558" w:type="dxa"/>
            <w:shd w:val="clear" w:color="auto" w:fill="B3C5E6"/>
          </w:tcPr>
          <w:p w14:paraId="6362B995" w14:textId="77777777" w:rsidR="003A0DD3" w:rsidRDefault="003A0DD3" w:rsidP="005F47CA">
            <w:pPr>
              <w:pStyle w:val="TableParagraph"/>
              <w:rPr>
                <w:sz w:val="24"/>
                <w:lang w:val="en-US"/>
              </w:rPr>
            </w:pPr>
            <w:r w:rsidRPr="00EF0EB1">
              <w:rPr>
                <w:sz w:val="24"/>
              </w:rPr>
              <w:t>datetime</w:t>
            </w:r>
          </w:p>
        </w:tc>
        <w:tc>
          <w:tcPr>
            <w:tcW w:w="1558" w:type="dxa"/>
            <w:shd w:val="clear" w:color="auto" w:fill="B3C5E6"/>
          </w:tcPr>
          <w:p w14:paraId="5D76838F" w14:textId="77777777" w:rsidR="003A0DD3" w:rsidRDefault="003A0DD3" w:rsidP="005F47CA">
            <w:pPr>
              <w:pStyle w:val="TableParagraph"/>
              <w:ind w:left="0"/>
              <w:rPr>
                <w:sz w:val="24"/>
              </w:rPr>
            </w:pPr>
          </w:p>
        </w:tc>
        <w:tc>
          <w:tcPr>
            <w:tcW w:w="1744" w:type="dxa"/>
            <w:shd w:val="clear" w:color="auto" w:fill="B3C5E6"/>
          </w:tcPr>
          <w:p w14:paraId="26A1FD83" w14:textId="77777777" w:rsidR="003A0DD3" w:rsidRDefault="003A0DD3" w:rsidP="005F47CA">
            <w:pPr>
              <w:pStyle w:val="TableParagraph"/>
              <w:rPr>
                <w:sz w:val="24"/>
              </w:rPr>
            </w:pPr>
          </w:p>
        </w:tc>
        <w:tc>
          <w:tcPr>
            <w:tcW w:w="1766" w:type="dxa"/>
            <w:shd w:val="clear" w:color="auto" w:fill="B3C5E6"/>
          </w:tcPr>
          <w:p w14:paraId="2F874808" w14:textId="77777777" w:rsidR="003A0DD3" w:rsidRDefault="003A0DD3" w:rsidP="005F47CA">
            <w:pPr>
              <w:pStyle w:val="TableParagraph"/>
              <w:rPr>
                <w:sz w:val="24"/>
                <w:lang w:val="en-US"/>
              </w:rPr>
            </w:pPr>
            <w:r>
              <w:rPr>
                <w:sz w:val="24"/>
              </w:rPr>
              <w:t>Ngày</w:t>
            </w:r>
            <w:r>
              <w:rPr>
                <w:spacing w:val="-1"/>
                <w:sz w:val="24"/>
              </w:rPr>
              <w:t xml:space="preserve"> </w:t>
            </w:r>
            <w:r>
              <w:rPr>
                <w:sz w:val="24"/>
              </w:rPr>
              <w:t>tháng</w:t>
            </w:r>
            <w:r>
              <w:rPr>
                <w:spacing w:val="-2"/>
                <w:sz w:val="24"/>
              </w:rPr>
              <w:t xml:space="preserve"> </w:t>
            </w:r>
            <w:r>
              <w:rPr>
                <w:sz w:val="24"/>
              </w:rPr>
              <w:t>năm</w:t>
            </w:r>
          </w:p>
        </w:tc>
        <w:tc>
          <w:tcPr>
            <w:tcW w:w="1256" w:type="dxa"/>
            <w:shd w:val="clear" w:color="auto" w:fill="B3C5E6"/>
          </w:tcPr>
          <w:p w14:paraId="73E332A5" w14:textId="77777777" w:rsidR="003A0DD3" w:rsidRDefault="003A0DD3" w:rsidP="005F47CA">
            <w:pPr>
              <w:pStyle w:val="TableParagraph"/>
              <w:ind w:left="0"/>
              <w:rPr>
                <w:sz w:val="24"/>
              </w:rPr>
            </w:pPr>
          </w:p>
        </w:tc>
      </w:tr>
      <w:tr w:rsidR="003A0DD3" w14:paraId="103DB96D" w14:textId="77777777" w:rsidTr="005F47CA">
        <w:trPr>
          <w:trHeight w:val="426"/>
        </w:trPr>
        <w:tc>
          <w:tcPr>
            <w:tcW w:w="1558" w:type="dxa"/>
            <w:shd w:val="clear" w:color="auto" w:fill="B3C5E6"/>
          </w:tcPr>
          <w:p w14:paraId="16F7650E" w14:textId="77777777" w:rsidR="003A0DD3" w:rsidRPr="00911CB3" w:rsidRDefault="003A0DD3" w:rsidP="005F47CA">
            <w:pPr>
              <w:pStyle w:val="TableParagraph"/>
              <w:ind w:right="93"/>
              <w:jc w:val="center"/>
              <w:rPr>
                <w:b/>
                <w:spacing w:val="-1"/>
                <w:sz w:val="24"/>
                <w:u w:val="single"/>
              </w:rPr>
            </w:pPr>
            <w:r w:rsidRPr="00EF0EB1">
              <w:rPr>
                <w:sz w:val="24"/>
              </w:rPr>
              <w:t>UpdateBy</w:t>
            </w:r>
          </w:p>
        </w:tc>
        <w:tc>
          <w:tcPr>
            <w:tcW w:w="1558" w:type="dxa"/>
            <w:shd w:val="clear" w:color="auto" w:fill="B3C5E6"/>
          </w:tcPr>
          <w:p w14:paraId="2BEC7579" w14:textId="77777777" w:rsidR="003A0DD3" w:rsidRDefault="003A0DD3" w:rsidP="005F47CA">
            <w:pPr>
              <w:pStyle w:val="TableParagraph"/>
              <w:rPr>
                <w:sz w:val="24"/>
                <w:lang w:val="en-US"/>
              </w:rPr>
            </w:pPr>
            <w:r w:rsidRPr="00EF0EB1">
              <w:rPr>
                <w:sz w:val="24"/>
              </w:rPr>
              <w:t>nvarchar(50)</w:t>
            </w:r>
          </w:p>
        </w:tc>
        <w:tc>
          <w:tcPr>
            <w:tcW w:w="1558" w:type="dxa"/>
            <w:shd w:val="clear" w:color="auto" w:fill="B3C5E6"/>
          </w:tcPr>
          <w:p w14:paraId="29635CF4" w14:textId="77777777" w:rsidR="003A0DD3" w:rsidRDefault="003A0DD3" w:rsidP="005F47CA">
            <w:pPr>
              <w:pStyle w:val="TableParagraph"/>
              <w:ind w:left="0"/>
              <w:rPr>
                <w:sz w:val="24"/>
              </w:rPr>
            </w:pPr>
          </w:p>
        </w:tc>
        <w:tc>
          <w:tcPr>
            <w:tcW w:w="1744" w:type="dxa"/>
            <w:shd w:val="clear" w:color="auto" w:fill="B3C5E6"/>
          </w:tcPr>
          <w:p w14:paraId="63F1C6BE" w14:textId="77777777" w:rsidR="003A0DD3" w:rsidRDefault="003A0DD3" w:rsidP="005F47CA">
            <w:pPr>
              <w:pStyle w:val="TableParagraph"/>
              <w:rPr>
                <w:sz w:val="24"/>
              </w:rPr>
            </w:pPr>
          </w:p>
        </w:tc>
        <w:tc>
          <w:tcPr>
            <w:tcW w:w="1766" w:type="dxa"/>
            <w:shd w:val="clear" w:color="auto" w:fill="B3C5E6"/>
          </w:tcPr>
          <w:p w14:paraId="4D625983" w14:textId="77777777" w:rsidR="003A0DD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256" w:type="dxa"/>
            <w:shd w:val="clear" w:color="auto" w:fill="B3C5E6"/>
          </w:tcPr>
          <w:p w14:paraId="5110E568" w14:textId="77777777" w:rsidR="003A0DD3" w:rsidRDefault="003A0DD3" w:rsidP="005F47CA">
            <w:pPr>
              <w:pStyle w:val="TableParagraph"/>
              <w:ind w:left="0"/>
              <w:rPr>
                <w:sz w:val="24"/>
              </w:rPr>
            </w:pPr>
          </w:p>
        </w:tc>
      </w:tr>
    </w:tbl>
    <w:p w14:paraId="2AFF3AA1" w14:textId="77777777" w:rsidR="003A0DD3" w:rsidRPr="00811C32" w:rsidRDefault="003A0DD3" w:rsidP="003A0DD3">
      <w:pPr>
        <w:rPr>
          <w:sz w:val="24"/>
          <w:lang w:val="en-US"/>
        </w:rPr>
        <w:sectPr w:rsidR="003A0DD3" w:rsidRPr="00811C32" w:rsidSect="00F53647">
          <w:pgSz w:w="11910" w:h="16840"/>
          <w:pgMar w:top="720" w:right="720" w:bottom="720" w:left="720" w:header="732" w:footer="1068" w:gutter="0"/>
          <w:cols w:space="720"/>
          <w:docGrid w:linePitch="299"/>
        </w:sectPr>
      </w:pPr>
    </w:p>
    <w:p w14:paraId="1C78F687" w14:textId="77777777" w:rsidR="003A0DD3" w:rsidRPr="00911CB3" w:rsidRDefault="003A0DD3" w:rsidP="003A0DD3">
      <w:pPr>
        <w:pStyle w:val="BodyText"/>
        <w:rPr>
          <w:i/>
          <w:lang w:val="en-US"/>
        </w:rPr>
      </w:pPr>
    </w:p>
    <w:p w14:paraId="679649D2" w14:textId="77777777" w:rsidR="003A0DD3" w:rsidRDefault="003A0DD3" w:rsidP="003A0DD3">
      <w:pPr>
        <w:spacing w:before="89" w:after="58"/>
        <w:ind w:left="424"/>
        <w:rPr>
          <w:i/>
          <w:sz w:val="26"/>
        </w:rPr>
      </w:pPr>
      <w:r>
        <w:rPr>
          <w:i/>
          <w:sz w:val="26"/>
        </w:rPr>
        <w:t>Đặc</w:t>
      </w:r>
      <w:r>
        <w:rPr>
          <w:i/>
          <w:spacing w:val="-2"/>
          <w:sz w:val="26"/>
        </w:rPr>
        <w:t xml:space="preserve"> </w:t>
      </w:r>
      <w:r>
        <w:rPr>
          <w:i/>
          <w:sz w:val="26"/>
        </w:rPr>
        <w:t>tả</w:t>
      </w:r>
      <w:r>
        <w:rPr>
          <w:i/>
          <w:spacing w:val="-1"/>
          <w:sz w:val="26"/>
        </w:rPr>
        <w:t xml:space="preserve"> </w:t>
      </w:r>
      <w:r>
        <w:rPr>
          <w:i/>
          <w:sz w:val="26"/>
        </w:rPr>
        <w:t>dữ</w:t>
      </w:r>
      <w:r>
        <w:rPr>
          <w:i/>
          <w:spacing w:val="-3"/>
          <w:sz w:val="26"/>
        </w:rPr>
        <w:t xml:space="preserve"> </w:t>
      </w:r>
      <w:r>
        <w:rPr>
          <w:i/>
          <w:sz w:val="26"/>
        </w:rPr>
        <w:t>dữ</w:t>
      </w:r>
      <w:r>
        <w:rPr>
          <w:i/>
          <w:spacing w:val="-1"/>
          <w:sz w:val="26"/>
        </w:rPr>
        <w:t xml:space="preserve"> </w:t>
      </w:r>
      <w:r>
        <w:rPr>
          <w:i/>
          <w:sz w:val="26"/>
        </w:rPr>
        <w:t>liệu</w:t>
      </w:r>
      <w:r>
        <w:rPr>
          <w:i/>
          <w:spacing w:val="-3"/>
          <w:sz w:val="26"/>
        </w:rPr>
        <w:t xml:space="preserve"> </w:t>
      </w:r>
      <w:r>
        <w:rPr>
          <w:i/>
          <w:sz w:val="26"/>
        </w:rPr>
        <w:t>cho</w:t>
      </w:r>
      <w:r>
        <w:rPr>
          <w:i/>
          <w:spacing w:val="-3"/>
          <w:sz w:val="26"/>
        </w:rPr>
        <w:t xml:space="preserve"> </w:t>
      </w:r>
      <w:r>
        <w:rPr>
          <w:i/>
          <w:sz w:val="26"/>
        </w:rPr>
        <w:t>bảng</w:t>
      </w:r>
      <w:r>
        <w:rPr>
          <w:i/>
          <w:sz w:val="26"/>
          <w:lang w:val="en-US"/>
        </w:rPr>
        <w:t xml:space="preserve"> </w:t>
      </w:r>
      <w:proofErr w:type="spellStart"/>
      <w:r>
        <w:rPr>
          <w:i/>
          <w:sz w:val="26"/>
          <w:lang w:val="en-US"/>
        </w:rPr>
        <w:t>StockOut</w:t>
      </w:r>
      <w:proofErr w:type="spellEnd"/>
      <w:r>
        <w:rPr>
          <w:i/>
          <w:sz w:val="26"/>
          <w:lang w:val="en-US"/>
        </w:rPr>
        <w:t xml:space="preserve"> (Danh </w:t>
      </w:r>
      <w:proofErr w:type="spellStart"/>
      <w:r>
        <w:rPr>
          <w:i/>
          <w:sz w:val="26"/>
          <w:lang w:val="en-US"/>
        </w:rPr>
        <w:t>sách</w:t>
      </w:r>
      <w:proofErr w:type="spellEnd"/>
      <w:r>
        <w:rPr>
          <w:i/>
          <w:sz w:val="26"/>
          <w:lang w:val="en-US"/>
        </w:rPr>
        <w:t xml:space="preserve"> </w:t>
      </w:r>
      <w:proofErr w:type="spellStart"/>
      <w:r>
        <w:rPr>
          <w:i/>
          <w:sz w:val="26"/>
          <w:lang w:val="en-US"/>
        </w:rPr>
        <w:t>phiếu</w:t>
      </w:r>
      <w:proofErr w:type="spellEnd"/>
      <w:r>
        <w:rPr>
          <w:i/>
          <w:sz w:val="26"/>
          <w:lang w:val="en-US"/>
        </w:rPr>
        <w:t xml:space="preserve"> </w:t>
      </w:r>
      <w:proofErr w:type="spellStart"/>
      <w:r>
        <w:rPr>
          <w:i/>
          <w:sz w:val="26"/>
          <w:lang w:val="en-US"/>
        </w:rPr>
        <w:t>xuất</w:t>
      </w:r>
      <w:proofErr w:type="spellEnd"/>
      <w:r>
        <w:rPr>
          <w:i/>
          <w:sz w:val="26"/>
          <w:lang w:val="en-US"/>
        </w:rPr>
        <w:t>)</w:t>
      </w:r>
      <w:r>
        <w:rPr>
          <w:i/>
          <w:sz w:val="26"/>
        </w:rPr>
        <w:t>:</w:t>
      </w: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8"/>
        <w:gridCol w:w="1750"/>
        <w:gridCol w:w="1440"/>
        <w:gridCol w:w="1710"/>
        <w:gridCol w:w="1800"/>
        <w:gridCol w:w="1132"/>
      </w:tblGrid>
      <w:tr w:rsidR="003A0DD3" w14:paraId="3C2D2E16" w14:textId="77777777" w:rsidTr="005F47CA">
        <w:trPr>
          <w:trHeight w:val="552"/>
        </w:trPr>
        <w:tc>
          <w:tcPr>
            <w:tcW w:w="1608" w:type="dxa"/>
            <w:shd w:val="clear" w:color="auto" w:fill="4371C3"/>
          </w:tcPr>
          <w:p w14:paraId="0B9AE0A6"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750" w:type="dxa"/>
            <w:shd w:val="clear" w:color="auto" w:fill="4371C3"/>
          </w:tcPr>
          <w:p w14:paraId="4FA8EE3C"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440" w:type="dxa"/>
            <w:shd w:val="clear" w:color="auto" w:fill="4371C3"/>
          </w:tcPr>
          <w:p w14:paraId="1EC85AE7" w14:textId="77777777" w:rsidR="003A0DD3" w:rsidRDefault="003A0DD3" w:rsidP="005F47CA">
            <w:pPr>
              <w:pStyle w:val="TableParagraph"/>
              <w:spacing w:line="270" w:lineRule="atLeast"/>
              <w:ind w:right="384"/>
              <w:rPr>
                <w:sz w:val="24"/>
              </w:rPr>
            </w:pPr>
            <w:r>
              <w:rPr>
                <w:color w:val="FFFFFF"/>
                <w:sz w:val="24"/>
              </w:rPr>
              <w:t>Kích</w:t>
            </w:r>
            <w:r>
              <w:rPr>
                <w:color w:val="FFFFFF"/>
                <w:spacing w:val="1"/>
                <w:sz w:val="24"/>
              </w:rPr>
              <w:t xml:space="preserve"> </w:t>
            </w:r>
            <w:r>
              <w:rPr>
                <w:color w:val="FFFFFF"/>
                <w:spacing w:val="-1"/>
                <w:sz w:val="24"/>
              </w:rPr>
              <w:t>thước</w:t>
            </w:r>
          </w:p>
        </w:tc>
        <w:tc>
          <w:tcPr>
            <w:tcW w:w="1710" w:type="dxa"/>
            <w:shd w:val="clear" w:color="auto" w:fill="4371C3"/>
          </w:tcPr>
          <w:p w14:paraId="07540100" w14:textId="77777777" w:rsidR="003A0DD3" w:rsidRDefault="003A0DD3" w:rsidP="005F47CA">
            <w:pPr>
              <w:pStyle w:val="TableParagraph"/>
              <w:spacing w:line="270" w:lineRule="atLeast"/>
              <w:ind w:right="550"/>
              <w:rPr>
                <w:sz w:val="24"/>
              </w:rPr>
            </w:pPr>
            <w:r>
              <w:rPr>
                <w:color w:val="FFFFFF"/>
                <w:sz w:val="24"/>
              </w:rPr>
              <w:t>Rằng</w:t>
            </w:r>
            <w:r>
              <w:rPr>
                <w:color w:val="FFFFFF"/>
                <w:spacing w:val="-14"/>
                <w:sz w:val="24"/>
              </w:rPr>
              <w:t xml:space="preserve"> </w:t>
            </w:r>
            <w:r>
              <w:rPr>
                <w:color w:val="FFFFFF"/>
                <w:sz w:val="24"/>
              </w:rPr>
              <w:t>buộc</w:t>
            </w:r>
            <w:r>
              <w:rPr>
                <w:color w:val="FFFFFF"/>
                <w:spacing w:val="-57"/>
                <w:sz w:val="24"/>
              </w:rPr>
              <w:t xml:space="preserve"> </w:t>
            </w:r>
            <w:r>
              <w:rPr>
                <w:color w:val="FFFFFF"/>
                <w:sz w:val="24"/>
              </w:rPr>
              <w:t>toàn</w:t>
            </w:r>
            <w:r>
              <w:rPr>
                <w:color w:val="FFFFFF"/>
                <w:spacing w:val="-1"/>
                <w:sz w:val="24"/>
              </w:rPr>
              <w:t xml:space="preserve"> </w:t>
            </w:r>
            <w:r>
              <w:rPr>
                <w:color w:val="FFFFFF"/>
                <w:sz w:val="24"/>
              </w:rPr>
              <w:t>vẹn</w:t>
            </w:r>
          </w:p>
        </w:tc>
        <w:tc>
          <w:tcPr>
            <w:tcW w:w="1800" w:type="dxa"/>
            <w:shd w:val="clear" w:color="auto" w:fill="4371C3"/>
          </w:tcPr>
          <w:p w14:paraId="3CB70F81"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132" w:type="dxa"/>
            <w:shd w:val="clear" w:color="auto" w:fill="4371C3"/>
          </w:tcPr>
          <w:p w14:paraId="55DA8BAC" w14:textId="77777777" w:rsidR="003A0DD3" w:rsidRDefault="003A0DD3" w:rsidP="005F47CA">
            <w:pPr>
              <w:pStyle w:val="TableParagraph"/>
              <w:rPr>
                <w:sz w:val="24"/>
              </w:rPr>
            </w:pPr>
            <w:r>
              <w:rPr>
                <w:color w:val="FFFFFF"/>
                <w:sz w:val="24"/>
              </w:rPr>
              <w:t>Ghi</w:t>
            </w:r>
            <w:r>
              <w:rPr>
                <w:color w:val="FFFFFF"/>
                <w:spacing w:val="-1"/>
                <w:sz w:val="24"/>
              </w:rPr>
              <w:t xml:space="preserve"> </w:t>
            </w:r>
            <w:r>
              <w:rPr>
                <w:color w:val="FFFFFF"/>
                <w:sz w:val="24"/>
              </w:rPr>
              <w:t>chú</w:t>
            </w:r>
          </w:p>
        </w:tc>
      </w:tr>
      <w:tr w:rsidR="003A0DD3" w14:paraId="7150E65C" w14:textId="77777777" w:rsidTr="005F47CA">
        <w:trPr>
          <w:trHeight w:val="552"/>
        </w:trPr>
        <w:tc>
          <w:tcPr>
            <w:tcW w:w="1608" w:type="dxa"/>
          </w:tcPr>
          <w:p w14:paraId="2C4DCB59" w14:textId="77777777" w:rsidR="003A0DD3" w:rsidRDefault="003A0DD3" w:rsidP="005F47CA">
            <w:pPr>
              <w:pStyle w:val="TableParagraph"/>
              <w:spacing w:line="270" w:lineRule="atLeast"/>
              <w:ind w:right="143"/>
              <w:rPr>
                <w:b/>
                <w:sz w:val="24"/>
              </w:rPr>
            </w:pPr>
            <w:r w:rsidRPr="00911CB3">
              <w:rPr>
                <w:b/>
                <w:spacing w:val="-1"/>
                <w:sz w:val="24"/>
                <w:u w:val="single"/>
              </w:rPr>
              <w:t>StockOutID</w:t>
            </w:r>
          </w:p>
        </w:tc>
        <w:tc>
          <w:tcPr>
            <w:tcW w:w="1750" w:type="dxa"/>
          </w:tcPr>
          <w:p w14:paraId="3F7EE881" w14:textId="77777777" w:rsidR="003A0DD3" w:rsidRDefault="003A0DD3" w:rsidP="005F47CA">
            <w:pPr>
              <w:pStyle w:val="TableParagraph"/>
              <w:rPr>
                <w:sz w:val="24"/>
              </w:rPr>
            </w:pPr>
            <w:r w:rsidRPr="00EF0EB1">
              <w:rPr>
                <w:sz w:val="24"/>
              </w:rPr>
              <w:t>nvarchar(50)</w:t>
            </w:r>
          </w:p>
        </w:tc>
        <w:tc>
          <w:tcPr>
            <w:tcW w:w="1440" w:type="dxa"/>
          </w:tcPr>
          <w:p w14:paraId="02AA682C" w14:textId="77777777" w:rsidR="003A0DD3" w:rsidRDefault="003A0DD3" w:rsidP="005F47CA">
            <w:pPr>
              <w:pStyle w:val="TableParagraph"/>
              <w:ind w:left="0"/>
              <w:rPr>
                <w:sz w:val="24"/>
              </w:rPr>
            </w:pPr>
          </w:p>
        </w:tc>
        <w:tc>
          <w:tcPr>
            <w:tcW w:w="1710" w:type="dxa"/>
          </w:tcPr>
          <w:p w14:paraId="5E6B0226" w14:textId="77777777" w:rsidR="003A0DD3" w:rsidRDefault="003A0DD3" w:rsidP="005F47CA">
            <w:pPr>
              <w:pStyle w:val="TableParagraph"/>
              <w:rPr>
                <w:sz w:val="24"/>
              </w:rPr>
            </w:pPr>
            <w:r>
              <w:rPr>
                <w:sz w:val="24"/>
              </w:rPr>
              <w:t>Khóa</w:t>
            </w:r>
            <w:r>
              <w:rPr>
                <w:spacing w:val="-1"/>
                <w:sz w:val="24"/>
              </w:rPr>
              <w:t xml:space="preserve"> </w:t>
            </w:r>
            <w:r>
              <w:rPr>
                <w:sz w:val="24"/>
              </w:rPr>
              <w:t>chính</w:t>
            </w:r>
          </w:p>
        </w:tc>
        <w:tc>
          <w:tcPr>
            <w:tcW w:w="1800" w:type="dxa"/>
          </w:tcPr>
          <w:p w14:paraId="4A3E656A" w14:textId="77777777" w:rsidR="003A0DD3" w:rsidRPr="00811C32" w:rsidRDefault="003A0DD3" w:rsidP="005F47CA">
            <w:pPr>
              <w:pStyle w:val="TableParagraph"/>
              <w:spacing w:line="270" w:lineRule="atLeast"/>
              <w:ind w:right="640"/>
              <w:rPr>
                <w:sz w:val="24"/>
                <w:lang w:val="en-US"/>
              </w:rPr>
            </w:pPr>
            <w:r>
              <w:rPr>
                <w:sz w:val="24"/>
                <w:lang w:val="en-US"/>
              </w:rPr>
              <w:t xml:space="preserve">Văn </w:t>
            </w:r>
            <w:proofErr w:type="spellStart"/>
            <w:r>
              <w:rPr>
                <w:sz w:val="24"/>
                <w:lang w:val="en-US"/>
              </w:rPr>
              <w:t>bản</w:t>
            </w:r>
            <w:proofErr w:type="spellEnd"/>
          </w:p>
        </w:tc>
        <w:tc>
          <w:tcPr>
            <w:tcW w:w="1132" w:type="dxa"/>
          </w:tcPr>
          <w:p w14:paraId="56C57CC8" w14:textId="77777777" w:rsidR="003A0DD3" w:rsidRDefault="003A0DD3" w:rsidP="005F47CA">
            <w:pPr>
              <w:pStyle w:val="TableParagraph"/>
              <w:ind w:left="0"/>
              <w:rPr>
                <w:sz w:val="24"/>
              </w:rPr>
            </w:pPr>
          </w:p>
        </w:tc>
      </w:tr>
      <w:tr w:rsidR="003A0DD3" w14:paraId="30D6388C" w14:textId="77777777" w:rsidTr="005F47CA">
        <w:trPr>
          <w:trHeight w:val="552"/>
        </w:trPr>
        <w:tc>
          <w:tcPr>
            <w:tcW w:w="1608" w:type="dxa"/>
            <w:shd w:val="clear" w:color="auto" w:fill="B3C5E6"/>
          </w:tcPr>
          <w:p w14:paraId="47A2523B" w14:textId="77777777" w:rsidR="003A0DD3" w:rsidRDefault="003A0DD3" w:rsidP="005F47CA">
            <w:pPr>
              <w:pStyle w:val="TableParagraph"/>
              <w:spacing w:line="270" w:lineRule="atLeast"/>
              <w:ind w:right="198"/>
              <w:rPr>
                <w:sz w:val="24"/>
              </w:rPr>
            </w:pPr>
            <w:r w:rsidRPr="00911CB3">
              <w:rPr>
                <w:spacing w:val="-1"/>
                <w:sz w:val="24"/>
              </w:rPr>
              <w:t>CustomerID</w:t>
            </w:r>
          </w:p>
        </w:tc>
        <w:tc>
          <w:tcPr>
            <w:tcW w:w="1750" w:type="dxa"/>
            <w:shd w:val="clear" w:color="auto" w:fill="B3C5E6"/>
          </w:tcPr>
          <w:p w14:paraId="3939702F" w14:textId="77777777" w:rsidR="003A0DD3" w:rsidRDefault="003A0DD3" w:rsidP="005F47CA">
            <w:pPr>
              <w:pStyle w:val="TableParagraph"/>
              <w:spacing w:line="270" w:lineRule="atLeast"/>
              <w:ind w:right="193"/>
              <w:rPr>
                <w:sz w:val="24"/>
              </w:rPr>
            </w:pPr>
            <w:r w:rsidRPr="00EF0EB1">
              <w:rPr>
                <w:sz w:val="24"/>
              </w:rPr>
              <w:t>nvarchar(50)</w:t>
            </w:r>
          </w:p>
        </w:tc>
        <w:tc>
          <w:tcPr>
            <w:tcW w:w="1440" w:type="dxa"/>
            <w:shd w:val="clear" w:color="auto" w:fill="B3C5E6"/>
          </w:tcPr>
          <w:p w14:paraId="6B91913D" w14:textId="77777777" w:rsidR="003A0DD3" w:rsidRDefault="003A0DD3" w:rsidP="005F47CA">
            <w:pPr>
              <w:pStyle w:val="TableParagraph"/>
              <w:spacing w:line="270" w:lineRule="atLeast"/>
              <w:ind w:right="285"/>
              <w:rPr>
                <w:sz w:val="24"/>
              </w:rPr>
            </w:pPr>
          </w:p>
        </w:tc>
        <w:tc>
          <w:tcPr>
            <w:tcW w:w="1710" w:type="dxa"/>
            <w:shd w:val="clear" w:color="auto" w:fill="B3C5E6"/>
          </w:tcPr>
          <w:p w14:paraId="4A7DCD04" w14:textId="77777777" w:rsidR="003A0DD3" w:rsidRDefault="003A0DD3" w:rsidP="005F47CA">
            <w:pPr>
              <w:pStyle w:val="TableParagraph"/>
              <w:ind w:left="0"/>
              <w:rPr>
                <w:sz w:val="24"/>
              </w:rPr>
            </w:pPr>
            <w:proofErr w:type="spellStart"/>
            <w:r>
              <w:rPr>
                <w:sz w:val="20"/>
                <w:lang w:val="en-US"/>
              </w:rPr>
              <w:t>Khóa</w:t>
            </w:r>
            <w:proofErr w:type="spellEnd"/>
            <w:r>
              <w:rPr>
                <w:sz w:val="20"/>
                <w:lang w:val="en-US"/>
              </w:rPr>
              <w:t xml:space="preserve"> </w:t>
            </w:r>
            <w:proofErr w:type="spellStart"/>
            <w:r>
              <w:rPr>
                <w:sz w:val="20"/>
                <w:lang w:val="en-US"/>
              </w:rPr>
              <w:t>ngoại</w:t>
            </w:r>
            <w:proofErr w:type="spellEnd"/>
            <w:r>
              <w:rPr>
                <w:sz w:val="20"/>
                <w:lang w:val="en-US"/>
              </w:rPr>
              <w:t xml:space="preserve"> </w:t>
            </w:r>
            <w:proofErr w:type="spellStart"/>
            <w:r>
              <w:rPr>
                <w:sz w:val="20"/>
                <w:lang w:val="en-US"/>
              </w:rPr>
              <w:t>tham</w:t>
            </w:r>
            <w:proofErr w:type="spellEnd"/>
            <w:r>
              <w:rPr>
                <w:sz w:val="20"/>
                <w:lang w:val="en-US"/>
              </w:rPr>
              <w:t xml:space="preserve"> </w:t>
            </w:r>
            <w:proofErr w:type="spellStart"/>
            <w:r>
              <w:rPr>
                <w:sz w:val="20"/>
                <w:lang w:val="en-US"/>
              </w:rPr>
              <w:t>chiếu</w:t>
            </w:r>
            <w:proofErr w:type="spellEnd"/>
            <w:r>
              <w:rPr>
                <w:sz w:val="20"/>
                <w:lang w:val="en-US"/>
              </w:rPr>
              <w:t xml:space="preserve"> </w:t>
            </w:r>
            <w:proofErr w:type="spellStart"/>
            <w:r>
              <w:rPr>
                <w:sz w:val="20"/>
                <w:lang w:val="en-US"/>
              </w:rPr>
              <w:t>từ</w:t>
            </w:r>
            <w:proofErr w:type="spellEnd"/>
            <w:r>
              <w:rPr>
                <w:sz w:val="20"/>
                <w:lang w:val="en-US"/>
              </w:rPr>
              <w:t xml:space="preserve"> </w:t>
            </w:r>
            <w:proofErr w:type="spellStart"/>
            <w:r>
              <w:rPr>
                <w:sz w:val="20"/>
                <w:lang w:val="en-US"/>
              </w:rPr>
              <w:t>bảng</w:t>
            </w:r>
            <w:proofErr w:type="spellEnd"/>
            <w:r>
              <w:rPr>
                <w:sz w:val="20"/>
                <w:lang w:val="en-US"/>
              </w:rPr>
              <w:t xml:space="preserve"> Customer</w:t>
            </w:r>
          </w:p>
        </w:tc>
        <w:tc>
          <w:tcPr>
            <w:tcW w:w="1800" w:type="dxa"/>
            <w:shd w:val="clear" w:color="auto" w:fill="B3C5E6"/>
          </w:tcPr>
          <w:p w14:paraId="572EF608" w14:textId="77777777" w:rsidR="003A0DD3" w:rsidRDefault="003A0DD3" w:rsidP="005F47CA">
            <w:pPr>
              <w:pStyle w:val="TableParagraph"/>
              <w:rPr>
                <w:sz w:val="24"/>
              </w:rPr>
            </w:pPr>
            <w:r>
              <w:rPr>
                <w:sz w:val="24"/>
              </w:rPr>
              <w:t>Văn</w:t>
            </w:r>
            <w:r>
              <w:rPr>
                <w:spacing w:val="-1"/>
                <w:sz w:val="24"/>
              </w:rPr>
              <w:t xml:space="preserve"> </w:t>
            </w:r>
            <w:r>
              <w:rPr>
                <w:sz w:val="24"/>
              </w:rPr>
              <w:t>bản</w:t>
            </w:r>
          </w:p>
        </w:tc>
        <w:tc>
          <w:tcPr>
            <w:tcW w:w="1132" w:type="dxa"/>
            <w:shd w:val="clear" w:color="auto" w:fill="B3C5E6"/>
          </w:tcPr>
          <w:p w14:paraId="3FA17A1B" w14:textId="77777777" w:rsidR="003A0DD3" w:rsidRDefault="003A0DD3" w:rsidP="005F47CA">
            <w:pPr>
              <w:pStyle w:val="TableParagraph"/>
              <w:ind w:left="0"/>
              <w:rPr>
                <w:sz w:val="24"/>
              </w:rPr>
            </w:pPr>
          </w:p>
        </w:tc>
      </w:tr>
      <w:tr w:rsidR="003A0DD3" w14:paraId="52B17CFD" w14:textId="77777777" w:rsidTr="005F47CA">
        <w:trPr>
          <w:trHeight w:val="275"/>
        </w:trPr>
        <w:tc>
          <w:tcPr>
            <w:tcW w:w="1608" w:type="dxa"/>
          </w:tcPr>
          <w:p w14:paraId="25442B6D" w14:textId="77777777" w:rsidR="003A0DD3" w:rsidRDefault="003A0DD3" w:rsidP="005F47CA">
            <w:pPr>
              <w:pStyle w:val="TableParagraph"/>
              <w:spacing w:line="256" w:lineRule="exact"/>
              <w:rPr>
                <w:sz w:val="24"/>
              </w:rPr>
            </w:pPr>
            <w:r w:rsidRPr="00911CB3">
              <w:rPr>
                <w:sz w:val="24"/>
              </w:rPr>
              <w:t>StockOutDate</w:t>
            </w:r>
          </w:p>
        </w:tc>
        <w:tc>
          <w:tcPr>
            <w:tcW w:w="1750" w:type="dxa"/>
          </w:tcPr>
          <w:p w14:paraId="4342C2E6" w14:textId="77777777" w:rsidR="003A0DD3" w:rsidRDefault="003A0DD3" w:rsidP="005F47CA">
            <w:pPr>
              <w:pStyle w:val="TableParagraph"/>
              <w:spacing w:line="256" w:lineRule="exact"/>
              <w:rPr>
                <w:sz w:val="24"/>
              </w:rPr>
            </w:pPr>
            <w:r w:rsidRPr="00811C32">
              <w:rPr>
                <w:sz w:val="24"/>
              </w:rPr>
              <w:t>datetime</w:t>
            </w:r>
          </w:p>
        </w:tc>
        <w:tc>
          <w:tcPr>
            <w:tcW w:w="1440" w:type="dxa"/>
          </w:tcPr>
          <w:p w14:paraId="733BC446" w14:textId="77777777" w:rsidR="003A0DD3" w:rsidRDefault="003A0DD3" w:rsidP="005F47CA">
            <w:pPr>
              <w:pStyle w:val="TableParagraph"/>
              <w:ind w:left="0"/>
              <w:rPr>
                <w:sz w:val="20"/>
              </w:rPr>
            </w:pPr>
          </w:p>
        </w:tc>
        <w:tc>
          <w:tcPr>
            <w:tcW w:w="1710" w:type="dxa"/>
          </w:tcPr>
          <w:p w14:paraId="56E59FA6" w14:textId="77777777" w:rsidR="003A0DD3" w:rsidRDefault="003A0DD3" w:rsidP="005F47CA">
            <w:pPr>
              <w:pStyle w:val="TableParagraph"/>
              <w:ind w:left="0"/>
              <w:rPr>
                <w:sz w:val="20"/>
              </w:rPr>
            </w:pPr>
          </w:p>
        </w:tc>
        <w:tc>
          <w:tcPr>
            <w:tcW w:w="1800" w:type="dxa"/>
          </w:tcPr>
          <w:p w14:paraId="422A84A3" w14:textId="77777777" w:rsidR="003A0DD3" w:rsidRPr="00811C32" w:rsidRDefault="003A0DD3" w:rsidP="005F47CA">
            <w:pPr>
              <w:pStyle w:val="TableParagraph"/>
              <w:spacing w:line="256" w:lineRule="exact"/>
              <w:rPr>
                <w:sz w:val="24"/>
                <w:lang w:val="en-US"/>
              </w:rPr>
            </w:pPr>
            <w:proofErr w:type="spellStart"/>
            <w:r>
              <w:rPr>
                <w:sz w:val="24"/>
                <w:lang w:val="en-US"/>
              </w:rPr>
              <w:t>Thời</w:t>
            </w:r>
            <w:proofErr w:type="spellEnd"/>
            <w:r>
              <w:rPr>
                <w:sz w:val="24"/>
                <w:lang w:val="en-US"/>
              </w:rPr>
              <w:t xml:space="preserve"> </w:t>
            </w:r>
            <w:proofErr w:type="spellStart"/>
            <w:r>
              <w:rPr>
                <w:sz w:val="24"/>
                <w:lang w:val="en-US"/>
              </w:rPr>
              <w:t>gian</w:t>
            </w:r>
            <w:proofErr w:type="spellEnd"/>
          </w:p>
        </w:tc>
        <w:tc>
          <w:tcPr>
            <w:tcW w:w="1132" w:type="dxa"/>
          </w:tcPr>
          <w:p w14:paraId="742F392E" w14:textId="77777777" w:rsidR="003A0DD3" w:rsidRDefault="003A0DD3" w:rsidP="005F47CA">
            <w:pPr>
              <w:pStyle w:val="TableParagraph"/>
              <w:ind w:left="0"/>
              <w:rPr>
                <w:sz w:val="20"/>
              </w:rPr>
            </w:pPr>
          </w:p>
        </w:tc>
      </w:tr>
      <w:tr w:rsidR="003A0DD3" w14:paraId="5A2A6DC3" w14:textId="77777777" w:rsidTr="005F47CA">
        <w:trPr>
          <w:trHeight w:val="327"/>
        </w:trPr>
        <w:tc>
          <w:tcPr>
            <w:tcW w:w="1608" w:type="dxa"/>
            <w:shd w:val="clear" w:color="auto" w:fill="B3C5E6"/>
          </w:tcPr>
          <w:p w14:paraId="7E14E9AC" w14:textId="77777777" w:rsidR="003A0DD3" w:rsidRDefault="003A0DD3" w:rsidP="005F47CA">
            <w:pPr>
              <w:pStyle w:val="TableParagraph"/>
              <w:spacing w:line="270" w:lineRule="atLeast"/>
              <w:ind w:right="198"/>
              <w:rPr>
                <w:sz w:val="24"/>
              </w:rPr>
            </w:pPr>
            <w:r w:rsidRPr="00811C32">
              <w:rPr>
                <w:spacing w:val="-1"/>
                <w:sz w:val="24"/>
              </w:rPr>
              <w:t>TotalSum</w:t>
            </w:r>
          </w:p>
        </w:tc>
        <w:tc>
          <w:tcPr>
            <w:tcW w:w="1750" w:type="dxa"/>
            <w:shd w:val="clear" w:color="auto" w:fill="B3C5E6"/>
          </w:tcPr>
          <w:p w14:paraId="03555DAE" w14:textId="77777777" w:rsidR="003A0DD3" w:rsidRDefault="003A0DD3" w:rsidP="005F47CA">
            <w:pPr>
              <w:pStyle w:val="TableParagraph"/>
              <w:rPr>
                <w:sz w:val="24"/>
              </w:rPr>
            </w:pPr>
            <w:r w:rsidRPr="00811C32">
              <w:rPr>
                <w:sz w:val="24"/>
              </w:rPr>
              <w:t>float</w:t>
            </w:r>
          </w:p>
        </w:tc>
        <w:tc>
          <w:tcPr>
            <w:tcW w:w="1440" w:type="dxa"/>
            <w:shd w:val="clear" w:color="auto" w:fill="B3C5E6"/>
          </w:tcPr>
          <w:p w14:paraId="7CF788CA" w14:textId="77777777" w:rsidR="003A0DD3" w:rsidRDefault="003A0DD3" w:rsidP="005F47CA">
            <w:pPr>
              <w:pStyle w:val="TableParagraph"/>
              <w:ind w:left="0"/>
              <w:rPr>
                <w:sz w:val="24"/>
              </w:rPr>
            </w:pPr>
          </w:p>
        </w:tc>
        <w:tc>
          <w:tcPr>
            <w:tcW w:w="1710" w:type="dxa"/>
            <w:shd w:val="clear" w:color="auto" w:fill="B3C5E6"/>
          </w:tcPr>
          <w:p w14:paraId="3F47B083" w14:textId="77777777" w:rsidR="003A0DD3" w:rsidRDefault="003A0DD3" w:rsidP="005F47CA">
            <w:pPr>
              <w:pStyle w:val="TableParagraph"/>
              <w:ind w:left="0"/>
              <w:rPr>
                <w:sz w:val="24"/>
              </w:rPr>
            </w:pPr>
          </w:p>
        </w:tc>
        <w:tc>
          <w:tcPr>
            <w:tcW w:w="1800" w:type="dxa"/>
            <w:shd w:val="clear" w:color="auto" w:fill="B3C5E6"/>
          </w:tcPr>
          <w:p w14:paraId="3C4B5733" w14:textId="77777777" w:rsidR="003A0DD3" w:rsidRPr="00811C32" w:rsidRDefault="003A0DD3" w:rsidP="005F47CA">
            <w:pPr>
              <w:pStyle w:val="TableParagraph"/>
              <w:rPr>
                <w:sz w:val="24"/>
                <w:lang w:val="en-US"/>
              </w:rPr>
            </w:pPr>
            <w:proofErr w:type="spellStart"/>
            <w:r>
              <w:rPr>
                <w:sz w:val="24"/>
                <w:lang w:val="en-US"/>
              </w:rPr>
              <w:t>Số</w:t>
            </w:r>
            <w:proofErr w:type="spellEnd"/>
            <w:r>
              <w:rPr>
                <w:sz w:val="24"/>
                <w:lang w:val="en-US"/>
              </w:rPr>
              <w:t xml:space="preserve"> </w:t>
            </w:r>
            <w:proofErr w:type="spellStart"/>
            <w:r>
              <w:rPr>
                <w:sz w:val="24"/>
                <w:lang w:val="en-US"/>
              </w:rPr>
              <w:t>thực</w:t>
            </w:r>
            <w:proofErr w:type="spellEnd"/>
          </w:p>
        </w:tc>
        <w:tc>
          <w:tcPr>
            <w:tcW w:w="1132" w:type="dxa"/>
            <w:shd w:val="clear" w:color="auto" w:fill="B3C5E6"/>
          </w:tcPr>
          <w:p w14:paraId="315D0F8D" w14:textId="77777777" w:rsidR="003A0DD3" w:rsidRDefault="003A0DD3" w:rsidP="005F47CA">
            <w:pPr>
              <w:pStyle w:val="TableParagraph"/>
              <w:spacing w:line="270" w:lineRule="atLeast"/>
              <w:ind w:right="207"/>
              <w:rPr>
                <w:sz w:val="24"/>
              </w:rPr>
            </w:pPr>
          </w:p>
        </w:tc>
      </w:tr>
      <w:tr w:rsidR="003A0DD3" w14:paraId="432930C4" w14:textId="77777777" w:rsidTr="005F47CA">
        <w:trPr>
          <w:trHeight w:val="327"/>
        </w:trPr>
        <w:tc>
          <w:tcPr>
            <w:tcW w:w="1608" w:type="dxa"/>
            <w:shd w:val="clear" w:color="auto" w:fill="FFFFFF" w:themeFill="background1"/>
          </w:tcPr>
          <w:p w14:paraId="28C1AE01" w14:textId="77777777" w:rsidR="003A0DD3" w:rsidRPr="00811C32" w:rsidRDefault="003A0DD3" w:rsidP="005F47CA">
            <w:pPr>
              <w:pStyle w:val="TableParagraph"/>
              <w:spacing w:line="270" w:lineRule="atLeast"/>
              <w:ind w:right="198"/>
              <w:rPr>
                <w:spacing w:val="-1"/>
                <w:sz w:val="24"/>
              </w:rPr>
            </w:pPr>
            <w:r w:rsidRPr="00E31E37">
              <w:rPr>
                <w:sz w:val="24"/>
              </w:rPr>
              <w:t>UpdateTime</w:t>
            </w:r>
          </w:p>
        </w:tc>
        <w:tc>
          <w:tcPr>
            <w:tcW w:w="1750" w:type="dxa"/>
            <w:shd w:val="clear" w:color="auto" w:fill="FFFFFF" w:themeFill="background1"/>
          </w:tcPr>
          <w:p w14:paraId="293D1FE0" w14:textId="77777777" w:rsidR="003A0DD3" w:rsidRPr="00811C32" w:rsidRDefault="003A0DD3" w:rsidP="005F47CA">
            <w:pPr>
              <w:pStyle w:val="TableParagraph"/>
              <w:rPr>
                <w:sz w:val="24"/>
              </w:rPr>
            </w:pPr>
            <w:r w:rsidRPr="00EF0EB1">
              <w:rPr>
                <w:sz w:val="24"/>
              </w:rPr>
              <w:t>datetime</w:t>
            </w:r>
          </w:p>
        </w:tc>
        <w:tc>
          <w:tcPr>
            <w:tcW w:w="1440" w:type="dxa"/>
            <w:shd w:val="clear" w:color="auto" w:fill="FFFFFF" w:themeFill="background1"/>
          </w:tcPr>
          <w:p w14:paraId="28FCA11A" w14:textId="77777777" w:rsidR="003A0DD3" w:rsidRDefault="003A0DD3" w:rsidP="005F47CA">
            <w:pPr>
              <w:pStyle w:val="TableParagraph"/>
              <w:ind w:left="0"/>
              <w:rPr>
                <w:sz w:val="24"/>
              </w:rPr>
            </w:pPr>
          </w:p>
        </w:tc>
        <w:tc>
          <w:tcPr>
            <w:tcW w:w="1710" w:type="dxa"/>
            <w:shd w:val="clear" w:color="auto" w:fill="FFFFFF" w:themeFill="background1"/>
          </w:tcPr>
          <w:p w14:paraId="7EBD3C48" w14:textId="77777777" w:rsidR="003A0DD3" w:rsidRDefault="003A0DD3" w:rsidP="005F47CA">
            <w:pPr>
              <w:pStyle w:val="TableParagraph"/>
              <w:ind w:left="0"/>
              <w:rPr>
                <w:sz w:val="24"/>
              </w:rPr>
            </w:pPr>
          </w:p>
        </w:tc>
        <w:tc>
          <w:tcPr>
            <w:tcW w:w="1800" w:type="dxa"/>
            <w:shd w:val="clear" w:color="auto" w:fill="FFFFFF" w:themeFill="background1"/>
          </w:tcPr>
          <w:p w14:paraId="3CBE8E31" w14:textId="77777777" w:rsidR="003A0DD3" w:rsidRDefault="003A0DD3" w:rsidP="005F47CA">
            <w:pPr>
              <w:pStyle w:val="TableParagraph"/>
              <w:rPr>
                <w:sz w:val="24"/>
                <w:lang w:val="en-US"/>
              </w:rPr>
            </w:pPr>
            <w:r>
              <w:rPr>
                <w:sz w:val="24"/>
              </w:rPr>
              <w:t>Ngày</w:t>
            </w:r>
            <w:r>
              <w:rPr>
                <w:spacing w:val="-1"/>
                <w:sz w:val="24"/>
              </w:rPr>
              <w:t xml:space="preserve"> </w:t>
            </w:r>
            <w:r>
              <w:rPr>
                <w:sz w:val="24"/>
              </w:rPr>
              <w:t>tháng</w:t>
            </w:r>
            <w:r>
              <w:rPr>
                <w:spacing w:val="-2"/>
                <w:sz w:val="24"/>
              </w:rPr>
              <w:t xml:space="preserve"> </w:t>
            </w:r>
            <w:r>
              <w:rPr>
                <w:sz w:val="24"/>
              </w:rPr>
              <w:t>năm</w:t>
            </w:r>
          </w:p>
        </w:tc>
        <w:tc>
          <w:tcPr>
            <w:tcW w:w="1132" w:type="dxa"/>
            <w:shd w:val="clear" w:color="auto" w:fill="FFFFFF" w:themeFill="background1"/>
          </w:tcPr>
          <w:p w14:paraId="7561C756" w14:textId="77777777" w:rsidR="003A0DD3" w:rsidRDefault="003A0DD3" w:rsidP="005F47CA">
            <w:pPr>
              <w:pStyle w:val="TableParagraph"/>
              <w:spacing w:line="270" w:lineRule="atLeast"/>
              <w:ind w:right="207"/>
              <w:rPr>
                <w:sz w:val="24"/>
              </w:rPr>
            </w:pPr>
          </w:p>
        </w:tc>
      </w:tr>
      <w:tr w:rsidR="003A0DD3" w14:paraId="19B59BAF" w14:textId="77777777" w:rsidTr="005F47CA">
        <w:trPr>
          <w:trHeight w:val="327"/>
        </w:trPr>
        <w:tc>
          <w:tcPr>
            <w:tcW w:w="1608" w:type="dxa"/>
            <w:shd w:val="clear" w:color="auto" w:fill="B3C5E6"/>
          </w:tcPr>
          <w:p w14:paraId="1E40B93B" w14:textId="77777777" w:rsidR="003A0DD3" w:rsidRPr="00811C32" w:rsidRDefault="003A0DD3" w:rsidP="005F47CA">
            <w:pPr>
              <w:pStyle w:val="TableParagraph"/>
              <w:spacing w:line="270" w:lineRule="atLeast"/>
              <w:ind w:right="198"/>
              <w:rPr>
                <w:spacing w:val="-1"/>
                <w:sz w:val="24"/>
              </w:rPr>
            </w:pPr>
            <w:r w:rsidRPr="00EF0EB1">
              <w:rPr>
                <w:sz w:val="24"/>
              </w:rPr>
              <w:t>UpdateBy</w:t>
            </w:r>
          </w:p>
        </w:tc>
        <w:tc>
          <w:tcPr>
            <w:tcW w:w="1750" w:type="dxa"/>
            <w:shd w:val="clear" w:color="auto" w:fill="B3C5E6"/>
          </w:tcPr>
          <w:p w14:paraId="340EC0BC" w14:textId="77777777" w:rsidR="003A0DD3" w:rsidRPr="00811C32" w:rsidRDefault="003A0DD3" w:rsidP="005F47CA">
            <w:pPr>
              <w:pStyle w:val="TableParagraph"/>
              <w:rPr>
                <w:sz w:val="24"/>
              </w:rPr>
            </w:pPr>
            <w:r w:rsidRPr="00EF0EB1">
              <w:rPr>
                <w:sz w:val="24"/>
              </w:rPr>
              <w:t>nvarchar(50)</w:t>
            </w:r>
          </w:p>
        </w:tc>
        <w:tc>
          <w:tcPr>
            <w:tcW w:w="1440" w:type="dxa"/>
            <w:shd w:val="clear" w:color="auto" w:fill="B3C5E6"/>
          </w:tcPr>
          <w:p w14:paraId="3504BDE5" w14:textId="77777777" w:rsidR="003A0DD3" w:rsidRDefault="003A0DD3" w:rsidP="005F47CA">
            <w:pPr>
              <w:pStyle w:val="TableParagraph"/>
              <w:ind w:left="0"/>
              <w:rPr>
                <w:sz w:val="24"/>
              </w:rPr>
            </w:pPr>
          </w:p>
        </w:tc>
        <w:tc>
          <w:tcPr>
            <w:tcW w:w="1710" w:type="dxa"/>
            <w:shd w:val="clear" w:color="auto" w:fill="B3C5E6"/>
          </w:tcPr>
          <w:p w14:paraId="11F5CC9E" w14:textId="77777777" w:rsidR="003A0DD3" w:rsidRDefault="003A0DD3" w:rsidP="005F47CA">
            <w:pPr>
              <w:pStyle w:val="TableParagraph"/>
              <w:ind w:left="0"/>
              <w:rPr>
                <w:sz w:val="24"/>
              </w:rPr>
            </w:pPr>
          </w:p>
        </w:tc>
        <w:tc>
          <w:tcPr>
            <w:tcW w:w="1800" w:type="dxa"/>
            <w:shd w:val="clear" w:color="auto" w:fill="B3C5E6"/>
          </w:tcPr>
          <w:p w14:paraId="1DB77562" w14:textId="77777777" w:rsidR="003A0DD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132" w:type="dxa"/>
            <w:shd w:val="clear" w:color="auto" w:fill="B3C5E6"/>
          </w:tcPr>
          <w:p w14:paraId="221EFBFB" w14:textId="77777777" w:rsidR="003A0DD3" w:rsidRDefault="003A0DD3" w:rsidP="005F47CA">
            <w:pPr>
              <w:pStyle w:val="TableParagraph"/>
              <w:spacing w:line="270" w:lineRule="atLeast"/>
              <w:ind w:right="207"/>
              <w:rPr>
                <w:sz w:val="24"/>
              </w:rPr>
            </w:pPr>
          </w:p>
        </w:tc>
      </w:tr>
    </w:tbl>
    <w:p w14:paraId="672257B2" w14:textId="77777777" w:rsidR="003A0DD3" w:rsidRDefault="003A0DD3" w:rsidP="003A0DD3">
      <w:pPr>
        <w:rPr>
          <w:sz w:val="24"/>
        </w:rPr>
      </w:pPr>
      <w:r>
        <w:rPr>
          <w:sz w:val="24"/>
        </w:rPr>
        <w:br w:type="textWrapping" w:clear="all"/>
      </w:r>
    </w:p>
    <w:p w14:paraId="2B8B40AD" w14:textId="77777777" w:rsidR="003A0DD3" w:rsidRDefault="003A0DD3" w:rsidP="003A0DD3">
      <w:pPr>
        <w:ind w:left="424"/>
        <w:rPr>
          <w:i/>
          <w:sz w:val="26"/>
        </w:rPr>
      </w:pPr>
      <w:r>
        <w:rPr>
          <w:i/>
          <w:sz w:val="26"/>
        </w:rPr>
        <w:t>Đặc</w:t>
      </w:r>
      <w:r>
        <w:rPr>
          <w:i/>
          <w:spacing w:val="-2"/>
          <w:sz w:val="26"/>
        </w:rPr>
        <w:t xml:space="preserve"> </w:t>
      </w:r>
      <w:r>
        <w:rPr>
          <w:i/>
          <w:sz w:val="26"/>
        </w:rPr>
        <w:t>tả</w:t>
      </w:r>
      <w:r>
        <w:rPr>
          <w:i/>
          <w:spacing w:val="-1"/>
          <w:sz w:val="26"/>
        </w:rPr>
        <w:t xml:space="preserve"> </w:t>
      </w:r>
      <w:r>
        <w:rPr>
          <w:i/>
          <w:sz w:val="26"/>
        </w:rPr>
        <w:t>dữ</w:t>
      </w:r>
      <w:r>
        <w:rPr>
          <w:i/>
          <w:spacing w:val="-3"/>
          <w:sz w:val="26"/>
        </w:rPr>
        <w:t xml:space="preserve"> </w:t>
      </w:r>
      <w:r>
        <w:rPr>
          <w:i/>
          <w:sz w:val="26"/>
        </w:rPr>
        <w:t>dữ liệu</w:t>
      </w:r>
      <w:r>
        <w:rPr>
          <w:i/>
          <w:spacing w:val="-3"/>
          <w:sz w:val="26"/>
        </w:rPr>
        <w:t xml:space="preserve"> </w:t>
      </w:r>
      <w:r>
        <w:rPr>
          <w:i/>
          <w:sz w:val="26"/>
        </w:rPr>
        <w:t>cho</w:t>
      </w:r>
      <w:r>
        <w:rPr>
          <w:i/>
          <w:spacing w:val="-3"/>
          <w:sz w:val="26"/>
        </w:rPr>
        <w:t xml:space="preserve"> </w:t>
      </w:r>
      <w:r>
        <w:rPr>
          <w:i/>
          <w:sz w:val="26"/>
        </w:rPr>
        <w:t>bảng</w:t>
      </w:r>
      <w:r>
        <w:rPr>
          <w:i/>
          <w:sz w:val="26"/>
          <w:lang w:val="en-US"/>
        </w:rPr>
        <w:t xml:space="preserve"> </w:t>
      </w:r>
      <w:proofErr w:type="spellStart"/>
      <w:r>
        <w:rPr>
          <w:i/>
          <w:sz w:val="26"/>
          <w:lang w:val="en-US"/>
        </w:rPr>
        <w:t>StockOutDetail</w:t>
      </w:r>
      <w:proofErr w:type="spellEnd"/>
      <w:r>
        <w:rPr>
          <w:i/>
          <w:sz w:val="26"/>
          <w:lang w:val="en-US"/>
        </w:rPr>
        <w:t xml:space="preserve"> (Chi </w:t>
      </w:r>
      <w:proofErr w:type="spellStart"/>
      <w:r>
        <w:rPr>
          <w:i/>
          <w:sz w:val="26"/>
          <w:lang w:val="en-US"/>
        </w:rPr>
        <w:t>tiết</w:t>
      </w:r>
      <w:proofErr w:type="spellEnd"/>
      <w:r>
        <w:rPr>
          <w:i/>
          <w:sz w:val="26"/>
          <w:lang w:val="en-US"/>
        </w:rPr>
        <w:t xml:space="preserve"> </w:t>
      </w:r>
      <w:proofErr w:type="spellStart"/>
      <w:r>
        <w:rPr>
          <w:i/>
          <w:sz w:val="26"/>
          <w:lang w:val="en-US"/>
        </w:rPr>
        <w:t>phiếu</w:t>
      </w:r>
      <w:proofErr w:type="spellEnd"/>
      <w:r>
        <w:rPr>
          <w:i/>
          <w:sz w:val="26"/>
          <w:lang w:val="en-US"/>
        </w:rPr>
        <w:t xml:space="preserve"> </w:t>
      </w:r>
      <w:proofErr w:type="spellStart"/>
      <w:r>
        <w:rPr>
          <w:i/>
          <w:sz w:val="26"/>
          <w:lang w:val="en-US"/>
        </w:rPr>
        <w:t>xuất</w:t>
      </w:r>
      <w:proofErr w:type="spellEnd"/>
      <w:r>
        <w:rPr>
          <w:i/>
          <w:sz w:val="26"/>
          <w:lang w:val="en-US"/>
        </w:rPr>
        <w:t>)</w:t>
      </w:r>
      <w:r>
        <w:rPr>
          <w:i/>
          <w:sz w:val="26"/>
        </w:rPr>
        <w:t>:</w:t>
      </w: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8"/>
        <w:gridCol w:w="1558"/>
        <w:gridCol w:w="1558"/>
        <w:gridCol w:w="1744"/>
        <w:gridCol w:w="1766"/>
        <w:gridCol w:w="1256"/>
      </w:tblGrid>
      <w:tr w:rsidR="003A0DD3" w14:paraId="3EAF7BBE" w14:textId="77777777" w:rsidTr="005F47CA">
        <w:trPr>
          <w:trHeight w:val="552"/>
        </w:trPr>
        <w:tc>
          <w:tcPr>
            <w:tcW w:w="1558" w:type="dxa"/>
            <w:shd w:val="clear" w:color="auto" w:fill="4371C3"/>
          </w:tcPr>
          <w:p w14:paraId="183CEDBD"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558" w:type="dxa"/>
            <w:shd w:val="clear" w:color="auto" w:fill="4371C3"/>
          </w:tcPr>
          <w:p w14:paraId="74792AAC"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558" w:type="dxa"/>
            <w:shd w:val="clear" w:color="auto" w:fill="4371C3"/>
          </w:tcPr>
          <w:p w14:paraId="6766FF78" w14:textId="77777777" w:rsidR="003A0DD3" w:rsidRDefault="003A0DD3" w:rsidP="005F47CA">
            <w:pPr>
              <w:pStyle w:val="TableParagraph"/>
              <w:rPr>
                <w:sz w:val="24"/>
              </w:rPr>
            </w:pPr>
            <w:r>
              <w:rPr>
                <w:color w:val="FFFFFF"/>
                <w:sz w:val="24"/>
              </w:rPr>
              <w:t>Kích</w:t>
            </w:r>
            <w:r>
              <w:rPr>
                <w:color w:val="FFFFFF"/>
                <w:spacing w:val="-1"/>
                <w:sz w:val="24"/>
              </w:rPr>
              <w:t xml:space="preserve"> </w:t>
            </w:r>
            <w:r>
              <w:rPr>
                <w:color w:val="FFFFFF"/>
                <w:sz w:val="24"/>
              </w:rPr>
              <w:t>thước</w:t>
            </w:r>
          </w:p>
        </w:tc>
        <w:tc>
          <w:tcPr>
            <w:tcW w:w="1744" w:type="dxa"/>
            <w:shd w:val="clear" w:color="auto" w:fill="4371C3"/>
          </w:tcPr>
          <w:p w14:paraId="75638983" w14:textId="77777777" w:rsidR="003A0DD3" w:rsidRDefault="003A0DD3" w:rsidP="005F47CA">
            <w:pPr>
              <w:pStyle w:val="TableParagraph"/>
              <w:spacing w:line="270" w:lineRule="atLeast"/>
              <w:ind w:right="382"/>
              <w:rPr>
                <w:sz w:val="24"/>
              </w:rPr>
            </w:pPr>
            <w:r>
              <w:rPr>
                <w:color w:val="FFFFFF"/>
                <w:sz w:val="24"/>
              </w:rPr>
              <w:t>Rằng buộc</w:t>
            </w:r>
            <w:r>
              <w:rPr>
                <w:color w:val="FFFFFF"/>
                <w:spacing w:val="-57"/>
                <w:sz w:val="24"/>
              </w:rPr>
              <w:t xml:space="preserve"> </w:t>
            </w:r>
            <w:r>
              <w:rPr>
                <w:color w:val="FFFFFF"/>
                <w:sz w:val="24"/>
              </w:rPr>
              <w:t>toàn vẹn</w:t>
            </w:r>
          </w:p>
        </w:tc>
        <w:tc>
          <w:tcPr>
            <w:tcW w:w="1766" w:type="dxa"/>
            <w:shd w:val="clear" w:color="auto" w:fill="4371C3"/>
          </w:tcPr>
          <w:p w14:paraId="069F6E83"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256" w:type="dxa"/>
            <w:shd w:val="clear" w:color="auto" w:fill="4371C3"/>
          </w:tcPr>
          <w:p w14:paraId="2D5F5E40" w14:textId="77777777" w:rsidR="003A0DD3" w:rsidRDefault="003A0DD3" w:rsidP="005F47CA">
            <w:pPr>
              <w:pStyle w:val="TableParagraph"/>
              <w:rPr>
                <w:sz w:val="24"/>
              </w:rPr>
            </w:pPr>
            <w:r>
              <w:rPr>
                <w:color w:val="FFFFFF"/>
                <w:sz w:val="24"/>
              </w:rPr>
              <w:t>Ghi</w:t>
            </w:r>
            <w:r>
              <w:rPr>
                <w:color w:val="FFFFFF"/>
                <w:spacing w:val="-2"/>
                <w:sz w:val="24"/>
              </w:rPr>
              <w:t xml:space="preserve"> </w:t>
            </w:r>
            <w:r>
              <w:rPr>
                <w:color w:val="FFFFFF"/>
                <w:sz w:val="24"/>
              </w:rPr>
              <w:t>chú</w:t>
            </w:r>
          </w:p>
        </w:tc>
      </w:tr>
      <w:tr w:rsidR="003A0DD3" w14:paraId="157F8DAF" w14:textId="77777777" w:rsidTr="005F47CA">
        <w:trPr>
          <w:trHeight w:val="1103"/>
        </w:trPr>
        <w:tc>
          <w:tcPr>
            <w:tcW w:w="1558" w:type="dxa"/>
          </w:tcPr>
          <w:p w14:paraId="6D2AEE3B" w14:textId="77777777" w:rsidR="003A0DD3" w:rsidRDefault="003A0DD3" w:rsidP="005F47CA">
            <w:pPr>
              <w:pStyle w:val="TableParagraph"/>
              <w:rPr>
                <w:b/>
                <w:sz w:val="24"/>
              </w:rPr>
            </w:pPr>
            <w:r w:rsidRPr="00911CB3">
              <w:rPr>
                <w:b/>
                <w:sz w:val="24"/>
                <w:u w:val="single"/>
              </w:rPr>
              <w:t>StockOutID</w:t>
            </w:r>
          </w:p>
        </w:tc>
        <w:tc>
          <w:tcPr>
            <w:tcW w:w="1558" w:type="dxa"/>
          </w:tcPr>
          <w:p w14:paraId="23022ED8" w14:textId="77777777" w:rsidR="003A0DD3" w:rsidRDefault="003A0DD3" w:rsidP="005F47CA">
            <w:pPr>
              <w:pStyle w:val="TableParagraph"/>
              <w:rPr>
                <w:sz w:val="24"/>
              </w:rPr>
            </w:pPr>
            <w:r w:rsidRPr="00EF0EB1">
              <w:rPr>
                <w:sz w:val="24"/>
              </w:rPr>
              <w:t>nvarchar(50)</w:t>
            </w:r>
          </w:p>
        </w:tc>
        <w:tc>
          <w:tcPr>
            <w:tcW w:w="1558" w:type="dxa"/>
          </w:tcPr>
          <w:p w14:paraId="25CBCD0B" w14:textId="77777777" w:rsidR="003A0DD3" w:rsidRDefault="003A0DD3" w:rsidP="005F47CA">
            <w:pPr>
              <w:pStyle w:val="TableParagraph"/>
              <w:ind w:left="0"/>
              <w:rPr>
                <w:sz w:val="24"/>
              </w:rPr>
            </w:pPr>
          </w:p>
        </w:tc>
        <w:tc>
          <w:tcPr>
            <w:tcW w:w="1744" w:type="dxa"/>
          </w:tcPr>
          <w:p w14:paraId="1685D7CB" w14:textId="77777777" w:rsidR="003A0DD3" w:rsidRDefault="003A0DD3" w:rsidP="005F47CA">
            <w:pPr>
              <w:pStyle w:val="TableParagraph"/>
              <w:rPr>
                <w:sz w:val="24"/>
              </w:rPr>
            </w:pPr>
            <w:r>
              <w:rPr>
                <w:sz w:val="24"/>
              </w:rPr>
              <w:t>-Khóa</w:t>
            </w:r>
            <w:r>
              <w:rPr>
                <w:spacing w:val="-2"/>
                <w:sz w:val="24"/>
              </w:rPr>
              <w:t xml:space="preserve"> </w:t>
            </w:r>
            <w:r>
              <w:rPr>
                <w:sz w:val="24"/>
              </w:rPr>
              <w:t>chính</w:t>
            </w:r>
          </w:p>
          <w:p w14:paraId="27B45473" w14:textId="77777777" w:rsidR="003A0DD3" w:rsidRPr="00911CB3" w:rsidRDefault="003A0DD3" w:rsidP="005F47CA">
            <w:pPr>
              <w:pStyle w:val="TableParagraph"/>
              <w:spacing w:line="270" w:lineRule="atLeast"/>
              <w:ind w:right="130"/>
              <w:rPr>
                <w:sz w:val="24"/>
                <w:lang w:val="en-US"/>
              </w:rPr>
            </w:pPr>
            <w:r>
              <w:rPr>
                <w:sz w:val="24"/>
              </w:rPr>
              <w:t>-Khóa tham</w:t>
            </w:r>
            <w:r>
              <w:rPr>
                <w:spacing w:val="1"/>
                <w:sz w:val="24"/>
              </w:rPr>
              <w:t xml:space="preserve"> </w:t>
            </w:r>
            <w:r>
              <w:rPr>
                <w:sz w:val="24"/>
              </w:rPr>
              <w:t>chiếu</w:t>
            </w:r>
            <w:r>
              <w:rPr>
                <w:spacing w:val="-8"/>
                <w:sz w:val="24"/>
              </w:rPr>
              <w:t xml:space="preserve"> </w:t>
            </w:r>
            <w:r>
              <w:rPr>
                <w:sz w:val="24"/>
              </w:rPr>
              <w:t>từ</w:t>
            </w:r>
            <w:r>
              <w:rPr>
                <w:spacing w:val="-9"/>
                <w:sz w:val="24"/>
              </w:rPr>
              <w:t xml:space="preserve"> </w:t>
            </w:r>
            <w:r>
              <w:rPr>
                <w:sz w:val="24"/>
              </w:rPr>
              <w:t>bảng</w:t>
            </w:r>
            <w:r>
              <w:rPr>
                <w:spacing w:val="-57"/>
                <w:sz w:val="24"/>
              </w:rPr>
              <w:t xml:space="preserve"> </w:t>
            </w:r>
            <w:proofErr w:type="spellStart"/>
            <w:r>
              <w:rPr>
                <w:sz w:val="24"/>
                <w:lang w:val="en-US"/>
              </w:rPr>
              <w:t>StockOut</w:t>
            </w:r>
            <w:proofErr w:type="spellEnd"/>
          </w:p>
        </w:tc>
        <w:tc>
          <w:tcPr>
            <w:tcW w:w="1766" w:type="dxa"/>
          </w:tcPr>
          <w:p w14:paraId="4C18811D" w14:textId="77777777" w:rsidR="003A0DD3" w:rsidRPr="00911CB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256" w:type="dxa"/>
          </w:tcPr>
          <w:p w14:paraId="631E1E5C" w14:textId="77777777" w:rsidR="003A0DD3" w:rsidRDefault="003A0DD3" w:rsidP="005F47CA">
            <w:pPr>
              <w:pStyle w:val="TableParagraph"/>
              <w:ind w:left="0"/>
              <w:rPr>
                <w:sz w:val="24"/>
              </w:rPr>
            </w:pPr>
          </w:p>
        </w:tc>
      </w:tr>
      <w:tr w:rsidR="003A0DD3" w14:paraId="7DB294AC" w14:textId="77777777" w:rsidTr="005F47CA">
        <w:trPr>
          <w:trHeight w:val="1103"/>
        </w:trPr>
        <w:tc>
          <w:tcPr>
            <w:tcW w:w="1558" w:type="dxa"/>
            <w:shd w:val="clear" w:color="auto" w:fill="B3C5E6"/>
          </w:tcPr>
          <w:p w14:paraId="596B3961" w14:textId="77777777" w:rsidR="003A0DD3" w:rsidRPr="00911CB3" w:rsidRDefault="003A0DD3" w:rsidP="005F47CA">
            <w:pPr>
              <w:pStyle w:val="TableParagraph"/>
              <w:ind w:right="93"/>
              <w:rPr>
                <w:bCs/>
                <w:sz w:val="24"/>
              </w:rPr>
            </w:pPr>
            <w:r w:rsidRPr="00911CB3">
              <w:rPr>
                <w:bCs/>
                <w:spacing w:val="-1"/>
                <w:sz w:val="24"/>
              </w:rPr>
              <w:t>ProductID</w:t>
            </w:r>
          </w:p>
        </w:tc>
        <w:tc>
          <w:tcPr>
            <w:tcW w:w="1558" w:type="dxa"/>
            <w:shd w:val="clear" w:color="auto" w:fill="B3C5E6"/>
          </w:tcPr>
          <w:p w14:paraId="01853108" w14:textId="77777777" w:rsidR="003A0DD3" w:rsidRDefault="003A0DD3" w:rsidP="005F47CA">
            <w:pPr>
              <w:pStyle w:val="TableParagraph"/>
              <w:rPr>
                <w:sz w:val="24"/>
              </w:rPr>
            </w:pPr>
            <w:r>
              <w:rPr>
                <w:sz w:val="24"/>
              </w:rPr>
              <w:t>int</w:t>
            </w:r>
          </w:p>
        </w:tc>
        <w:tc>
          <w:tcPr>
            <w:tcW w:w="1558" w:type="dxa"/>
            <w:shd w:val="clear" w:color="auto" w:fill="B3C5E6"/>
          </w:tcPr>
          <w:p w14:paraId="6DB6BDDF" w14:textId="77777777" w:rsidR="003A0DD3" w:rsidRDefault="003A0DD3" w:rsidP="005F47CA">
            <w:pPr>
              <w:pStyle w:val="TableParagraph"/>
              <w:ind w:left="0"/>
              <w:rPr>
                <w:sz w:val="24"/>
              </w:rPr>
            </w:pPr>
          </w:p>
        </w:tc>
        <w:tc>
          <w:tcPr>
            <w:tcW w:w="1744" w:type="dxa"/>
            <w:shd w:val="clear" w:color="auto" w:fill="B3C5E6"/>
          </w:tcPr>
          <w:p w14:paraId="169EF62C" w14:textId="77777777" w:rsidR="003A0DD3" w:rsidRDefault="003A0DD3" w:rsidP="005F47CA">
            <w:pPr>
              <w:pStyle w:val="TableParagraph"/>
              <w:rPr>
                <w:sz w:val="24"/>
              </w:rPr>
            </w:pPr>
            <w:r>
              <w:rPr>
                <w:sz w:val="24"/>
              </w:rPr>
              <w:t>-Khóa</w:t>
            </w:r>
            <w:r>
              <w:rPr>
                <w:spacing w:val="-2"/>
                <w:sz w:val="24"/>
              </w:rPr>
              <w:t xml:space="preserve"> </w:t>
            </w:r>
            <w:r>
              <w:rPr>
                <w:sz w:val="24"/>
              </w:rPr>
              <w:t>chính</w:t>
            </w:r>
          </w:p>
          <w:p w14:paraId="6B56B30C" w14:textId="77777777" w:rsidR="003A0DD3" w:rsidRPr="00911CB3" w:rsidRDefault="003A0DD3" w:rsidP="005F47CA">
            <w:pPr>
              <w:pStyle w:val="TableParagraph"/>
              <w:spacing w:line="270" w:lineRule="atLeast"/>
              <w:ind w:right="130"/>
              <w:rPr>
                <w:sz w:val="24"/>
                <w:lang w:val="en-US"/>
              </w:rPr>
            </w:pPr>
            <w:r>
              <w:rPr>
                <w:sz w:val="24"/>
              </w:rPr>
              <w:t>-Khóa tham</w:t>
            </w:r>
            <w:r>
              <w:rPr>
                <w:spacing w:val="1"/>
                <w:sz w:val="24"/>
              </w:rPr>
              <w:t xml:space="preserve"> </w:t>
            </w:r>
            <w:r>
              <w:rPr>
                <w:sz w:val="24"/>
              </w:rPr>
              <w:t>chiếu</w:t>
            </w:r>
            <w:r>
              <w:rPr>
                <w:spacing w:val="-8"/>
                <w:sz w:val="24"/>
              </w:rPr>
              <w:t xml:space="preserve"> </w:t>
            </w:r>
            <w:r>
              <w:rPr>
                <w:sz w:val="24"/>
              </w:rPr>
              <w:t>từ</w:t>
            </w:r>
            <w:r>
              <w:rPr>
                <w:spacing w:val="-9"/>
                <w:sz w:val="24"/>
              </w:rPr>
              <w:t xml:space="preserve"> </w:t>
            </w:r>
            <w:r>
              <w:rPr>
                <w:sz w:val="24"/>
              </w:rPr>
              <w:t>bảng</w:t>
            </w:r>
            <w:r>
              <w:rPr>
                <w:spacing w:val="-57"/>
                <w:sz w:val="24"/>
              </w:rPr>
              <w:t xml:space="preserve"> </w:t>
            </w:r>
            <w:r>
              <w:rPr>
                <w:sz w:val="24"/>
                <w:lang w:val="en-US"/>
              </w:rPr>
              <w:t>Products</w:t>
            </w:r>
          </w:p>
        </w:tc>
        <w:tc>
          <w:tcPr>
            <w:tcW w:w="1766" w:type="dxa"/>
            <w:shd w:val="clear" w:color="auto" w:fill="B3C5E6"/>
          </w:tcPr>
          <w:p w14:paraId="781FD4FB" w14:textId="77777777" w:rsidR="003A0DD3" w:rsidRPr="00911CB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256" w:type="dxa"/>
            <w:shd w:val="clear" w:color="auto" w:fill="B3C5E6"/>
          </w:tcPr>
          <w:p w14:paraId="783AAAAD" w14:textId="77777777" w:rsidR="003A0DD3" w:rsidRDefault="003A0DD3" w:rsidP="005F47CA">
            <w:pPr>
              <w:pStyle w:val="TableParagraph"/>
              <w:ind w:left="0"/>
              <w:rPr>
                <w:sz w:val="24"/>
              </w:rPr>
            </w:pPr>
          </w:p>
        </w:tc>
      </w:tr>
      <w:tr w:rsidR="003A0DD3" w14:paraId="770ACA99" w14:textId="77777777" w:rsidTr="005F47CA">
        <w:trPr>
          <w:trHeight w:val="426"/>
        </w:trPr>
        <w:tc>
          <w:tcPr>
            <w:tcW w:w="1558" w:type="dxa"/>
            <w:shd w:val="clear" w:color="auto" w:fill="B3C5E6"/>
          </w:tcPr>
          <w:p w14:paraId="46FE84FE" w14:textId="77777777" w:rsidR="003A0DD3" w:rsidRPr="00911CB3" w:rsidRDefault="003A0DD3" w:rsidP="005F47CA">
            <w:pPr>
              <w:pStyle w:val="TableParagraph"/>
              <w:ind w:right="93"/>
              <w:jc w:val="center"/>
              <w:rPr>
                <w:bCs/>
                <w:spacing w:val="-1"/>
                <w:sz w:val="24"/>
              </w:rPr>
            </w:pPr>
            <w:r w:rsidRPr="00911CB3">
              <w:rPr>
                <w:bCs/>
                <w:spacing w:val="-1"/>
                <w:sz w:val="24"/>
              </w:rPr>
              <w:t>Amount</w:t>
            </w:r>
          </w:p>
        </w:tc>
        <w:tc>
          <w:tcPr>
            <w:tcW w:w="1558" w:type="dxa"/>
            <w:shd w:val="clear" w:color="auto" w:fill="B3C5E6"/>
          </w:tcPr>
          <w:p w14:paraId="2D40DD84" w14:textId="77777777" w:rsidR="003A0DD3" w:rsidRPr="00911CB3" w:rsidRDefault="003A0DD3" w:rsidP="005F47CA">
            <w:pPr>
              <w:pStyle w:val="TableParagraph"/>
              <w:rPr>
                <w:sz w:val="24"/>
                <w:lang w:val="en-US"/>
              </w:rPr>
            </w:pPr>
            <w:r>
              <w:rPr>
                <w:sz w:val="24"/>
                <w:lang w:val="en-US"/>
              </w:rPr>
              <w:t>float</w:t>
            </w:r>
          </w:p>
        </w:tc>
        <w:tc>
          <w:tcPr>
            <w:tcW w:w="1558" w:type="dxa"/>
            <w:shd w:val="clear" w:color="auto" w:fill="B3C5E6"/>
          </w:tcPr>
          <w:p w14:paraId="2C7ED13E" w14:textId="77777777" w:rsidR="003A0DD3" w:rsidRDefault="003A0DD3" w:rsidP="005F47CA">
            <w:pPr>
              <w:pStyle w:val="TableParagraph"/>
              <w:ind w:left="0"/>
              <w:rPr>
                <w:sz w:val="24"/>
              </w:rPr>
            </w:pPr>
          </w:p>
        </w:tc>
        <w:tc>
          <w:tcPr>
            <w:tcW w:w="1744" w:type="dxa"/>
            <w:shd w:val="clear" w:color="auto" w:fill="B3C5E6"/>
          </w:tcPr>
          <w:p w14:paraId="182E0B85" w14:textId="77777777" w:rsidR="003A0DD3" w:rsidRDefault="003A0DD3" w:rsidP="005F47CA">
            <w:pPr>
              <w:pStyle w:val="TableParagraph"/>
              <w:rPr>
                <w:sz w:val="24"/>
              </w:rPr>
            </w:pPr>
          </w:p>
        </w:tc>
        <w:tc>
          <w:tcPr>
            <w:tcW w:w="1766" w:type="dxa"/>
            <w:shd w:val="clear" w:color="auto" w:fill="B3C5E6"/>
          </w:tcPr>
          <w:p w14:paraId="397CB88C" w14:textId="77777777" w:rsidR="003A0DD3" w:rsidRDefault="003A0DD3" w:rsidP="005F47CA">
            <w:pPr>
              <w:pStyle w:val="TableParagraph"/>
              <w:rPr>
                <w:sz w:val="24"/>
                <w:lang w:val="en-US"/>
              </w:rPr>
            </w:pPr>
            <w:proofErr w:type="spellStart"/>
            <w:r>
              <w:rPr>
                <w:sz w:val="24"/>
                <w:lang w:val="en-US"/>
              </w:rPr>
              <w:t>Số</w:t>
            </w:r>
            <w:proofErr w:type="spellEnd"/>
            <w:r>
              <w:rPr>
                <w:sz w:val="24"/>
                <w:lang w:val="en-US"/>
              </w:rPr>
              <w:t xml:space="preserve"> </w:t>
            </w:r>
            <w:proofErr w:type="spellStart"/>
            <w:r>
              <w:rPr>
                <w:sz w:val="24"/>
                <w:lang w:val="en-US"/>
              </w:rPr>
              <w:t>Thực</w:t>
            </w:r>
            <w:proofErr w:type="spellEnd"/>
          </w:p>
        </w:tc>
        <w:tc>
          <w:tcPr>
            <w:tcW w:w="1256" w:type="dxa"/>
            <w:shd w:val="clear" w:color="auto" w:fill="B3C5E6"/>
          </w:tcPr>
          <w:p w14:paraId="00C0946D" w14:textId="77777777" w:rsidR="003A0DD3" w:rsidRDefault="003A0DD3" w:rsidP="005F47CA">
            <w:pPr>
              <w:pStyle w:val="TableParagraph"/>
              <w:ind w:left="0"/>
              <w:rPr>
                <w:sz w:val="24"/>
              </w:rPr>
            </w:pPr>
          </w:p>
        </w:tc>
      </w:tr>
      <w:tr w:rsidR="003A0DD3" w14:paraId="3A6E3C93" w14:textId="77777777" w:rsidTr="005F47CA">
        <w:trPr>
          <w:trHeight w:val="426"/>
        </w:trPr>
        <w:tc>
          <w:tcPr>
            <w:tcW w:w="1558" w:type="dxa"/>
            <w:shd w:val="clear" w:color="auto" w:fill="B3C5E6"/>
          </w:tcPr>
          <w:p w14:paraId="740B47D7" w14:textId="77777777" w:rsidR="003A0DD3" w:rsidRPr="00911CB3" w:rsidRDefault="003A0DD3" w:rsidP="005F47CA">
            <w:pPr>
              <w:pStyle w:val="TableParagraph"/>
              <w:ind w:right="93"/>
              <w:jc w:val="center"/>
              <w:rPr>
                <w:bCs/>
                <w:spacing w:val="-1"/>
                <w:sz w:val="24"/>
              </w:rPr>
            </w:pPr>
            <w:r w:rsidRPr="00911CB3">
              <w:rPr>
                <w:bCs/>
                <w:spacing w:val="-1"/>
                <w:sz w:val="24"/>
              </w:rPr>
              <w:t>UnitPrice</w:t>
            </w:r>
          </w:p>
        </w:tc>
        <w:tc>
          <w:tcPr>
            <w:tcW w:w="1558" w:type="dxa"/>
            <w:shd w:val="clear" w:color="auto" w:fill="B3C5E6"/>
          </w:tcPr>
          <w:p w14:paraId="6FCFFD03" w14:textId="77777777" w:rsidR="003A0DD3" w:rsidRDefault="003A0DD3" w:rsidP="005F47CA">
            <w:pPr>
              <w:pStyle w:val="TableParagraph"/>
              <w:rPr>
                <w:sz w:val="24"/>
                <w:lang w:val="en-US"/>
              </w:rPr>
            </w:pPr>
            <w:r>
              <w:rPr>
                <w:sz w:val="24"/>
                <w:lang w:val="en-US"/>
              </w:rPr>
              <w:t>float</w:t>
            </w:r>
          </w:p>
        </w:tc>
        <w:tc>
          <w:tcPr>
            <w:tcW w:w="1558" w:type="dxa"/>
            <w:shd w:val="clear" w:color="auto" w:fill="B3C5E6"/>
          </w:tcPr>
          <w:p w14:paraId="192A4A50" w14:textId="77777777" w:rsidR="003A0DD3" w:rsidRDefault="003A0DD3" w:rsidP="005F47CA">
            <w:pPr>
              <w:pStyle w:val="TableParagraph"/>
              <w:ind w:left="0"/>
              <w:rPr>
                <w:sz w:val="24"/>
              </w:rPr>
            </w:pPr>
          </w:p>
        </w:tc>
        <w:tc>
          <w:tcPr>
            <w:tcW w:w="1744" w:type="dxa"/>
            <w:shd w:val="clear" w:color="auto" w:fill="B3C5E6"/>
          </w:tcPr>
          <w:p w14:paraId="06719A09" w14:textId="77777777" w:rsidR="003A0DD3" w:rsidRDefault="003A0DD3" w:rsidP="005F47CA">
            <w:pPr>
              <w:pStyle w:val="TableParagraph"/>
              <w:rPr>
                <w:sz w:val="24"/>
              </w:rPr>
            </w:pPr>
          </w:p>
        </w:tc>
        <w:tc>
          <w:tcPr>
            <w:tcW w:w="1766" w:type="dxa"/>
            <w:shd w:val="clear" w:color="auto" w:fill="B3C5E6"/>
          </w:tcPr>
          <w:p w14:paraId="4F2EFCDF" w14:textId="77777777" w:rsidR="003A0DD3" w:rsidRDefault="003A0DD3" w:rsidP="005F47CA">
            <w:pPr>
              <w:pStyle w:val="TableParagraph"/>
              <w:rPr>
                <w:sz w:val="24"/>
                <w:lang w:val="en-US"/>
              </w:rPr>
            </w:pPr>
            <w:proofErr w:type="spellStart"/>
            <w:r>
              <w:rPr>
                <w:sz w:val="24"/>
                <w:lang w:val="en-US"/>
              </w:rPr>
              <w:t>Số</w:t>
            </w:r>
            <w:proofErr w:type="spellEnd"/>
            <w:r>
              <w:rPr>
                <w:sz w:val="24"/>
                <w:lang w:val="en-US"/>
              </w:rPr>
              <w:t xml:space="preserve"> </w:t>
            </w:r>
            <w:proofErr w:type="spellStart"/>
            <w:r>
              <w:rPr>
                <w:sz w:val="24"/>
                <w:lang w:val="en-US"/>
              </w:rPr>
              <w:t>Thực</w:t>
            </w:r>
            <w:proofErr w:type="spellEnd"/>
          </w:p>
        </w:tc>
        <w:tc>
          <w:tcPr>
            <w:tcW w:w="1256" w:type="dxa"/>
            <w:shd w:val="clear" w:color="auto" w:fill="B3C5E6"/>
          </w:tcPr>
          <w:p w14:paraId="58A7DA4A" w14:textId="77777777" w:rsidR="003A0DD3" w:rsidRDefault="003A0DD3" w:rsidP="005F47CA">
            <w:pPr>
              <w:pStyle w:val="TableParagraph"/>
              <w:ind w:left="0"/>
              <w:rPr>
                <w:sz w:val="24"/>
              </w:rPr>
            </w:pPr>
          </w:p>
        </w:tc>
      </w:tr>
      <w:tr w:rsidR="003A0DD3" w14:paraId="47502834" w14:textId="77777777" w:rsidTr="005F47CA">
        <w:trPr>
          <w:trHeight w:val="426"/>
        </w:trPr>
        <w:tc>
          <w:tcPr>
            <w:tcW w:w="1558" w:type="dxa"/>
            <w:shd w:val="clear" w:color="auto" w:fill="B3C5E6"/>
          </w:tcPr>
          <w:p w14:paraId="32169843" w14:textId="77777777" w:rsidR="003A0DD3" w:rsidRPr="00911CB3" w:rsidRDefault="003A0DD3" w:rsidP="005F47CA">
            <w:pPr>
              <w:pStyle w:val="TableParagraph"/>
              <w:ind w:right="93"/>
              <w:jc w:val="center"/>
              <w:rPr>
                <w:bCs/>
                <w:spacing w:val="-1"/>
                <w:sz w:val="24"/>
              </w:rPr>
            </w:pPr>
            <w:r w:rsidRPr="00911CB3">
              <w:rPr>
                <w:bCs/>
                <w:spacing w:val="-1"/>
                <w:sz w:val="24"/>
              </w:rPr>
              <w:t>UnitSum</w:t>
            </w:r>
          </w:p>
        </w:tc>
        <w:tc>
          <w:tcPr>
            <w:tcW w:w="1558" w:type="dxa"/>
            <w:shd w:val="clear" w:color="auto" w:fill="B3C5E6"/>
          </w:tcPr>
          <w:p w14:paraId="27DC1969" w14:textId="77777777" w:rsidR="003A0DD3" w:rsidRDefault="003A0DD3" w:rsidP="005F47CA">
            <w:pPr>
              <w:pStyle w:val="TableParagraph"/>
              <w:rPr>
                <w:sz w:val="24"/>
                <w:lang w:val="en-US"/>
              </w:rPr>
            </w:pPr>
            <w:r>
              <w:rPr>
                <w:sz w:val="24"/>
                <w:lang w:val="en-US"/>
              </w:rPr>
              <w:t>float</w:t>
            </w:r>
          </w:p>
        </w:tc>
        <w:tc>
          <w:tcPr>
            <w:tcW w:w="1558" w:type="dxa"/>
            <w:shd w:val="clear" w:color="auto" w:fill="B3C5E6"/>
          </w:tcPr>
          <w:p w14:paraId="41C7872B" w14:textId="77777777" w:rsidR="003A0DD3" w:rsidRDefault="003A0DD3" w:rsidP="005F47CA">
            <w:pPr>
              <w:pStyle w:val="TableParagraph"/>
              <w:ind w:left="0"/>
              <w:rPr>
                <w:sz w:val="24"/>
              </w:rPr>
            </w:pPr>
          </w:p>
        </w:tc>
        <w:tc>
          <w:tcPr>
            <w:tcW w:w="1744" w:type="dxa"/>
            <w:shd w:val="clear" w:color="auto" w:fill="B3C5E6"/>
          </w:tcPr>
          <w:p w14:paraId="1E99550A" w14:textId="77777777" w:rsidR="003A0DD3" w:rsidRDefault="003A0DD3" w:rsidP="005F47CA">
            <w:pPr>
              <w:pStyle w:val="TableParagraph"/>
              <w:rPr>
                <w:sz w:val="24"/>
              </w:rPr>
            </w:pPr>
          </w:p>
        </w:tc>
        <w:tc>
          <w:tcPr>
            <w:tcW w:w="1766" w:type="dxa"/>
            <w:shd w:val="clear" w:color="auto" w:fill="B3C5E6"/>
          </w:tcPr>
          <w:p w14:paraId="7B6020FE" w14:textId="77777777" w:rsidR="003A0DD3" w:rsidRDefault="003A0DD3" w:rsidP="005F47CA">
            <w:pPr>
              <w:pStyle w:val="TableParagraph"/>
              <w:rPr>
                <w:sz w:val="24"/>
                <w:lang w:val="en-US"/>
              </w:rPr>
            </w:pPr>
            <w:proofErr w:type="spellStart"/>
            <w:r>
              <w:rPr>
                <w:sz w:val="24"/>
                <w:lang w:val="en-US"/>
              </w:rPr>
              <w:t>Số</w:t>
            </w:r>
            <w:proofErr w:type="spellEnd"/>
            <w:r>
              <w:rPr>
                <w:sz w:val="24"/>
                <w:lang w:val="en-US"/>
              </w:rPr>
              <w:t xml:space="preserve"> </w:t>
            </w:r>
            <w:proofErr w:type="spellStart"/>
            <w:r>
              <w:rPr>
                <w:sz w:val="24"/>
                <w:lang w:val="en-US"/>
              </w:rPr>
              <w:t>Thực</w:t>
            </w:r>
            <w:proofErr w:type="spellEnd"/>
          </w:p>
        </w:tc>
        <w:tc>
          <w:tcPr>
            <w:tcW w:w="1256" w:type="dxa"/>
            <w:shd w:val="clear" w:color="auto" w:fill="B3C5E6"/>
          </w:tcPr>
          <w:p w14:paraId="31DEB19A" w14:textId="77777777" w:rsidR="003A0DD3" w:rsidRDefault="003A0DD3" w:rsidP="005F47CA">
            <w:pPr>
              <w:pStyle w:val="TableParagraph"/>
              <w:ind w:left="0"/>
              <w:rPr>
                <w:sz w:val="24"/>
              </w:rPr>
            </w:pPr>
          </w:p>
        </w:tc>
      </w:tr>
      <w:tr w:rsidR="003A0DD3" w14:paraId="53F981F7" w14:textId="77777777" w:rsidTr="005F47CA">
        <w:trPr>
          <w:trHeight w:val="426"/>
        </w:trPr>
        <w:tc>
          <w:tcPr>
            <w:tcW w:w="1558" w:type="dxa"/>
            <w:shd w:val="clear" w:color="auto" w:fill="B3C5E6"/>
          </w:tcPr>
          <w:p w14:paraId="692322C3" w14:textId="77777777" w:rsidR="003A0DD3" w:rsidRPr="00911CB3" w:rsidRDefault="003A0DD3" w:rsidP="005F47CA">
            <w:pPr>
              <w:pStyle w:val="TableParagraph"/>
              <w:ind w:right="93"/>
              <w:jc w:val="center"/>
              <w:rPr>
                <w:bCs/>
                <w:spacing w:val="-1"/>
                <w:sz w:val="24"/>
              </w:rPr>
            </w:pPr>
            <w:r w:rsidRPr="00911CB3">
              <w:rPr>
                <w:bCs/>
                <w:spacing w:val="-1"/>
                <w:sz w:val="24"/>
              </w:rPr>
              <w:t>UpdateTime</w:t>
            </w:r>
          </w:p>
        </w:tc>
        <w:tc>
          <w:tcPr>
            <w:tcW w:w="1558" w:type="dxa"/>
            <w:shd w:val="clear" w:color="auto" w:fill="B3C5E6"/>
          </w:tcPr>
          <w:p w14:paraId="03F984CF" w14:textId="77777777" w:rsidR="003A0DD3" w:rsidRDefault="003A0DD3" w:rsidP="005F47CA">
            <w:pPr>
              <w:pStyle w:val="TableParagraph"/>
              <w:rPr>
                <w:sz w:val="24"/>
                <w:lang w:val="en-US"/>
              </w:rPr>
            </w:pPr>
            <w:r w:rsidRPr="00EF0EB1">
              <w:rPr>
                <w:sz w:val="24"/>
              </w:rPr>
              <w:t>datetime</w:t>
            </w:r>
          </w:p>
        </w:tc>
        <w:tc>
          <w:tcPr>
            <w:tcW w:w="1558" w:type="dxa"/>
            <w:shd w:val="clear" w:color="auto" w:fill="B3C5E6"/>
          </w:tcPr>
          <w:p w14:paraId="1668B73E" w14:textId="77777777" w:rsidR="003A0DD3" w:rsidRDefault="003A0DD3" w:rsidP="005F47CA">
            <w:pPr>
              <w:pStyle w:val="TableParagraph"/>
              <w:ind w:left="0"/>
              <w:rPr>
                <w:sz w:val="24"/>
              </w:rPr>
            </w:pPr>
          </w:p>
        </w:tc>
        <w:tc>
          <w:tcPr>
            <w:tcW w:w="1744" w:type="dxa"/>
            <w:shd w:val="clear" w:color="auto" w:fill="B3C5E6"/>
          </w:tcPr>
          <w:p w14:paraId="4A4A8849" w14:textId="77777777" w:rsidR="003A0DD3" w:rsidRDefault="003A0DD3" w:rsidP="005F47CA">
            <w:pPr>
              <w:pStyle w:val="TableParagraph"/>
              <w:rPr>
                <w:sz w:val="24"/>
              </w:rPr>
            </w:pPr>
          </w:p>
        </w:tc>
        <w:tc>
          <w:tcPr>
            <w:tcW w:w="1766" w:type="dxa"/>
            <w:shd w:val="clear" w:color="auto" w:fill="B3C5E6"/>
          </w:tcPr>
          <w:p w14:paraId="285B2C4B" w14:textId="77777777" w:rsidR="003A0DD3" w:rsidRDefault="003A0DD3" w:rsidP="005F47CA">
            <w:pPr>
              <w:pStyle w:val="TableParagraph"/>
              <w:rPr>
                <w:sz w:val="24"/>
                <w:lang w:val="en-US"/>
              </w:rPr>
            </w:pPr>
            <w:r>
              <w:rPr>
                <w:sz w:val="24"/>
              </w:rPr>
              <w:t>Ngày</w:t>
            </w:r>
            <w:r>
              <w:rPr>
                <w:spacing w:val="-1"/>
                <w:sz w:val="24"/>
              </w:rPr>
              <w:t xml:space="preserve"> </w:t>
            </w:r>
            <w:r>
              <w:rPr>
                <w:sz w:val="24"/>
              </w:rPr>
              <w:t>tháng</w:t>
            </w:r>
            <w:r>
              <w:rPr>
                <w:spacing w:val="-2"/>
                <w:sz w:val="24"/>
              </w:rPr>
              <w:t xml:space="preserve"> </w:t>
            </w:r>
            <w:r>
              <w:rPr>
                <w:sz w:val="24"/>
              </w:rPr>
              <w:t>năm</w:t>
            </w:r>
          </w:p>
        </w:tc>
        <w:tc>
          <w:tcPr>
            <w:tcW w:w="1256" w:type="dxa"/>
            <w:shd w:val="clear" w:color="auto" w:fill="B3C5E6"/>
          </w:tcPr>
          <w:p w14:paraId="4CBEEF92" w14:textId="77777777" w:rsidR="003A0DD3" w:rsidRDefault="003A0DD3" w:rsidP="005F47CA">
            <w:pPr>
              <w:pStyle w:val="TableParagraph"/>
              <w:ind w:left="0"/>
              <w:rPr>
                <w:sz w:val="24"/>
              </w:rPr>
            </w:pPr>
          </w:p>
        </w:tc>
      </w:tr>
      <w:tr w:rsidR="003A0DD3" w14:paraId="1AF4D93E" w14:textId="77777777" w:rsidTr="005F47CA">
        <w:trPr>
          <w:trHeight w:val="426"/>
        </w:trPr>
        <w:tc>
          <w:tcPr>
            <w:tcW w:w="1558" w:type="dxa"/>
            <w:shd w:val="clear" w:color="auto" w:fill="B3C5E6"/>
          </w:tcPr>
          <w:p w14:paraId="25FBB6FA" w14:textId="77777777" w:rsidR="003A0DD3" w:rsidRPr="00911CB3" w:rsidRDefault="003A0DD3" w:rsidP="005F47CA">
            <w:pPr>
              <w:pStyle w:val="TableParagraph"/>
              <w:ind w:right="93"/>
              <w:jc w:val="center"/>
              <w:rPr>
                <w:b/>
                <w:spacing w:val="-1"/>
                <w:sz w:val="24"/>
                <w:u w:val="single"/>
              </w:rPr>
            </w:pPr>
            <w:r w:rsidRPr="00EF0EB1">
              <w:rPr>
                <w:sz w:val="24"/>
              </w:rPr>
              <w:t>UpdateBy</w:t>
            </w:r>
          </w:p>
        </w:tc>
        <w:tc>
          <w:tcPr>
            <w:tcW w:w="1558" w:type="dxa"/>
            <w:shd w:val="clear" w:color="auto" w:fill="B3C5E6"/>
          </w:tcPr>
          <w:p w14:paraId="44A74AEB" w14:textId="77777777" w:rsidR="003A0DD3" w:rsidRDefault="003A0DD3" w:rsidP="005F47CA">
            <w:pPr>
              <w:pStyle w:val="TableParagraph"/>
              <w:rPr>
                <w:sz w:val="24"/>
                <w:lang w:val="en-US"/>
              </w:rPr>
            </w:pPr>
            <w:r w:rsidRPr="00EF0EB1">
              <w:rPr>
                <w:sz w:val="24"/>
              </w:rPr>
              <w:t>nvarchar(50)</w:t>
            </w:r>
          </w:p>
        </w:tc>
        <w:tc>
          <w:tcPr>
            <w:tcW w:w="1558" w:type="dxa"/>
            <w:shd w:val="clear" w:color="auto" w:fill="B3C5E6"/>
          </w:tcPr>
          <w:p w14:paraId="60F1F8C1" w14:textId="77777777" w:rsidR="003A0DD3" w:rsidRDefault="003A0DD3" w:rsidP="005F47CA">
            <w:pPr>
              <w:pStyle w:val="TableParagraph"/>
              <w:ind w:left="0"/>
              <w:rPr>
                <w:sz w:val="24"/>
              </w:rPr>
            </w:pPr>
          </w:p>
        </w:tc>
        <w:tc>
          <w:tcPr>
            <w:tcW w:w="1744" w:type="dxa"/>
            <w:shd w:val="clear" w:color="auto" w:fill="B3C5E6"/>
          </w:tcPr>
          <w:p w14:paraId="3DE0E6B8" w14:textId="77777777" w:rsidR="003A0DD3" w:rsidRDefault="003A0DD3" w:rsidP="005F47CA">
            <w:pPr>
              <w:pStyle w:val="TableParagraph"/>
              <w:rPr>
                <w:sz w:val="24"/>
              </w:rPr>
            </w:pPr>
          </w:p>
        </w:tc>
        <w:tc>
          <w:tcPr>
            <w:tcW w:w="1766" w:type="dxa"/>
            <w:shd w:val="clear" w:color="auto" w:fill="B3C5E6"/>
          </w:tcPr>
          <w:p w14:paraId="77FFFC2E" w14:textId="77777777" w:rsidR="003A0DD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256" w:type="dxa"/>
            <w:shd w:val="clear" w:color="auto" w:fill="B3C5E6"/>
          </w:tcPr>
          <w:p w14:paraId="327A5AA9" w14:textId="77777777" w:rsidR="003A0DD3" w:rsidRDefault="003A0DD3" w:rsidP="005F47CA">
            <w:pPr>
              <w:pStyle w:val="TableParagraph"/>
              <w:ind w:left="0"/>
              <w:rPr>
                <w:sz w:val="24"/>
              </w:rPr>
            </w:pPr>
          </w:p>
        </w:tc>
      </w:tr>
    </w:tbl>
    <w:p w14:paraId="3E3EDCD1" w14:textId="77777777" w:rsidR="003A0DD3" w:rsidRDefault="003A0DD3" w:rsidP="003A0DD3">
      <w:pPr>
        <w:rPr>
          <w:sz w:val="24"/>
        </w:rPr>
      </w:pPr>
      <w:r>
        <w:rPr>
          <w:sz w:val="24"/>
        </w:rPr>
        <w:br w:type="textWrapping" w:clear="all"/>
      </w:r>
    </w:p>
    <w:p w14:paraId="0CAA07BC" w14:textId="77777777" w:rsidR="003A0DD3" w:rsidRDefault="003A0DD3" w:rsidP="003A0DD3">
      <w:pPr>
        <w:spacing w:before="89" w:after="58"/>
        <w:ind w:left="424"/>
        <w:rPr>
          <w:i/>
          <w:sz w:val="26"/>
          <w:lang w:val="en-US"/>
        </w:rPr>
      </w:pPr>
    </w:p>
    <w:p w14:paraId="71F7678C" w14:textId="77777777" w:rsidR="003A0DD3" w:rsidRDefault="003A0DD3" w:rsidP="003A0DD3">
      <w:pPr>
        <w:spacing w:before="89" w:after="58"/>
        <w:ind w:left="424"/>
        <w:rPr>
          <w:i/>
          <w:sz w:val="26"/>
          <w:lang w:val="en-US"/>
        </w:rPr>
      </w:pPr>
    </w:p>
    <w:p w14:paraId="3B4C652A" w14:textId="77777777" w:rsidR="003A0DD3" w:rsidRDefault="003A0DD3" w:rsidP="003A0DD3">
      <w:pPr>
        <w:spacing w:before="89" w:after="58"/>
        <w:ind w:left="424"/>
        <w:rPr>
          <w:i/>
          <w:sz w:val="26"/>
          <w:lang w:val="en-US"/>
        </w:rPr>
      </w:pPr>
    </w:p>
    <w:p w14:paraId="7CD1C71C" w14:textId="77777777" w:rsidR="003A0DD3" w:rsidRDefault="003A0DD3" w:rsidP="003A0DD3">
      <w:pPr>
        <w:spacing w:before="89" w:after="58"/>
        <w:ind w:left="424"/>
        <w:rPr>
          <w:i/>
          <w:sz w:val="26"/>
          <w:lang w:val="en-US"/>
        </w:rPr>
      </w:pPr>
    </w:p>
    <w:p w14:paraId="16D0689F" w14:textId="77777777" w:rsidR="003A0DD3" w:rsidRDefault="003A0DD3" w:rsidP="003A0DD3">
      <w:pPr>
        <w:spacing w:before="89" w:after="58"/>
        <w:ind w:left="424"/>
        <w:rPr>
          <w:i/>
          <w:sz w:val="26"/>
          <w:lang w:val="en-US"/>
        </w:rPr>
      </w:pPr>
    </w:p>
    <w:p w14:paraId="544A6185" w14:textId="77777777" w:rsidR="003A0DD3" w:rsidRDefault="003A0DD3" w:rsidP="003A0DD3">
      <w:pPr>
        <w:spacing w:before="89" w:after="58"/>
        <w:ind w:left="424"/>
        <w:rPr>
          <w:i/>
          <w:sz w:val="26"/>
          <w:lang w:val="en-US"/>
        </w:rPr>
      </w:pPr>
    </w:p>
    <w:p w14:paraId="448C0947" w14:textId="77777777" w:rsidR="003A0DD3" w:rsidRDefault="003A0DD3" w:rsidP="003A0DD3">
      <w:pPr>
        <w:spacing w:before="89" w:after="58"/>
        <w:ind w:left="424"/>
        <w:rPr>
          <w:i/>
          <w:sz w:val="26"/>
          <w:lang w:val="en-US"/>
        </w:rPr>
      </w:pPr>
    </w:p>
    <w:p w14:paraId="4B4CBA17" w14:textId="77777777" w:rsidR="003A0DD3" w:rsidRDefault="003A0DD3" w:rsidP="003A0DD3">
      <w:pPr>
        <w:spacing w:before="89" w:after="58"/>
        <w:ind w:left="424"/>
        <w:rPr>
          <w:i/>
          <w:sz w:val="26"/>
          <w:lang w:val="en-US"/>
        </w:rPr>
      </w:pPr>
    </w:p>
    <w:p w14:paraId="598BE144" w14:textId="77777777" w:rsidR="003A0DD3" w:rsidRDefault="003A0DD3" w:rsidP="003A0DD3">
      <w:pPr>
        <w:spacing w:before="89" w:after="58"/>
        <w:ind w:left="424"/>
        <w:rPr>
          <w:i/>
          <w:sz w:val="26"/>
          <w:lang w:val="en-US"/>
        </w:rPr>
      </w:pPr>
    </w:p>
    <w:p w14:paraId="664DD088" w14:textId="77777777" w:rsidR="003A0DD3" w:rsidRDefault="003A0DD3" w:rsidP="003A0DD3">
      <w:pPr>
        <w:spacing w:before="89" w:after="58"/>
        <w:ind w:left="424"/>
        <w:rPr>
          <w:i/>
          <w:sz w:val="26"/>
          <w:lang w:val="en-US"/>
        </w:rPr>
      </w:pPr>
    </w:p>
    <w:p w14:paraId="5245E1A6" w14:textId="77777777" w:rsidR="003A0DD3" w:rsidRDefault="003A0DD3" w:rsidP="003A0DD3">
      <w:pPr>
        <w:spacing w:before="89" w:after="58"/>
        <w:ind w:left="424"/>
        <w:rPr>
          <w:i/>
          <w:sz w:val="26"/>
          <w:lang w:val="en-US"/>
        </w:rPr>
      </w:pPr>
    </w:p>
    <w:p w14:paraId="5DEE7AE3" w14:textId="77777777" w:rsidR="003A0DD3" w:rsidRDefault="003A0DD3" w:rsidP="003A0DD3">
      <w:pPr>
        <w:spacing w:before="89" w:after="58"/>
        <w:ind w:left="424"/>
        <w:rPr>
          <w:i/>
          <w:sz w:val="26"/>
          <w:lang w:val="en-US"/>
        </w:rPr>
      </w:pPr>
    </w:p>
    <w:p w14:paraId="20ED51A6" w14:textId="77777777" w:rsidR="003A0DD3" w:rsidRDefault="003A0DD3" w:rsidP="003A0DD3">
      <w:pPr>
        <w:spacing w:before="89" w:after="58"/>
        <w:ind w:left="424"/>
        <w:rPr>
          <w:i/>
          <w:sz w:val="26"/>
        </w:rPr>
      </w:pPr>
      <w:r>
        <w:rPr>
          <w:i/>
          <w:sz w:val="26"/>
        </w:rPr>
        <w:lastRenderedPageBreak/>
        <w:t>Đặc</w:t>
      </w:r>
      <w:r>
        <w:rPr>
          <w:i/>
          <w:spacing w:val="-2"/>
          <w:sz w:val="26"/>
        </w:rPr>
        <w:t xml:space="preserve"> </w:t>
      </w:r>
      <w:r>
        <w:rPr>
          <w:i/>
          <w:sz w:val="26"/>
        </w:rPr>
        <w:t>tả</w:t>
      </w:r>
      <w:r>
        <w:rPr>
          <w:i/>
          <w:spacing w:val="-1"/>
          <w:sz w:val="26"/>
        </w:rPr>
        <w:t xml:space="preserve"> </w:t>
      </w:r>
      <w:r>
        <w:rPr>
          <w:i/>
          <w:sz w:val="26"/>
        </w:rPr>
        <w:t>dữ</w:t>
      </w:r>
      <w:r>
        <w:rPr>
          <w:i/>
          <w:spacing w:val="-3"/>
          <w:sz w:val="26"/>
        </w:rPr>
        <w:t xml:space="preserve"> </w:t>
      </w:r>
      <w:r>
        <w:rPr>
          <w:i/>
          <w:sz w:val="26"/>
        </w:rPr>
        <w:t>dữ</w:t>
      </w:r>
      <w:r>
        <w:rPr>
          <w:i/>
          <w:spacing w:val="-1"/>
          <w:sz w:val="26"/>
        </w:rPr>
        <w:t xml:space="preserve"> </w:t>
      </w:r>
      <w:r>
        <w:rPr>
          <w:i/>
          <w:sz w:val="26"/>
        </w:rPr>
        <w:t>liệu</w:t>
      </w:r>
      <w:r>
        <w:rPr>
          <w:i/>
          <w:spacing w:val="-3"/>
          <w:sz w:val="26"/>
        </w:rPr>
        <w:t xml:space="preserve"> </w:t>
      </w:r>
      <w:r>
        <w:rPr>
          <w:i/>
          <w:sz w:val="26"/>
        </w:rPr>
        <w:t>cho</w:t>
      </w:r>
      <w:r>
        <w:rPr>
          <w:i/>
          <w:spacing w:val="-3"/>
          <w:sz w:val="26"/>
        </w:rPr>
        <w:t xml:space="preserve"> </w:t>
      </w:r>
      <w:r>
        <w:rPr>
          <w:i/>
          <w:sz w:val="26"/>
        </w:rPr>
        <w:t>bảng</w:t>
      </w:r>
      <w:r>
        <w:rPr>
          <w:i/>
          <w:sz w:val="26"/>
          <w:lang w:val="en-US"/>
        </w:rPr>
        <w:t xml:space="preserve"> </w:t>
      </w:r>
      <w:proofErr w:type="spellStart"/>
      <w:r>
        <w:rPr>
          <w:i/>
          <w:sz w:val="26"/>
          <w:lang w:val="en-US"/>
        </w:rPr>
        <w:t>AccountManagement</w:t>
      </w:r>
      <w:proofErr w:type="spellEnd"/>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8"/>
        <w:gridCol w:w="1710"/>
        <w:gridCol w:w="1080"/>
        <w:gridCol w:w="2070"/>
        <w:gridCol w:w="1800"/>
        <w:gridCol w:w="1132"/>
      </w:tblGrid>
      <w:tr w:rsidR="003A0DD3" w14:paraId="5E8FAC74" w14:textId="77777777" w:rsidTr="005F47CA">
        <w:trPr>
          <w:trHeight w:val="552"/>
        </w:trPr>
        <w:tc>
          <w:tcPr>
            <w:tcW w:w="1648" w:type="dxa"/>
            <w:shd w:val="clear" w:color="auto" w:fill="4371C3"/>
          </w:tcPr>
          <w:p w14:paraId="4B621875"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710" w:type="dxa"/>
            <w:shd w:val="clear" w:color="auto" w:fill="4371C3"/>
          </w:tcPr>
          <w:p w14:paraId="0D512177"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080" w:type="dxa"/>
            <w:shd w:val="clear" w:color="auto" w:fill="4371C3"/>
          </w:tcPr>
          <w:p w14:paraId="7C7D875A" w14:textId="77777777" w:rsidR="003A0DD3" w:rsidRDefault="003A0DD3" w:rsidP="005F47CA">
            <w:pPr>
              <w:pStyle w:val="TableParagraph"/>
              <w:spacing w:line="270" w:lineRule="atLeast"/>
              <w:ind w:right="384"/>
              <w:rPr>
                <w:sz w:val="24"/>
              </w:rPr>
            </w:pPr>
            <w:r>
              <w:rPr>
                <w:color w:val="FFFFFF"/>
                <w:sz w:val="24"/>
              </w:rPr>
              <w:t>Kích</w:t>
            </w:r>
            <w:r>
              <w:rPr>
                <w:color w:val="FFFFFF"/>
                <w:spacing w:val="1"/>
                <w:sz w:val="24"/>
              </w:rPr>
              <w:t xml:space="preserve"> </w:t>
            </w:r>
            <w:r>
              <w:rPr>
                <w:color w:val="FFFFFF"/>
                <w:spacing w:val="-1"/>
                <w:sz w:val="24"/>
              </w:rPr>
              <w:t>thước</w:t>
            </w:r>
          </w:p>
        </w:tc>
        <w:tc>
          <w:tcPr>
            <w:tcW w:w="2070" w:type="dxa"/>
            <w:shd w:val="clear" w:color="auto" w:fill="4371C3"/>
          </w:tcPr>
          <w:p w14:paraId="76BE7F94" w14:textId="77777777" w:rsidR="003A0DD3" w:rsidRDefault="003A0DD3" w:rsidP="005F47CA">
            <w:pPr>
              <w:pStyle w:val="TableParagraph"/>
              <w:spacing w:line="270" w:lineRule="atLeast"/>
              <w:ind w:right="550"/>
              <w:rPr>
                <w:sz w:val="24"/>
              </w:rPr>
            </w:pPr>
            <w:r>
              <w:rPr>
                <w:color w:val="FFFFFF"/>
                <w:sz w:val="24"/>
              </w:rPr>
              <w:t>Rằng</w:t>
            </w:r>
            <w:r>
              <w:rPr>
                <w:color w:val="FFFFFF"/>
                <w:spacing w:val="-14"/>
                <w:sz w:val="24"/>
              </w:rPr>
              <w:t xml:space="preserve"> </w:t>
            </w:r>
            <w:r>
              <w:rPr>
                <w:color w:val="FFFFFF"/>
                <w:sz w:val="24"/>
              </w:rPr>
              <w:t>buộc</w:t>
            </w:r>
            <w:r>
              <w:rPr>
                <w:color w:val="FFFFFF"/>
                <w:spacing w:val="-57"/>
                <w:sz w:val="24"/>
              </w:rPr>
              <w:t xml:space="preserve"> </w:t>
            </w:r>
            <w:r>
              <w:rPr>
                <w:color w:val="FFFFFF"/>
                <w:sz w:val="24"/>
              </w:rPr>
              <w:t>toàn</w:t>
            </w:r>
            <w:r>
              <w:rPr>
                <w:color w:val="FFFFFF"/>
                <w:spacing w:val="-1"/>
                <w:sz w:val="24"/>
              </w:rPr>
              <w:t xml:space="preserve"> </w:t>
            </w:r>
            <w:r>
              <w:rPr>
                <w:color w:val="FFFFFF"/>
                <w:sz w:val="24"/>
              </w:rPr>
              <w:t>vẹn</w:t>
            </w:r>
          </w:p>
        </w:tc>
        <w:tc>
          <w:tcPr>
            <w:tcW w:w="1800" w:type="dxa"/>
            <w:shd w:val="clear" w:color="auto" w:fill="4371C3"/>
          </w:tcPr>
          <w:p w14:paraId="05314296"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132" w:type="dxa"/>
            <w:shd w:val="clear" w:color="auto" w:fill="4371C3"/>
          </w:tcPr>
          <w:p w14:paraId="4DD424AC" w14:textId="77777777" w:rsidR="003A0DD3" w:rsidRDefault="003A0DD3" w:rsidP="005F47CA">
            <w:pPr>
              <w:pStyle w:val="TableParagraph"/>
              <w:rPr>
                <w:sz w:val="24"/>
              </w:rPr>
            </w:pPr>
            <w:r>
              <w:rPr>
                <w:color w:val="FFFFFF"/>
                <w:sz w:val="24"/>
              </w:rPr>
              <w:t>Ghi</w:t>
            </w:r>
            <w:r>
              <w:rPr>
                <w:color w:val="FFFFFF"/>
                <w:spacing w:val="-1"/>
                <w:sz w:val="24"/>
              </w:rPr>
              <w:t xml:space="preserve"> </w:t>
            </w:r>
            <w:r>
              <w:rPr>
                <w:color w:val="FFFFFF"/>
                <w:sz w:val="24"/>
              </w:rPr>
              <w:t>chú</w:t>
            </w:r>
          </w:p>
        </w:tc>
      </w:tr>
      <w:tr w:rsidR="003A0DD3" w14:paraId="1F71A84A" w14:textId="77777777" w:rsidTr="005F47CA">
        <w:trPr>
          <w:trHeight w:val="552"/>
        </w:trPr>
        <w:tc>
          <w:tcPr>
            <w:tcW w:w="1648" w:type="dxa"/>
          </w:tcPr>
          <w:p w14:paraId="48D7D367" w14:textId="77777777" w:rsidR="003A0DD3" w:rsidRDefault="003A0DD3" w:rsidP="005F47CA">
            <w:pPr>
              <w:pStyle w:val="TableParagraph"/>
              <w:spacing w:line="270" w:lineRule="atLeast"/>
              <w:ind w:right="143"/>
              <w:rPr>
                <w:b/>
                <w:sz w:val="24"/>
              </w:rPr>
            </w:pPr>
            <w:r w:rsidRPr="00911CB3">
              <w:rPr>
                <w:b/>
                <w:spacing w:val="-1"/>
                <w:sz w:val="24"/>
                <w:u w:val="single"/>
              </w:rPr>
              <w:t>AccountUser</w:t>
            </w:r>
          </w:p>
        </w:tc>
        <w:tc>
          <w:tcPr>
            <w:tcW w:w="1710" w:type="dxa"/>
          </w:tcPr>
          <w:p w14:paraId="1AD5FA86" w14:textId="77777777" w:rsidR="003A0DD3" w:rsidRDefault="003A0DD3" w:rsidP="005F47CA">
            <w:pPr>
              <w:pStyle w:val="TableParagraph"/>
              <w:rPr>
                <w:sz w:val="24"/>
              </w:rPr>
            </w:pPr>
            <w:r w:rsidRPr="00EF0EB1">
              <w:rPr>
                <w:sz w:val="24"/>
              </w:rPr>
              <w:t>nvarchar(50)</w:t>
            </w:r>
          </w:p>
        </w:tc>
        <w:tc>
          <w:tcPr>
            <w:tcW w:w="1080" w:type="dxa"/>
          </w:tcPr>
          <w:p w14:paraId="1DF8B3EF" w14:textId="77777777" w:rsidR="003A0DD3" w:rsidRDefault="003A0DD3" w:rsidP="005F47CA">
            <w:pPr>
              <w:pStyle w:val="TableParagraph"/>
              <w:ind w:left="0"/>
              <w:rPr>
                <w:sz w:val="24"/>
              </w:rPr>
            </w:pPr>
          </w:p>
        </w:tc>
        <w:tc>
          <w:tcPr>
            <w:tcW w:w="2070" w:type="dxa"/>
          </w:tcPr>
          <w:p w14:paraId="691B95B6" w14:textId="77777777" w:rsidR="003A0DD3" w:rsidRDefault="003A0DD3" w:rsidP="005F47CA">
            <w:pPr>
              <w:pStyle w:val="TableParagraph"/>
              <w:rPr>
                <w:sz w:val="24"/>
              </w:rPr>
            </w:pPr>
            <w:r>
              <w:rPr>
                <w:sz w:val="24"/>
              </w:rPr>
              <w:t>Khóa</w:t>
            </w:r>
            <w:r>
              <w:rPr>
                <w:spacing w:val="-1"/>
                <w:sz w:val="24"/>
              </w:rPr>
              <w:t xml:space="preserve"> </w:t>
            </w:r>
            <w:r>
              <w:rPr>
                <w:sz w:val="24"/>
              </w:rPr>
              <w:t>chính</w:t>
            </w:r>
          </w:p>
        </w:tc>
        <w:tc>
          <w:tcPr>
            <w:tcW w:w="1800" w:type="dxa"/>
          </w:tcPr>
          <w:p w14:paraId="624B68AB" w14:textId="77777777" w:rsidR="003A0DD3" w:rsidRPr="00811C32" w:rsidRDefault="003A0DD3" w:rsidP="005F47CA">
            <w:pPr>
              <w:pStyle w:val="TableParagraph"/>
              <w:spacing w:line="270" w:lineRule="atLeast"/>
              <w:ind w:right="640"/>
              <w:rPr>
                <w:sz w:val="24"/>
                <w:lang w:val="en-US"/>
              </w:rPr>
            </w:pPr>
            <w:r>
              <w:rPr>
                <w:sz w:val="24"/>
                <w:lang w:val="en-US"/>
              </w:rPr>
              <w:t xml:space="preserve">Văn </w:t>
            </w:r>
            <w:proofErr w:type="spellStart"/>
            <w:r>
              <w:rPr>
                <w:sz w:val="24"/>
                <w:lang w:val="en-US"/>
              </w:rPr>
              <w:t>bản</w:t>
            </w:r>
            <w:proofErr w:type="spellEnd"/>
          </w:p>
        </w:tc>
        <w:tc>
          <w:tcPr>
            <w:tcW w:w="1132" w:type="dxa"/>
          </w:tcPr>
          <w:p w14:paraId="01FB4423" w14:textId="77777777" w:rsidR="003A0DD3" w:rsidRDefault="003A0DD3" w:rsidP="005F47CA">
            <w:pPr>
              <w:pStyle w:val="TableParagraph"/>
              <w:ind w:left="0"/>
              <w:rPr>
                <w:sz w:val="24"/>
              </w:rPr>
            </w:pPr>
          </w:p>
        </w:tc>
      </w:tr>
      <w:tr w:rsidR="003A0DD3" w14:paraId="7DB7247E" w14:textId="77777777" w:rsidTr="005F47CA">
        <w:trPr>
          <w:trHeight w:val="399"/>
        </w:trPr>
        <w:tc>
          <w:tcPr>
            <w:tcW w:w="1648" w:type="dxa"/>
            <w:shd w:val="clear" w:color="auto" w:fill="B3C5E6"/>
          </w:tcPr>
          <w:p w14:paraId="6651F3DA" w14:textId="77777777" w:rsidR="003A0DD3" w:rsidRDefault="003A0DD3" w:rsidP="005F47CA">
            <w:pPr>
              <w:pStyle w:val="TableParagraph"/>
              <w:spacing w:line="270" w:lineRule="atLeast"/>
              <w:ind w:right="198"/>
              <w:rPr>
                <w:sz w:val="24"/>
              </w:rPr>
            </w:pPr>
            <w:r w:rsidRPr="00B4300E">
              <w:rPr>
                <w:spacing w:val="-1"/>
                <w:sz w:val="24"/>
              </w:rPr>
              <w:t>AccountPass</w:t>
            </w:r>
          </w:p>
        </w:tc>
        <w:tc>
          <w:tcPr>
            <w:tcW w:w="1710" w:type="dxa"/>
            <w:shd w:val="clear" w:color="auto" w:fill="B3C5E6"/>
          </w:tcPr>
          <w:p w14:paraId="7104E249" w14:textId="77777777" w:rsidR="003A0DD3" w:rsidRDefault="003A0DD3" w:rsidP="005F47CA">
            <w:pPr>
              <w:pStyle w:val="TableParagraph"/>
              <w:spacing w:line="270" w:lineRule="atLeast"/>
              <w:ind w:right="193"/>
              <w:rPr>
                <w:sz w:val="24"/>
              </w:rPr>
            </w:pPr>
            <w:r w:rsidRPr="00EF0EB1">
              <w:rPr>
                <w:sz w:val="24"/>
              </w:rPr>
              <w:t>nvarchar(50)</w:t>
            </w:r>
          </w:p>
        </w:tc>
        <w:tc>
          <w:tcPr>
            <w:tcW w:w="1080" w:type="dxa"/>
            <w:shd w:val="clear" w:color="auto" w:fill="B3C5E6"/>
          </w:tcPr>
          <w:p w14:paraId="636A0088" w14:textId="77777777" w:rsidR="003A0DD3" w:rsidRDefault="003A0DD3" w:rsidP="005F47CA">
            <w:pPr>
              <w:pStyle w:val="TableParagraph"/>
              <w:spacing w:line="270" w:lineRule="atLeast"/>
              <w:ind w:right="285"/>
              <w:rPr>
                <w:sz w:val="24"/>
              </w:rPr>
            </w:pPr>
          </w:p>
        </w:tc>
        <w:tc>
          <w:tcPr>
            <w:tcW w:w="2070" w:type="dxa"/>
            <w:shd w:val="clear" w:color="auto" w:fill="B3C5E6"/>
          </w:tcPr>
          <w:p w14:paraId="74A33E8A" w14:textId="77777777" w:rsidR="003A0DD3" w:rsidRDefault="003A0DD3" w:rsidP="005F47CA">
            <w:pPr>
              <w:pStyle w:val="TableParagraph"/>
              <w:ind w:left="0"/>
              <w:rPr>
                <w:sz w:val="24"/>
              </w:rPr>
            </w:pPr>
          </w:p>
        </w:tc>
        <w:tc>
          <w:tcPr>
            <w:tcW w:w="1800" w:type="dxa"/>
            <w:shd w:val="clear" w:color="auto" w:fill="B3C5E6"/>
          </w:tcPr>
          <w:p w14:paraId="35A32BDF" w14:textId="77777777" w:rsidR="003A0DD3" w:rsidRDefault="003A0DD3" w:rsidP="005F47CA">
            <w:pPr>
              <w:pStyle w:val="TableParagraph"/>
              <w:rPr>
                <w:sz w:val="24"/>
              </w:rPr>
            </w:pPr>
            <w:r>
              <w:rPr>
                <w:sz w:val="24"/>
              </w:rPr>
              <w:t>Văn</w:t>
            </w:r>
            <w:r>
              <w:rPr>
                <w:spacing w:val="-1"/>
                <w:sz w:val="24"/>
              </w:rPr>
              <w:t xml:space="preserve"> </w:t>
            </w:r>
            <w:r>
              <w:rPr>
                <w:sz w:val="24"/>
              </w:rPr>
              <w:t>bản</w:t>
            </w:r>
          </w:p>
        </w:tc>
        <w:tc>
          <w:tcPr>
            <w:tcW w:w="1132" w:type="dxa"/>
            <w:shd w:val="clear" w:color="auto" w:fill="B3C5E6"/>
          </w:tcPr>
          <w:p w14:paraId="4FD6C7AD" w14:textId="77777777" w:rsidR="003A0DD3" w:rsidRDefault="003A0DD3" w:rsidP="005F47CA">
            <w:pPr>
              <w:pStyle w:val="TableParagraph"/>
              <w:ind w:left="0"/>
              <w:rPr>
                <w:sz w:val="24"/>
              </w:rPr>
            </w:pPr>
          </w:p>
        </w:tc>
      </w:tr>
      <w:tr w:rsidR="003A0DD3" w14:paraId="1B1BE706" w14:textId="77777777" w:rsidTr="005F47CA">
        <w:trPr>
          <w:trHeight w:val="275"/>
        </w:trPr>
        <w:tc>
          <w:tcPr>
            <w:tcW w:w="1648" w:type="dxa"/>
          </w:tcPr>
          <w:p w14:paraId="75FFDE25" w14:textId="77777777" w:rsidR="003A0DD3" w:rsidRDefault="003A0DD3" w:rsidP="005F47CA">
            <w:pPr>
              <w:pStyle w:val="TableParagraph"/>
              <w:spacing w:line="256" w:lineRule="exact"/>
              <w:rPr>
                <w:sz w:val="24"/>
              </w:rPr>
            </w:pPr>
            <w:r w:rsidRPr="00811C32">
              <w:rPr>
                <w:sz w:val="24"/>
              </w:rPr>
              <w:t>StockInDate</w:t>
            </w:r>
          </w:p>
        </w:tc>
        <w:tc>
          <w:tcPr>
            <w:tcW w:w="1710" w:type="dxa"/>
          </w:tcPr>
          <w:p w14:paraId="73FA32B1" w14:textId="77777777" w:rsidR="003A0DD3" w:rsidRDefault="003A0DD3" w:rsidP="005F47CA">
            <w:pPr>
              <w:pStyle w:val="TableParagraph"/>
              <w:spacing w:line="256" w:lineRule="exact"/>
              <w:rPr>
                <w:sz w:val="24"/>
              </w:rPr>
            </w:pPr>
            <w:r w:rsidRPr="00811C32">
              <w:rPr>
                <w:sz w:val="24"/>
              </w:rPr>
              <w:t>datetime</w:t>
            </w:r>
          </w:p>
        </w:tc>
        <w:tc>
          <w:tcPr>
            <w:tcW w:w="1080" w:type="dxa"/>
          </w:tcPr>
          <w:p w14:paraId="607796E0" w14:textId="77777777" w:rsidR="003A0DD3" w:rsidRDefault="003A0DD3" w:rsidP="005F47CA">
            <w:pPr>
              <w:pStyle w:val="TableParagraph"/>
              <w:ind w:left="0"/>
              <w:rPr>
                <w:sz w:val="20"/>
              </w:rPr>
            </w:pPr>
          </w:p>
        </w:tc>
        <w:tc>
          <w:tcPr>
            <w:tcW w:w="2070" w:type="dxa"/>
          </w:tcPr>
          <w:p w14:paraId="66E402D6" w14:textId="77777777" w:rsidR="003A0DD3" w:rsidRDefault="003A0DD3" w:rsidP="005F47CA">
            <w:pPr>
              <w:pStyle w:val="TableParagraph"/>
              <w:ind w:left="0"/>
              <w:rPr>
                <w:sz w:val="20"/>
              </w:rPr>
            </w:pPr>
          </w:p>
        </w:tc>
        <w:tc>
          <w:tcPr>
            <w:tcW w:w="1800" w:type="dxa"/>
          </w:tcPr>
          <w:p w14:paraId="544DC86C" w14:textId="77777777" w:rsidR="003A0DD3" w:rsidRPr="00811C32" w:rsidRDefault="003A0DD3" w:rsidP="005F47CA">
            <w:pPr>
              <w:pStyle w:val="TableParagraph"/>
              <w:spacing w:line="256" w:lineRule="exact"/>
              <w:rPr>
                <w:sz w:val="24"/>
                <w:lang w:val="en-US"/>
              </w:rPr>
            </w:pPr>
            <w:proofErr w:type="spellStart"/>
            <w:r>
              <w:rPr>
                <w:sz w:val="24"/>
                <w:lang w:val="en-US"/>
              </w:rPr>
              <w:t>Thời</w:t>
            </w:r>
            <w:proofErr w:type="spellEnd"/>
            <w:r>
              <w:rPr>
                <w:sz w:val="24"/>
                <w:lang w:val="en-US"/>
              </w:rPr>
              <w:t xml:space="preserve"> </w:t>
            </w:r>
            <w:proofErr w:type="spellStart"/>
            <w:r>
              <w:rPr>
                <w:sz w:val="24"/>
                <w:lang w:val="en-US"/>
              </w:rPr>
              <w:t>gian</w:t>
            </w:r>
            <w:proofErr w:type="spellEnd"/>
          </w:p>
        </w:tc>
        <w:tc>
          <w:tcPr>
            <w:tcW w:w="1132" w:type="dxa"/>
          </w:tcPr>
          <w:p w14:paraId="470EBAAA" w14:textId="77777777" w:rsidR="003A0DD3" w:rsidRDefault="003A0DD3" w:rsidP="005F47CA">
            <w:pPr>
              <w:pStyle w:val="TableParagraph"/>
              <w:ind w:left="0"/>
              <w:rPr>
                <w:sz w:val="20"/>
              </w:rPr>
            </w:pPr>
          </w:p>
        </w:tc>
      </w:tr>
      <w:tr w:rsidR="003A0DD3" w14:paraId="0EBE0F80" w14:textId="77777777" w:rsidTr="005F47CA">
        <w:trPr>
          <w:trHeight w:val="327"/>
        </w:trPr>
        <w:tc>
          <w:tcPr>
            <w:tcW w:w="1648" w:type="dxa"/>
            <w:shd w:val="clear" w:color="auto" w:fill="B3C5E6"/>
          </w:tcPr>
          <w:p w14:paraId="187A8DCD" w14:textId="77777777" w:rsidR="003A0DD3" w:rsidRDefault="003A0DD3" w:rsidP="005F47CA">
            <w:pPr>
              <w:pStyle w:val="TableParagraph"/>
              <w:spacing w:line="270" w:lineRule="atLeast"/>
              <w:ind w:right="198"/>
              <w:rPr>
                <w:sz w:val="24"/>
              </w:rPr>
            </w:pPr>
            <w:r w:rsidRPr="00B4300E">
              <w:rPr>
                <w:spacing w:val="-1"/>
                <w:sz w:val="24"/>
              </w:rPr>
              <w:t>AccountFullName</w:t>
            </w:r>
          </w:p>
        </w:tc>
        <w:tc>
          <w:tcPr>
            <w:tcW w:w="1710" w:type="dxa"/>
            <w:shd w:val="clear" w:color="auto" w:fill="B3C5E6"/>
          </w:tcPr>
          <w:p w14:paraId="309EA2ED" w14:textId="77777777" w:rsidR="003A0DD3" w:rsidRDefault="003A0DD3" w:rsidP="005F47CA">
            <w:pPr>
              <w:pStyle w:val="TableParagraph"/>
              <w:rPr>
                <w:sz w:val="24"/>
              </w:rPr>
            </w:pPr>
            <w:r w:rsidRPr="00811C32">
              <w:rPr>
                <w:sz w:val="24"/>
              </w:rPr>
              <w:t>float</w:t>
            </w:r>
          </w:p>
        </w:tc>
        <w:tc>
          <w:tcPr>
            <w:tcW w:w="1080" w:type="dxa"/>
            <w:shd w:val="clear" w:color="auto" w:fill="B3C5E6"/>
          </w:tcPr>
          <w:p w14:paraId="50DD3371" w14:textId="77777777" w:rsidR="003A0DD3" w:rsidRDefault="003A0DD3" w:rsidP="005F47CA">
            <w:pPr>
              <w:pStyle w:val="TableParagraph"/>
              <w:ind w:left="0"/>
              <w:rPr>
                <w:sz w:val="24"/>
              </w:rPr>
            </w:pPr>
          </w:p>
        </w:tc>
        <w:tc>
          <w:tcPr>
            <w:tcW w:w="2070" w:type="dxa"/>
            <w:shd w:val="clear" w:color="auto" w:fill="B3C5E6"/>
          </w:tcPr>
          <w:p w14:paraId="510B4B9E" w14:textId="77777777" w:rsidR="003A0DD3" w:rsidRDefault="003A0DD3" w:rsidP="005F47CA">
            <w:pPr>
              <w:pStyle w:val="TableParagraph"/>
              <w:ind w:left="0"/>
              <w:rPr>
                <w:sz w:val="24"/>
              </w:rPr>
            </w:pPr>
          </w:p>
        </w:tc>
        <w:tc>
          <w:tcPr>
            <w:tcW w:w="1800" w:type="dxa"/>
            <w:shd w:val="clear" w:color="auto" w:fill="B3C5E6"/>
          </w:tcPr>
          <w:p w14:paraId="3960D6DF" w14:textId="77777777" w:rsidR="003A0DD3" w:rsidRPr="00811C32" w:rsidRDefault="003A0DD3" w:rsidP="005F47CA">
            <w:pPr>
              <w:pStyle w:val="TableParagraph"/>
              <w:rPr>
                <w:sz w:val="24"/>
                <w:lang w:val="en-US"/>
              </w:rPr>
            </w:pPr>
            <w:proofErr w:type="spellStart"/>
            <w:r>
              <w:rPr>
                <w:sz w:val="24"/>
                <w:lang w:val="en-US"/>
              </w:rPr>
              <w:t>Số</w:t>
            </w:r>
            <w:proofErr w:type="spellEnd"/>
            <w:r>
              <w:rPr>
                <w:sz w:val="24"/>
                <w:lang w:val="en-US"/>
              </w:rPr>
              <w:t xml:space="preserve"> </w:t>
            </w:r>
            <w:proofErr w:type="spellStart"/>
            <w:r>
              <w:rPr>
                <w:sz w:val="24"/>
                <w:lang w:val="en-US"/>
              </w:rPr>
              <w:t>thực</w:t>
            </w:r>
            <w:proofErr w:type="spellEnd"/>
          </w:p>
        </w:tc>
        <w:tc>
          <w:tcPr>
            <w:tcW w:w="1132" w:type="dxa"/>
            <w:shd w:val="clear" w:color="auto" w:fill="B3C5E6"/>
          </w:tcPr>
          <w:p w14:paraId="5320071F" w14:textId="77777777" w:rsidR="003A0DD3" w:rsidRDefault="003A0DD3" w:rsidP="005F47CA">
            <w:pPr>
              <w:pStyle w:val="TableParagraph"/>
              <w:spacing w:line="270" w:lineRule="atLeast"/>
              <w:ind w:right="207"/>
              <w:rPr>
                <w:sz w:val="24"/>
              </w:rPr>
            </w:pPr>
          </w:p>
        </w:tc>
      </w:tr>
      <w:tr w:rsidR="003A0DD3" w14:paraId="080DAA01" w14:textId="77777777" w:rsidTr="005F47CA">
        <w:trPr>
          <w:trHeight w:val="327"/>
        </w:trPr>
        <w:tc>
          <w:tcPr>
            <w:tcW w:w="1648" w:type="dxa"/>
            <w:shd w:val="clear" w:color="auto" w:fill="FFFFFF" w:themeFill="background1"/>
          </w:tcPr>
          <w:p w14:paraId="2C654FCF" w14:textId="77777777" w:rsidR="003A0DD3" w:rsidRPr="00811C32" w:rsidRDefault="003A0DD3" w:rsidP="005F47CA">
            <w:pPr>
              <w:pStyle w:val="TableParagraph"/>
              <w:spacing w:line="270" w:lineRule="atLeast"/>
              <w:ind w:right="198"/>
              <w:rPr>
                <w:spacing w:val="-1"/>
                <w:sz w:val="24"/>
              </w:rPr>
            </w:pPr>
            <w:r w:rsidRPr="00E31E37">
              <w:rPr>
                <w:sz w:val="24"/>
              </w:rPr>
              <w:t>UpdateTime</w:t>
            </w:r>
          </w:p>
        </w:tc>
        <w:tc>
          <w:tcPr>
            <w:tcW w:w="1710" w:type="dxa"/>
            <w:shd w:val="clear" w:color="auto" w:fill="FFFFFF" w:themeFill="background1"/>
          </w:tcPr>
          <w:p w14:paraId="45B3756A" w14:textId="77777777" w:rsidR="003A0DD3" w:rsidRPr="00811C32" w:rsidRDefault="003A0DD3" w:rsidP="005F47CA">
            <w:pPr>
              <w:pStyle w:val="TableParagraph"/>
              <w:rPr>
                <w:sz w:val="24"/>
              </w:rPr>
            </w:pPr>
            <w:r w:rsidRPr="00EF0EB1">
              <w:rPr>
                <w:sz w:val="24"/>
              </w:rPr>
              <w:t>datetime</w:t>
            </w:r>
          </w:p>
        </w:tc>
        <w:tc>
          <w:tcPr>
            <w:tcW w:w="1080" w:type="dxa"/>
            <w:shd w:val="clear" w:color="auto" w:fill="FFFFFF" w:themeFill="background1"/>
          </w:tcPr>
          <w:p w14:paraId="10AC4CB6" w14:textId="77777777" w:rsidR="003A0DD3" w:rsidRDefault="003A0DD3" w:rsidP="005F47CA">
            <w:pPr>
              <w:pStyle w:val="TableParagraph"/>
              <w:ind w:left="0"/>
              <w:rPr>
                <w:sz w:val="24"/>
              </w:rPr>
            </w:pPr>
          </w:p>
        </w:tc>
        <w:tc>
          <w:tcPr>
            <w:tcW w:w="2070" w:type="dxa"/>
            <w:shd w:val="clear" w:color="auto" w:fill="FFFFFF" w:themeFill="background1"/>
          </w:tcPr>
          <w:p w14:paraId="3D07967E" w14:textId="77777777" w:rsidR="003A0DD3" w:rsidRDefault="003A0DD3" w:rsidP="005F47CA">
            <w:pPr>
              <w:pStyle w:val="TableParagraph"/>
              <w:ind w:left="0"/>
              <w:rPr>
                <w:sz w:val="24"/>
              </w:rPr>
            </w:pPr>
          </w:p>
        </w:tc>
        <w:tc>
          <w:tcPr>
            <w:tcW w:w="1800" w:type="dxa"/>
            <w:shd w:val="clear" w:color="auto" w:fill="FFFFFF" w:themeFill="background1"/>
          </w:tcPr>
          <w:p w14:paraId="67253856" w14:textId="77777777" w:rsidR="003A0DD3" w:rsidRDefault="003A0DD3" w:rsidP="005F47CA">
            <w:pPr>
              <w:pStyle w:val="TableParagraph"/>
              <w:rPr>
                <w:sz w:val="24"/>
                <w:lang w:val="en-US"/>
              </w:rPr>
            </w:pPr>
            <w:r>
              <w:rPr>
                <w:sz w:val="24"/>
              </w:rPr>
              <w:t>Ngày</w:t>
            </w:r>
            <w:r>
              <w:rPr>
                <w:spacing w:val="-1"/>
                <w:sz w:val="24"/>
              </w:rPr>
              <w:t xml:space="preserve"> </w:t>
            </w:r>
            <w:r>
              <w:rPr>
                <w:sz w:val="24"/>
              </w:rPr>
              <w:t>tháng</w:t>
            </w:r>
            <w:r>
              <w:rPr>
                <w:spacing w:val="-2"/>
                <w:sz w:val="24"/>
              </w:rPr>
              <w:t xml:space="preserve"> </w:t>
            </w:r>
            <w:r>
              <w:rPr>
                <w:sz w:val="24"/>
              </w:rPr>
              <w:t>năm</w:t>
            </w:r>
          </w:p>
        </w:tc>
        <w:tc>
          <w:tcPr>
            <w:tcW w:w="1132" w:type="dxa"/>
            <w:shd w:val="clear" w:color="auto" w:fill="FFFFFF" w:themeFill="background1"/>
          </w:tcPr>
          <w:p w14:paraId="19EF2FE8" w14:textId="77777777" w:rsidR="003A0DD3" w:rsidRDefault="003A0DD3" w:rsidP="005F47CA">
            <w:pPr>
              <w:pStyle w:val="TableParagraph"/>
              <w:spacing w:line="270" w:lineRule="atLeast"/>
              <w:ind w:right="207"/>
              <w:rPr>
                <w:sz w:val="24"/>
              </w:rPr>
            </w:pPr>
          </w:p>
        </w:tc>
      </w:tr>
      <w:tr w:rsidR="003A0DD3" w14:paraId="68671A40" w14:textId="77777777" w:rsidTr="005F47CA">
        <w:trPr>
          <w:trHeight w:val="327"/>
        </w:trPr>
        <w:tc>
          <w:tcPr>
            <w:tcW w:w="1648" w:type="dxa"/>
            <w:shd w:val="clear" w:color="auto" w:fill="B3C5E6"/>
          </w:tcPr>
          <w:p w14:paraId="0F3FB039" w14:textId="77777777" w:rsidR="003A0DD3" w:rsidRPr="00811C32" w:rsidRDefault="003A0DD3" w:rsidP="005F47CA">
            <w:pPr>
              <w:pStyle w:val="TableParagraph"/>
              <w:spacing w:line="270" w:lineRule="atLeast"/>
              <w:ind w:right="198"/>
              <w:rPr>
                <w:spacing w:val="-1"/>
                <w:sz w:val="24"/>
              </w:rPr>
            </w:pPr>
            <w:r w:rsidRPr="00EF0EB1">
              <w:rPr>
                <w:sz w:val="24"/>
              </w:rPr>
              <w:t>UpdateBy</w:t>
            </w:r>
          </w:p>
        </w:tc>
        <w:tc>
          <w:tcPr>
            <w:tcW w:w="1710" w:type="dxa"/>
            <w:shd w:val="clear" w:color="auto" w:fill="B3C5E6"/>
          </w:tcPr>
          <w:p w14:paraId="1958359A" w14:textId="77777777" w:rsidR="003A0DD3" w:rsidRPr="00811C32" w:rsidRDefault="003A0DD3" w:rsidP="005F47CA">
            <w:pPr>
              <w:pStyle w:val="TableParagraph"/>
              <w:rPr>
                <w:sz w:val="24"/>
              </w:rPr>
            </w:pPr>
            <w:r w:rsidRPr="00EF0EB1">
              <w:rPr>
                <w:sz w:val="24"/>
              </w:rPr>
              <w:t>nvarchar(50)</w:t>
            </w:r>
          </w:p>
        </w:tc>
        <w:tc>
          <w:tcPr>
            <w:tcW w:w="1080" w:type="dxa"/>
            <w:shd w:val="clear" w:color="auto" w:fill="B3C5E6"/>
          </w:tcPr>
          <w:p w14:paraId="680D25F1" w14:textId="77777777" w:rsidR="003A0DD3" w:rsidRDefault="003A0DD3" w:rsidP="005F47CA">
            <w:pPr>
              <w:pStyle w:val="TableParagraph"/>
              <w:ind w:left="0"/>
              <w:rPr>
                <w:sz w:val="24"/>
              </w:rPr>
            </w:pPr>
          </w:p>
        </w:tc>
        <w:tc>
          <w:tcPr>
            <w:tcW w:w="2070" w:type="dxa"/>
            <w:shd w:val="clear" w:color="auto" w:fill="B3C5E6"/>
          </w:tcPr>
          <w:p w14:paraId="5B7575F3" w14:textId="77777777" w:rsidR="003A0DD3" w:rsidRDefault="003A0DD3" w:rsidP="005F47CA">
            <w:pPr>
              <w:pStyle w:val="TableParagraph"/>
              <w:ind w:left="0"/>
              <w:rPr>
                <w:sz w:val="24"/>
              </w:rPr>
            </w:pPr>
          </w:p>
        </w:tc>
        <w:tc>
          <w:tcPr>
            <w:tcW w:w="1800" w:type="dxa"/>
            <w:shd w:val="clear" w:color="auto" w:fill="B3C5E6"/>
          </w:tcPr>
          <w:p w14:paraId="443ADE98" w14:textId="77777777" w:rsidR="003A0DD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132" w:type="dxa"/>
            <w:shd w:val="clear" w:color="auto" w:fill="B3C5E6"/>
          </w:tcPr>
          <w:p w14:paraId="217A359A" w14:textId="77777777" w:rsidR="003A0DD3" w:rsidRDefault="003A0DD3" w:rsidP="005F47CA">
            <w:pPr>
              <w:pStyle w:val="TableParagraph"/>
              <w:spacing w:line="270" w:lineRule="atLeast"/>
              <w:ind w:right="207"/>
              <w:rPr>
                <w:sz w:val="24"/>
              </w:rPr>
            </w:pPr>
          </w:p>
        </w:tc>
      </w:tr>
      <w:tr w:rsidR="003A0DD3" w14:paraId="6ED65FDA" w14:textId="77777777" w:rsidTr="005F47CA">
        <w:trPr>
          <w:trHeight w:val="327"/>
        </w:trPr>
        <w:tc>
          <w:tcPr>
            <w:tcW w:w="1648" w:type="dxa"/>
            <w:shd w:val="clear" w:color="auto" w:fill="FFFFFF" w:themeFill="background1"/>
          </w:tcPr>
          <w:p w14:paraId="56670A20" w14:textId="77777777" w:rsidR="003A0DD3" w:rsidRPr="00EF0EB1" w:rsidRDefault="003A0DD3" w:rsidP="005F47CA">
            <w:pPr>
              <w:pStyle w:val="TableParagraph"/>
              <w:spacing w:line="270" w:lineRule="atLeast"/>
              <w:ind w:right="198"/>
              <w:rPr>
                <w:sz w:val="24"/>
              </w:rPr>
            </w:pPr>
            <w:r w:rsidRPr="00B4300E">
              <w:rPr>
                <w:sz w:val="24"/>
              </w:rPr>
              <w:t>GroupID</w:t>
            </w:r>
          </w:p>
        </w:tc>
        <w:tc>
          <w:tcPr>
            <w:tcW w:w="1710" w:type="dxa"/>
            <w:shd w:val="clear" w:color="auto" w:fill="FFFFFF" w:themeFill="background1"/>
          </w:tcPr>
          <w:p w14:paraId="49FC57A6" w14:textId="77777777" w:rsidR="003A0DD3" w:rsidRPr="00EF0EB1" w:rsidRDefault="003A0DD3" w:rsidP="005F47CA">
            <w:pPr>
              <w:pStyle w:val="TableParagraph"/>
              <w:rPr>
                <w:sz w:val="24"/>
              </w:rPr>
            </w:pPr>
            <w:r w:rsidRPr="00EF0EB1">
              <w:rPr>
                <w:sz w:val="24"/>
              </w:rPr>
              <w:t>nvarchar(50)</w:t>
            </w:r>
          </w:p>
        </w:tc>
        <w:tc>
          <w:tcPr>
            <w:tcW w:w="1080" w:type="dxa"/>
            <w:shd w:val="clear" w:color="auto" w:fill="FFFFFF" w:themeFill="background1"/>
          </w:tcPr>
          <w:p w14:paraId="70BB55F7" w14:textId="77777777" w:rsidR="003A0DD3" w:rsidRDefault="003A0DD3" w:rsidP="005F47CA">
            <w:pPr>
              <w:pStyle w:val="TableParagraph"/>
              <w:ind w:left="0"/>
              <w:rPr>
                <w:sz w:val="24"/>
              </w:rPr>
            </w:pPr>
          </w:p>
        </w:tc>
        <w:tc>
          <w:tcPr>
            <w:tcW w:w="2070" w:type="dxa"/>
            <w:shd w:val="clear" w:color="auto" w:fill="FFFFFF" w:themeFill="background1"/>
          </w:tcPr>
          <w:p w14:paraId="5DDDDCB0" w14:textId="77777777" w:rsidR="003A0DD3" w:rsidRPr="00B4300E" w:rsidRDefault="003A0DD3" w:rsidP="005F47CA">
            <w:pPr>
              <w:pStyle w:val="TableParagraph"/>
              <w:ind w:left="0"/>
              <w:rPr>
                <w:sz w:val="24"/>
                <w:lang w:val="en-US"/>
              </w:rPr>
            </w:pPr>
            <w:proofErr w:type="spellStart"/>
            <w:r>
              <w:rPr>
                <w:sz w:val="24"/>
                <w:lang w:val="en-US"/>
              </w:rPr>
              <w:t>Khóa</w:t>
            </w:r>
            <w:proofErr w:type="spellEnd"/>
            <w:r>
              <w:rPr>
                <w:sz w:val="24"/>
                <w:lang w:val="en-US"/>
              </w:rPr>
              <w:t xml:space="preserve"> </w:t>
            </w:r>
            <w:proofErr w:type="spellStart"/>
            <w:r>
              <w:rPr>
                <w:sz w:val="24"/>
                <w:lang w:val="en-US"/>
              </w:rPr>
              <w:t>tham</w:t>
            </w:r>
            <w:proofErr w:type="spellEnd"/>
            <w:r>
              <w:rPr>
                <w:sz w:val="24"/>
                <w:lang w:val="en-US"/>
              </w:rPr>
              <w:t xml:space="preserve"> </w:t>
            </w:r>
            <w:proofErr w:type="spellStart"/>
            <w:r>
              <w:rPr>
                <w:sz w:val="24"/>
                <w:lang w:val="en-US"/>
              </w:rPr>
              <w:t>chiếu</w:t>
            </w:r>
            <w:proofErr w:type="spellEnd"/>
            <w:r>
              <w:rPr>
                <w:sz w:val="24"/>
                <w:lang w:val="en-US"/>
              </w:rPr>
              <w:t xml:space="preserve"> </w:t>
            </w:r>
            <w:proofErr w:type="spellStart"/>
            <w:r>
              <w:rPr>
                <w:sz w:val="24"/>
                <w:lang w:val="en-US"/>
              </w:rPr>
              <w:t>từ</w:t>
            </w:r>
            <w:proofErr w:type="spellEnd"/>
            <w:r>
              <w:rPr>
                <w:sz w:val="24"/>
                <w:lang w:val="en-US"/>
              </w:rPr>
              <w:t xml:space="preserve"> </w:t>
            </w:r>
            <w:proofErr w:type="spellStart"/>
            <w:r>
              <w:rPr>
                <w:sz w:val="24"/>
                <w:lang w:val="en-US"/>
              </w:rPr>
              <w:t>bảng</w:t>
            </w:r>
            <w:proofErr w:type="spellEnd"/>
            <w:r>
              <w:rPr>
                <w:sz w:val="24"/>
                <w:lang w:val="en-US"/>
              </w:rPr>
              <w:t xml:space="preserve"> </w:t>
            </w:r>
            <w:proofErr w:type="spellStart"/>
            <w:r>
              <w:rPr>
                <w:sz w:val="24"/>
                <w:lang w:val="en-US"/>
              </w:rPr>
              <w:t>GroupManagement</w:t>
            </w:r>
            <w:proofErr w:type="spellEnd"/>
          </w:p>
        </w:tc>
        <w:tc>
          <w:tcPr>
            <w:tcW w:w="1800" w:type="dxa"/>
            <w:shd w:val="clear" w:color="auto" w:fill="FFFFFF" w:themeFill="background1"/>
          </w:tcPr>
          <w:p w14:paraId="236844CD" w14:textId="77777777" w:rsidR="003A0DD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132" w:type="dxa"/>
            <w:shd w:val="clear" w:color="auto" w:fill="FFFFFF" w:themeFill="background1"/>
          </w:tcPr>
          <w:p w14:paraId="72241F6C" w14:textId="77777777" w:rsidR="003A0DD3" w:rsidRDefault="003A0DD3" w:rsidP="005F47CA">
            <w:pPr>
              <w:pStyle w:val="TableParagraph"/>
              <w:spacing w:line="270" w:lineRule="atLeast"/>
              <w:ind w:right="207"/>
              <w:rPr>
                <w:sz w:val="24"/>
              </w:rPr>
            </w:pPr>
          </w:p>
        </w:tc>
      </w:tr>
    </w:tbl>
    <w:p w14:paraId="31282482" w14:textId="77777777" w:rsidR="003A0DD3" w:rsidRDefault="003A0DD3" w:rsidP="003A0DD3">
      <w:pPr>
        <w:ind w:firstLine="720"/>
        <w:rPr>
          <w:sz w:val="24"/>
          <w:lang w:val="en-US"/>
        </w:rPr>
      </w:pPr>
    </w:p>
    <w:p w14:paraId="6C0D61DF" w14:textId="77777777" w:rsidR="003A0DD3" w:rsidRDefault="003A0DD3" w:rsidP="003A0DD3">
      <w:pPr>
        <w:spacing w:before="89" w:after="58"/>
        <w:ind w:left="424"/>
        <w:rPr>
          <w:i/>
          <w:sz w:val="26"/>
        </w:rPr>
      </w:pPr>
      <w:r>
        <w:rPr>
          <w:i/>
          <w:sz w:val="26"/>
        </w:rPr>
        <w:t>Đặc</w:t>
      </w:r>
      <w:r>
        <w:rPr>
          <w:i/>
          <w:spacing w:val="-2"/>
          <w:sz w:val="26"/>
        </w:rPr>
        <w:t xml:space="preserve"> </w:t>
      </w:r>
      <w:r>
        <w:rPr>
          <w:i/>
          <w:sz w:val="26"/>
        </w:rPr>
        <w:t>tả</w:t>
      </w:r>
      <w:r>
        <w:rPr>
          <w:i/>
          <w:spacing w:val="-1"/>
          <w:sz w:val="26"/>
        </w:rPr>
        <w:t xml:space="preserve"> </w:t>
      </w:r>
      <w:r>
        <w:rPr>
          <w:i/>
          <w:sz w:val="26"/>
        </w:rPr>
        <w:t>dữ</w:t>
      </w:r>
      <w:r>
        <w:rPr>
          <w:i/>
          <w:spacing w:val="-3"/>
          <w:sz w:val="26"/>
        </w:rPr>
        <w:t xml:space="preserve"> </w:t>
      </w:r>
      <w:r>
        <w:rPr>
          <w:i/>
          <w:sz w:val="26"/>
        </w:rPr>
        <w:t>dữ</w:t>
      </w:r>
      <w:r>
        <w:rPr>
          <w:i/>
          <w:spacing w:val="-1"/>
          <w:sz w:val="26"/>
        </w:rPr>
        <w:t xml:space="preserve"> </w:t>
      </w:r>
      <w:r>
        <w:rPr>
          <w:i/>
          <w:sz w:val="26"/>
        </w:rPr>
        <w:t>liệu</w:t>
      </w:r>
      <w:r>
        <w:rPr>
          <w:i/>
          <w:spacing w:val="-3"/>
          <w:sz w:val="26"/>
        </w:rPr>
        <w:t xml:space="preserve"> </w:t>
      </w:r>
      <w:r>
        <w:rPr>
          <w:i/>
          <w:sz w:val="26"/>
        </w:rPr>
        <w:t>cho</w:t>
      </w:r>
      <w:r>
        <w:rPr>
          <w:i/>
          <w:spacing w:val="-3"/>
          <w:sz w:val="26"/>
        </w:rPr>
        <w:t xml:space="preserve"> </w:t>
      </w:r>
      <w:r>
        <w:rPr>
          <w:i/>
          <w:sz w:val="26"/>
        </w:rPr>
        <w:t>bảng</w:t>
      </w:r>
      <w:r>
        <w:rPr>
          <w:i/>
          <w:sz w:val="26"/>
          <w:lang w:val="en-US"/>
        </w:rPr>
        <w:t xml:space="preserve"> </w:t>
      </w:r>
      <w:proofErr w:type="spellStart"/>
      <w:r>
        <w:rPr>
          <w:sz w:val="24"/>
          <w:lang w:val="en-US"/>
        </w:rPr>
        <w:t>GroupManagement</w:t>
      </w:r>
      <w:proofErr w:type="spellEnd"/>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8"/>
        <w:gridCol w:w="1710"/>
        <w:gridCol w:w="1080"/>
        <w:gridCol w:w="2070"/>
        <w:gridCol w:w="1800"/>
        <w:gridCol w:w="1132"/>
      </w:tblGrid>
      <w:tr w:rsidR="003A0DD3" w14:paraId="0D7A5867" w14:textId="77777777" w:rsidTr="005F47CA">
        <w:trPr>
          <w:trHeight w:val="552"/>
        </w:trPr>
        <w:tc>
          <w:tcPr>
            <w:tcW w:w="1648" w:type="dxa"/>
            <w:shd w:val="clear" w:color="auto" w:fill="4371C3"/>
          </w:tcPr>
          <w:p w14:paraId="58708F43"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710" w:type="dxa"/>
            <w:shd w:val="clear" w:color="auto" w:fill="4371C3"/>
          </w:tcPr>
          <w:p w14:paraId="7134E2DD"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080" w:type="dxa"/>
            <w:shd w:val="clear" w:color="auto" w:fill="4371C3"/>
          </w:tcPr>
          <w:p w14:paraId="14F03D36" w14:textId="77777777" w:rsidR="003A0DD3" w:rsidRDefault="003A0DD3" w:rsidP="005F47CA">
            <w:pPr>
              <w:pStyle w:val="TableParagraph"/>
              <w:spacing w:line="270" w:lineRule="atLeast"/>
              <w:ind w:right="384"/>
              <w:rPr>
                <w:sz w:val="24"/>
              </w:rPr>
            </w:pPr>
            <w:r>
              <w:rPr>
                <w:color w:val="FFFFFF"/>
                <w:sz w:val="24"/>
              </w:rPr>
              <w:t>Kích</w:t>
            </w:r>
            <w:r>
              <w:rPr>
                <w:color w:val="FFFFFF"/>
                <w:spacing w:val="1"/>
                <w:sz w:val="24"/>
              </w:rPr>
              <w:t xml:space="preserve"> </w:t>
            </w:r>
            <w:r>
              <w:rPr>
                <w:color w:val="FFFFFF"/>
                <w:spacing w:val="-1"/>
                <w:sz w:val="24"/>
              </w:rPr>
              <w:t>thước</w:t>
            </w:r>
          </w:p>
        </w:tc>
        <w:tc>
          <w:tcPr>
            <w:tcW w:w="2070" w:type="dxa"/>
            <w:shd w:val="clear" w:color="auto" w:fill="4371C3"/>
          </w:tcPr>
          <w:p w14:paraId="5F68FD15" w14:textId="77777777" w:rsidR="003A0DD3" w:rsidRDefault="003A0DD3" w:rsidP="005F47CA">
            <w:pPr>
              <w:pStyle w:val="TableParagraph"/>
              <w:spacing w:line="270" w:lineRule="atLeast"/>
              <w:ind w:right="550"/>
              <w:rPr>
                <w:sz w:val="24"/>
              </w:rPr>
            </w:pPr>
            <w:r>
              <w:rPr>
                <w:color w:val="FFFFFF"/>
                <w:sz w:val="24"/>
              </w:rPr>
              <w:t>Rằng</w:t>
            </w:r>
            <w:r>
              <w:rPr>
                <w:color w:val="FFFFFF"/>
                <w:spacing w:val="-14"/>
                <w:sz w:val="24"/>
              </w:rPr>
              <w:t xml:space="preserve"> </w:t>
            </w:r>
            <w:r>
              <w:rPr>
                <w:color w:val="FFFFFF"/>
                <w:sz w:val="24"/>
              </w:rPr>
              <w:t>buộc</w:t>
            </w:r>
            <w:r>
              <w:rPr>
                <w:color w:val="FFFFFF"/>
                <w:spacing w:val="-57"/>
                <w:sz w:val="24"/>
              </w:rPr>
              <w:t xml:space="preserve"> </w:t>
            </w:r>
            <w:r>
              <w:rPr>
                <w:color w:val="FFFFFF"/>
                <w:sz w:val="24"/>
              </w:rPr>
              <w:t>toàn</w:t>
            </w:r>
            <w:r>
              <w:rPr>
                <w:color w:val="FFFFFF"/>
                <w:spacing w:val="-1"/>
                <w:sz w:val="24"/>
              </w:rPr>
              <w:t xml:space="preserve"> </w:t>
            </w:r>
            <w:r>
              <w:rPr>
                <w:color w:val="FFFFFF"/>
                <w:sz w:val="24"/>
              </w:rPr>
              <w:t>vẹn</w:t>
            </w:r>
          </w:p>
        </w:tc>
        <w:tc>
          <w:tcPr>
            <w:tcW w:w="1800" w:type="dxa"/>
            <w:shd w:val="clear" w:color="auto" w:fill="4371C3"/>
          </w:tcPr>
          <w:p w14:paraId="59C1FEDF"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132" w:type="dxa"/>
            <w:shd w:val="clear" w:color="auto" w:fill="4371C3"/>
          </w:tcPr>
          <w:p w14:paraId="025B8E9A" w14:textId="77777777" w:rsidR="003A0DD3" w:rsidRDefault="003A0DD3" w:rsidP="005F47CA">
            <w:pPr>
              <w:pStyle w:val="TableParagraph"/>
              <w:rPr>
                <w:sz w:val="24"/>
              </w:rPr>
            </w:pPr>
            <w:r>
              <w:rPr>
                <w:color w:val="FFFFFF"/>
                <w:sz w:val="24"/>
              </w:rPr>
              <w:t>Ghi</w:t>
            </w:r>
            <w:r>
              <w:rPr>
                <w:color w:val="FFFFFF"/>
                <w:spacing w:val="-1"/>
                <w:sz w:val="24"/>
              </w:rPr>
              <w:t xml:space="preserve"> </w:t>
            </w:r>
            <w:r>
              <w:rPr>
                <w:color w:val="FFFFFF"/>
                <w:sz w:val="24"/>
              </w:rPr>
              <w:t>chú</w:t>
            </w:r>
          </w:p>
        </w:tc>
      </w:tr>
      <w:tr w:rsidR="003A0DD3" w14:paraId="675625B1" w14:textId="77777777" w:rsidTr="005F47CA">
        <w:trPr>
          <w:trHeight w:val="552"/>
        </w:trPr>
        <w:tc>
          <w:tcPr>
            <w:tcW w:w="1648" w:type="dxa"/>
          </w:tcPr>
          <w:p w14:paraId="299E3293" w14:textId="77777777" w:rsidR="003A0DD3" w:rsidRDefault="003A0DD3" w:rsidP="005F47CA">
            <w:pPr>
              <w:pStyle w:val="TableParagraph"/>
              <w:spacing w:line="270" w:lineRule="atLeast"/>
              <w:ind w:right="143"/>
              <w:rPr>
                <w:b/>
                <w:sz w:val="24"/>
              </w:rPr>
            </w:pPr>
            <w:r w:rsidRPr="00B4300E">
              <w:rPr>
                <w:b/>
                <w:spacing w:val="-1"/>
                <w:sz w:val="24"/>
                <w:u w:val="single"/>
              </w:rPr>
              <w:t>GroupID</w:t>
            </w:r>
          </w:p>
        </w:tc>
        <w:tc>
          <w:tcPr>
            <w:tcW w:w="1710" w:type="dxa"/>
          </w:tcPr>
          <w:p w14:paraId="35070300" w14:textId="77777777" w:rsidR="003A0DD3" w:rsidRDefault="003A0DD3" w:rsidP="005F47CA">
            <w:pPr>
              <w:pStyle w:val="TableParagraph"/>
              <w:rPr>
                <w:sz w:val="24"/>
              </w:rPr>
            </w:pPr>
            <w:r w:rsidRPr="00EF0EB1">
              <w:rPr>
                <w:sz w:val="24"/>
              </w:rPr>
              <w:t>nvarchar(50)</w:t>
            </w:r>
          </w:p>
        </w:tc>
        <w:tc>
          <w:tcPr>
            <w:tcW w:w="1080" w:type="dxa"/>
          </w:tcPr>
          <w:p w14:paraId="690AE96B" w14:textId="77777777" w:rsidR="003A0DD3" w:rsidRDefault="003A0DD3" w:rsidP="005F47CA">
            <w:pPr>
              <w:pStyle w:val="TableParagraph"/>
              <w:ind w:left="0"/>
              <w:rPr>
                <w:sz w:val="24"/>
              </w:rPr>
            </w:pPr>
          </w:p>
        </w:tc>
        <w:tc>
          <w:tcPr>
            <w:tcW w:w="2070" w:type="dxa"/>
          </w:tcPr>
          <w:p w14:paraId="62A9A694" w14:textId="77777777" w:rsidR="003A0DD3" w:rsidRDefault="003A0DD3" w:rsidP="005F47CA">
            <w:pPr>
              <w:pStyle w:val="TableParagraph"/>
              <w:rPr>
                <w:sz w:val="24"/>
              </w:rPr>
            </w:pPr>
            <w:r>
              <w:rPr>
                <w:sz w:val="24"/>
              </w:rPr>
              <w:t>Khóa</w:t>
            </w:r>
            <w:r>
              <w:rPr>
                <w:spacing w:val="-1"/>
                <w:sz w:val="24"/>
              </w:rPr>
              <w:t xml:space="preserve"> </w:t>
            </w:r>
            <w:r>
              <w:rPr>
                <w:sz w:val="24"/>
              </w:rPr>
              <w:t>chính</w:t>
            </w:r>
          </w:p>
        </w:tc>
        <w:tc>
          <w:tcPr>
            <w:tcW w:w="1800" w:type="dxa"/>
          </w:tcPr>
          <w:p w14:paraId="21686D82" w14:textId="77777777" w:rsidR="003A0DD3" w:rsidRPr="00811C32" w:rsidRDefault="003A0DD3" w:rsidP="005F47CA">
            <w:pPr>
              <w:pStyle w:val="TableParagraph"/>
              <w:spacing w:line="270" w:lineRule="atLeast"/>
              <w:ind w:right="640"/>
              <w:rPr>
                <w:sz w:val="24"/>
                <w:lang w:val="en-US"/>
              </w:rPr>
            </w:pPr>
            <w:r>
              <w:rPr>
                <w:sz w:val="24"/>
                <w:lang w:val="en-US"/>
              </w:rPr>
              <w:t xml:space="preserve">Văn </w:t>
            </w:r>
            <w:proofErr w:type="spellStart"/>
            <w:r>
              <w:rPr>
                <w:sz w:val="24"/>
                <w:lang w:val="en-US"/>
              </w:rPr>
              <w:t>bản</w:t>
            </w:r>
            <w:proofErr w:type="spellEnd"/>
          </w:p>
        </w:tc>
        <w:tc>
          <w:tcPr>
            <w:tcW w:w="1132" w:type="dxa"/>
          </w:tcPr>
          <w:p w14:paraId="3E3DE3BA" w14:textId="77777777" w:rsidR="003A0DD3" w:rsidRDefault="003A0DD3" w:rsidP="005F47CA">
            <w:pPr>
              <w:pStyle w:val="TableParagraph"/>
              <w:ind w:left="0"/>
              <w:rPr>
                <w:sz w:val="24"/>
              </w:rPr>
            </w:pPr>
          </w:p>
        </w:tc>
      </w:tr>
      <w:tr w:rsidR="003A0DD3" w14:paraId="11F2A3C2" w14:textId="77777777" w:rsidTr="005F47CA">
        <w:trPr>
          <w:trHeight w:val="399"/>
        </w:trPr>
        <w:tc>
          <w:tcPr>
            <w:tcW w:w="1648" w:type="dxa"/>
            <w:shd w:val="clear" w:color="auto" w:fill="B3C5E6"/>
          </w:tcPr>
          <w:p w14:paraId="6EF0F04F" w14:textId="77777777" w:rsidR="003A0DD3" w:rsidRDefault="003A0DD3" w:rsidP="005F47CA">
            <w:pPr>
              <w:pStyle w:val="TableParagraph"/>
              <w:spacing w:line="270" w:lineRule="atLeast"/>
              <w:ind w:right="198"/>
              <w:rPr>
                <w:sz w:val="24"/>
              </w:rPr>
            </w:pPr>
            <w:r w:rsidRPr="00B4300E">
              <w:rPr>
                <w:spacing w:val="-1"/>
                <w:sz w:val="24"/>
              </w:rPr>
              <w:t>GroupName</w:t>
            </w:r>
          </w:p>
        </w:tc>
        <w:tc>
          <w:tcPr>
            <w:tcW w:w="1710" w:type="dxa"/>
            <w:shd w:val="clear" w:color="auto" w:fill="B3C5E6"/>
          </w:tcPr>
          <w:p w14:paraId="2C3FEDF4" w14:textId="77777777" w:rsidR="003A0DD3" w:rsidRDefault="003A0DD3" w:rsidP="005F47CA">
            <w:pPr>
              <w:pStyle w:val="TableParagraph"/>
              <w:spacing w:line="270" w:lineRule="atLeast"/>
              <w:ind w:right="193"/>
              <w:rPr>
                <w:sz w:val="24"/>
              </w:rPr>
            </w:pPr>
            <w:r w:rsidRPr="00EF0EB1">
              <w:rPr>
                <w:sz w:val="24"/>
              </w:rPr>
              <w:t>nvarchar(</w:t>
            </w:r>
            <w:r>
              <w:rPr>
                <w:sz w:val="24"/>
                <w:lang w:val="en-US"/>
              </w:rPr>
              <w:t>255</w:t>
            </w:r>
            <w:r w:rsidRPr="00EF0EB1">
              <w:rPr>
                <w:sz w:val="24"/>
              </w:rPr>
              <w:t>)</w:t>
            </w:r>
          </w:p>
        </w:tc>
        <w:tc>
          <w:tcPr>
            <w:tcW w:w="1080" w:type="dxa"/>
            <w:shd w:val="clear" w:color="auto" w:fill="B3C5E6"/>
          </w:tcPr>
          <w:p w14:paraId="2B9868CF" w14:textId="77777777" w:rsidR="003A0DD3" w:rsidRDefault="003A0DD3" w:rsidP="005F47CA">
            <w:pPr>
              <w:pStyle w:val="TableParagraph"/>
              <w:spacing w:line="270" w:lineRule="atLeast"/>
              <w:ind w:right="285"/>
              <w:rPr>
                <w:sz w:val="24"/>
              </w:rPr>
            </w:pPr>
          </w:p>
        </w:tc>
        <w:tc>
          <w:tcPr>
            <w:tcW w:w="2070" w:type="dxa"/>
            <w:shd w:val="clear" w:color="auto" w:fill="B3C5E6"/>
          </w:tcPr>
          <w:p w14:paraId="10F98566" w14:textId="77777777" w:rsidR="003A0DD3" w:rsidRDefault="003A0DD3" w:rsidP="005F47CA">
            <w:pPr>
              <w:pStyle w:val="TableParagraph"/>
              <w:ind w:left="0"/>
              <w:rPr>
                <w:sz w:val="24"/>
              </w:rPr>
            </w:pPr>
          </w:p>
        </w:tc>
        <w:tc>
          <w:tcPr>
            <w:tcW w:w="1800" w:type="dxa"/>
            <w:shd w:val="clear" w:color="auto" w:fill="B3C5E6"/>
          </w:tcPr>
          <w:p w14:paraId="4F7F565F" w14:textId="77777777" w:rsidR="003A0DD3" w:rsidRDefault="003A0DD3" w:rsidP="005F47CA">
            <w:pPr>
              <w:pStyle w:val="TableParagraph"/>
              <w:rPr>
                <w:sz w:val="24"/>
              </w:rPr>
            </w:pPr>
            <w:r>
              <w:rPr>
                <w:sz w:val="24"/>
              </w:rPr>
              <w:t>Văn</w:t>
            </w:r>
            <w:r>
              <w:rPr>
                <w:spacing w:val="-1"/>
                <w:sz w:val="24"/>
              </w:rPr>
              <w:t xml:space="preserve"> </w:t>
            </w:r>
            <w:r>
              <w:rPr>
                <w:sz w:val="24"/>
              </w:rPr>
              <w:t>bản</w:t>
            </w:r>
          </w:p>
        </w:tc>
        <w:tc>
          <w:tcPr>
            <w:tcW w:w="1132" w:type="dxa"/>
            <w:shd w:val="clear" w:color="auto" w:fill="B3C5E6"/>
          </w:tcPr>
          <w:p w14:paraId="63215CD1" w14:textId="77777777" w:rsidR="003A0DD3" w:rsidRDefault="003A0DD3" w:rsidP="005F47CA">
            <w:pPr>
              <w:pStyle w:val="TableParagraph"/>
              <w:ind w:left="0"/>
              <w:rPr>
                <w:sz w:val="24"/>
              </w:rPr>
            </w:pPr>
          </w:p>
        </w:tc>
      </w:tr>
      <w:tr w:rsidR="003A0DD3" w14:paraId="1B9D72DC" w14:textId="77777777" w:rsidTr="005F47CA">
        <w:trPr>
          <w:trHeight w:val="651"/>
        </w:trPr>
        <w:tc>
          <w:tcPr>
            <w:tcW w:w="1648" w:type="dxa"/>
          </w:tcPr>
          <w:p w14:paraId="2480F72F" w14:textId="77777777" w:rsidR="003A0DD3" w:rsidRDefault="003A0DD3" w:rsidP="005F47CA">
            <w:pPr>
              <w:pStyle w:val="TableParagraph"/>
              <w:spacing w:line="256" w:lineRule="exact"/>
              <w:rPr>
                <w:sz w:val="24"/>
                <w:lang w:val="en-US"/>
              </w:rPr>
            </w:pPr>
            <w:r w:rsidRPr="00B4300E">
              <w:rPr>
                <w:sz w:val="24"/>
              </w:rPr>
              <w:t>Group</w:t>
            </w:r>
          </w:p>
          <w:p w14:paraId="02979846" w14:textId="77777777" w:rsidR="003A0DD3" w:rsidRDefault="003A0DD3" w:rsidP="005F47CA">
            <w:pPr>
              <w:pStyle w:val="TableParagraph"/>
              <w:spacing w:line="256" w:lineRule="exact"/>
              <w:rPr>
                <w:sz w:val="24"/>
              </w:rPr>
            </w:pPr>
            <w:r w:rsidRPr="00B4300E">
              <w:rPr>
                <w:sz w:val="24"/>
              </w:rPr>
              <w:t>Description</w:t>
            </w:r>
          </w:p>
        </w:tc>
        <w:tc>
          <w:tcPr>
            <w:tcW w:w="1710" w:type="dxa"/>
          </w:tcPr>
          <w:p w14:paraId="0CB972E0" w14:textId="77777777" w:rsidR="003A0DD3" w:rsidRDefault="003A0DD3" w:rsidP="005F47CA">
            <w:pPr>
              <w:pStyle w:val="TableParagraph"/>
              <w:spacing w:line="256" w:lineRule="exact"/>
              <w:rPr>
                <w:sz w:val="24"/>
              </w:rPr>
            </w:pPr>
            <w:r w:rsidRPr="00EF0EB1">
              <w:rPr>
                <w:sz w:val="24"/>
              </w:rPr>
              <w:t>nvarchar(</w:t>
            </w:r>
            <w:r>
              <w:rPr>
                <w:sz w:val="24"/>
                <w:lang w:val="en-US"/>
              </w:rPr>
              <w:t>255</w:t>
            </w:r>
            <w:r w:rsidRPr="00EF0EB1">
              <w:rPr>
                <w:sz w:val="24"/>
              </w:rPr>
              <w:t>)</w:t>
            </w:r>
          </w:p>
        </w:tc>
        <w:tc>
          <w:tcPr>
            <w:tcW w:w="1080" w:type="dxa"/>
          </w:tcPr>
          <w:p w14:paraId="4178ACC1" w14:textId="77777777" w:rsidR="003A0DD3" w:rsidRDefault="003A0DD3" w:rsidP="005F47CA">
            <w:pPr>
              <w:pStyle w:val="TableParagraph"/>
              <w:ind w:left="0"/>
              <w:rPr>
                <w:sz w:val="20"/>
              </w:rPr>
            </w:pPr>
          </w:p>
        </w:tc>
        <w:tc>
          <w:tcPr>
            <w:tcW w:w="2070" w:type="dxa"/>
          </w:tcPr>
          <w:p w14:paraId="4D884D7B" w14:textId="77777777" w:rsidR="003A0DD3" w:rsidRDefault="003A0DD3" w:rsidP="005F47CA">
            <w:pPr>
              <w:pStyle w:val="TableParagraph"/>
              <w:ind w:left="0"/>
              <w:rPr>
                <w:sz w:val="20"/>
              </w:rPr>
            </w:pPr>
          </w:p>
        </w:tc>
        <w:tc>
          <w:tcPr>
            <w:tcW w:w="1800" w:type="dxa"/>
          </w:tcPr>
          <w:p w14:paraId="01114F63" w14:textId="77777777" w:rsidR="003A0DD3" w:rsidRPr="00811C32" w:rsidRDefault="003A0DD3" w:rsidP="005F47CA">
            <w:pPr>
              <w:pStyle w:val="TableParagraph"/>
              <w:spacing w:line="256" w:lineRule="exact"/>
              <w:rPr>
                <w:sz w:val="24"/>
                <w:lang w:val="en-US"/>
              </w:rPr>
            </w:pPr>
            <w:r>
              <w:rPr>
                <w:sz w:val="24"/>
              </w:rPr>
              <w:t>Văn</w:t>
            </w:r>
            <w:r>
              <w:rPr>
                <w:spacing w:val="-1"/>
                <w:sz w:val="24"/>
              </w:rPr>
              <w:t xml:space="preserve"> </w:t>
            </w:r>
            <w:r>
              <w:rPr>
                <w:sz w:val="24"/>
              </w:rPr>
              <w:t>bản</w:t>
            </w:r>
          </w:p>
        </w:tc>
        <w:tc>
          <w:tcPr>
            <w:tcW w:w="1132" w:type="dxa"/>
          </w:tcPr>
          <w:p w14:paraId="101F4B6E" w14:textId="77777777" w:rsidR="003A0DD3" w:rsidRDefault="003A0DD3" w:rsidP="005F47CA">
            <w:pPr>
              <w:pStyle w:val="TableParagraph"/>
              <w:ind w:left="0"/>
              <w:rPr>
                <w:sz w:val="20"/>
              </w:rPr>
            </w:pPr>
          </w:p>
        </w:tc>
      </w:tr>
      <w:tr w:rsidR="003A0DD3" w14:paraId="275AE4EA" w14:textId="77777777" w:rsidTr="005F47CA">
        <w:trPr>
          <w:trHeight w:val="327"/>
        </w:trPr>
        <w:tc>
          <w:tcPr>
            <w:tcW w:w="1648" w:type="dxa"/>
            <w:shd w:val="clear" w:color="auto" w:fill="FFFFFF" w:themeFill="background1"/>
          </w:tcPr>
          <w:p w14:paraId="024C343C" w14:textId="77777777" w:rsidR="003A0DD3" w:rsidRPr="00811C32" w:rsidRDefault="003A0DD3" w:rsidP="005F47CA">
            <w:pPr>
              <w:pStyle w:val="TableParagraph"/>
              <w:spacing w:line="270" w:lineRule="atLeast"/>
              <w:ind w:right="198"/>
              <w:rPr>
                <w:spacing w:val="-1"/>
                <w:sz w:val="24"/>
              </w:rPr>
            </w:pPr>
            <w:r w:rsidRPr="00E31E37">
              <w:rPr>
                <w:sz w:val="24"/>
              </w:rPr>
              <w:t>UpdateTime</w:t>
            </w:r>
          </w:p>
        </w:tc>
        <w:tc>
          <w:tcPr>
            <w:tcW w:w="1710" w:type="dxa"/>
            <w:shd w:val="clear" w:color="auto" w:fill="FFFFFF" w:themeFill="background1"/>
          </w:tcPr>
          <w:p w14:paraId="407C9682" w14:textId="77777777" w:rsidR="003A0DD3" w:rsidRPr="00811C32" w:rsidRDefault="003A0DD3" w:rsidP="005F47CA">
            <w:pPr>
              <w:pStyle w:val="TableParagraph"/>
              <w:rPr>
                <w:sz w:val="24"/>
              </w:rPr>
            </w:pPr>
            <w:r w:rsidRPr="00EF0EB1">
              <w:rPr>
                <w:sz w:val="24"/>
              </w:rPr>
              <w:t>datetime</w:t>
            </w:r>
          </w:p>
        </w:tc>
        <w:tc>
          <w:tcPr>
            <w:tcW w:w="1080" w:type="dxa"/>
            <w:shd w:val="clear" w:color="auto" w:fill="FFFFFF" w:themeFill="background1"/>
          </w:tcPr>
          <w:p w14:paraId="06A6DDF9" w14:textId="77777777" w:rsidR="003A0DD3" w:rsidRDefault="003A0DD3" w:rsidP="005F47CA">
            <w:pPr>
              <w:pStyle w:val="TableParagraph"/>
              <w:ind w:left="0"/>
              <w:rPr>
                <w:sz w:val="24"/>
              </w:rPr>
            </w:pPr>
          </w:p>
        </w:tc>
        <w:tc>
          <w:tcPr>
            <w:tcW w:w="2070" w:type="dxa"/>
            <w:shd w:val="clear" w:color="auto" w:fill="FFFFFF" w:themeFill="background1"/>
          </w:tcPr>
          <w:p w14:paraId="4A9E58FF" w14:textId="77777777" w:rsidR="003A0DD3" w:rsidRDefault="003A0DD3" w:rsidP="005F47CA">
            <w:pPr>
              <w:pStyle w:val="TableParagraph"/>
              <w:ind w:left="0"/>
              <w:rPr>
                <w:sz w:val="24"/>
              </w:rPr>
            </w:pPr>
          </w:p>
        </w:tc>
        <w:tc>
          <w:tcPr>
            <w:tcW w:w="1800" w:type="dxa"/>
            <w:shd w:val="clear" w:color="auto" w:fill="FFFFFF" w:themeFill="background1"/>
          </w:tcPr>
          <w:p w14:paraId="37C909AD" w14:textId="77777777" w:rsidR="003A0DD3" w:rsidRDefault="003A0DD3" w:rsidP="005F47CA">
            <w:pPr>
              <w:pStyle w:val="TableParagraph"/>
              <w:rPr>
                <w:sz w:val="24"/>
                <w:lang w:val="en-US"/>
              </w:rPr>
            </w:pPr>
            <w:r>
              <w:rPr>
                <w:sz w:val="24"/>
              </w:rPr>
              <w:t>Ngày</w:t>
            </w:r>
            <w:r>
              <w:rPr>
                <w:spacing w:val="-1"/>
                <w:sz w:val="24"/>
              </w:rPr>
              <w:t xml:space="preserve"> </w:t>
            </w:r>
            <w:r>
              <w:rPr>
                <w:sz w:val="24"/>
              </w:rPr>
              <w:t>tháng</w:t>
            </w:r>
            <w:r>
              <w:rPr>
                <w:spacing w:val="-2"/>
                <w:sz w:val="24"/>
              </w:rPr>
              <w:t xml:space="preserve"> </w:t>
            </w:r>
            <w:r>
              <w:rPr>
                <w:sz w:val="24"/>
              </w:rPr>
              <w:t>năm</w:t>
            </w:r>
          </w:p>
        </w:tc>
        <w:tc>
          <w:tcPr>
            <w:tcW w:w="1132" w:type="dxa"/>
            <w:shd w:val="clear" w:color="auto" w:fill="FFFFFF" w:themeFill="background1"/>
          </w:tcPr>
          <w:p w14:paraId="3684FFED" w14:textId="77777777" w:rsidR="003A0DD3" w:rsidRDefault="003A0DD3" w:rsidP="005F47CA">
            <w:pPr>
              <w:pStyle w:val="TableParagraph"/>
              <w:spacing w:line="270" w:lineRule="atLeast"/>
              <w:ind w:right="207"/>
              <w:rPr>
                <w:sz w:val="24"/>
              </w:rPr>
            </w:pPr>
          </w:p>
        </w:tc>
      </w:tr>
      <w:tr w:rsidR="003A0DD3" w14:paraId="68CAAFED" w14:textId="77777777" w:rsidTr="005F47CA">
        <w:trPr>
          <w:trHeight w:val="327"/>
        </w:trPr>
        <w:tc>
          <w:tcPr>
            <w:tcW w:w="1648" w:type="dxa"/>
            <w:shd w:val="clear" w:color="auto" w:fill="B3C5E6"/>
          </w:tcPr>
          <w:p w14:paraId="650CB93A" w14:textId="77777777" w:rsidR="003A0DD3" w:rsidRPr="00811C32" w:rsidRDefault="003A0DD3" w:rsidP="005F47CA">
            <w:pPr>
              <w:pStyle w:val="TableParagraph"/>
              <w:spacing w:line="270" w:lineRule="atLeast"/>
              <w:ind w:right="198"/>
              <w:rPr>
                <w:spacing w:val="-1"/>
                <w:sz w:val="24"/>
              </w:rPr>
            </w:pPr>
            <w:r w:rsidRPr="00EF0EB1">
              <w:rPr>
                <w:sz w:val="24"/>
              </w:rPr>
              <w:t>UpdateBy</w:t>
            </w:r>
          </w:p>
        </w:tc>
        <w:tc>
          <w:tcPr>
            <w:tcW w:w="1710" w:type="dxa"/>
            <w:shd w:val="clear" w:color="auto" w:fill="B3C5E6"/>
          </w:tcPr>
          <w:p w14:paraId="342AC634" w14:textId="77777777" w:rsidR="003A0DD3" w:rsidRPr="00811C32" w:rsidRDefault="003A0DD3" w:rsidP="005F47CA">
            <w:pPr>
              <w:pStyle w:val="TableParagraph"/>
              <w:rPr>
                <w:sz w:val="24"/>
              </w:rPr>
            </w:pPr>
            <w:r w:rsidRPr="00EF0EB1">
              <w:rPr>
                <w:sz w:val="24"/>
              </w:rPr>
              <w:t>nvarchar(50)</w:t>
            </w:r>
          </w:p>
        </w:tc>
        <w:tc>
          <w:tcPr>
            <w:tcW w:w="1080" w:type="dxa"/>
            <w:shd w:val="clear" w:color="auto" w:fill="B3C5E6"/>
          </w:tcPr>
          <w:p w14:paraId="68029473" w14:textId="77777777" w:rsidR="003A0DD3" w:rsidRDefault="003A0DD3" w:rsidP="005F47CA">
            <w:pPr>
              <w:pStyle w:val="TableParagraph"/>
              <w:ind w:left="0"/>
              <w:rPr>
                <w:sz w:val="24"/>
              </w:rPr>
            </w:pPr>
          </w:p>
        </w:tc>
        <w:tc>
          <w:tcPr>
            <w:tcW w:w="2070" w:type="dxa"/>
            <w:shd w:val="clear" w:color="auto" w:fill="B3C5E6"/>
          </w:tcPr>
          <w:p w14:paraId="4605FEA2" w14:textId="77777777" w:rsidR="003A0DD3" w:rsidRDefault="003A0DD3" w:rsidP="005F47CA">
            <w:pPr>
              <w:pStyle w:val="TableParagraph"/>
              <w:ind w:left="0"/>
              <w:rPr>
                <w:sz w:val="24"/>
              </w:rPr>
            </w:pPr>
          </w:p>
        </w:tc>
        <w:tc>
          <w:tcPr>
            <w:tcW w:w="1800" w:type="dxa"/>
            <w:shd w:val="clear" w:color="auto" w:fill="B3C5E6"/>
          </w:tcPr>
          <w:p w14:paraId="6F06542E" w14:textId="77777777" w:rsidR="003A0DD3" w:rsidRDefault="003A0DD3" w:rsidP="005F47CA">
            <w:pPr>
              <w:pStyle w:val="TableParagraph"/>
              <w:rPr>
                <w:sz w:val="24"/>
                <w:lang w:val="en-US"/>
              </w:rPr>
            </w:pPr>
            <w:r>
              <w:rPr>
                <w:sz w:val="24"/>
                <w:lang w:val="en-US"/>
              </w:rPr>
              <w:t xml:space="preserve">Văn </w:t>
            </w:r>
            <w:proofErr w:type="spellStart"/>
            <w:r>
              <w:rPr>
                <w:sz w:val="24"/>
                <w:lang w:val="en-US"/>
              </w:rPr>
              <w:t>bản</w:t>
            </w:r>
            <w:proofErr w:type="spellEnd"/>
          </w:p>
        </w:tc>
        <w:tc>
          <w:tcPr>
            <w:tcW w:w="1132" w:type="dxa"/>
            <w:shd w:val="clear" w:color="auto" w:fill="B3C5E6"/>
          </w:tcPr>
          <w:p w14:paraId="60D865EA" w14:textId="77777777" w:rsidR="003A0DD3" w:rsidRDefault="003A0DD3" w:rsidP="005F47CA">
            <w:pPr>
              <w:pStyle w:val="TableParagraph"/>
              <w:spacing w:line="270" w:lineRule="atLeast"/>
              <w:ind w:right="207"/>
              <w:rPr>
                <w:sz w:val="24"/>
              </w:rPr>
            </w:pPr>
          </w:p>
        </w:tc>
      </w:tr>
    </w:tbl>
    <w:p w14:paraId="42CC02D8" w14:textId="77777777" w:rsidR="003A0DD3" w:rsidRPr="00B4300E" w:rsidRDefault="003A0DD3" w:rsidP="003A0DD3">
      <w:pPr>
        <w:ind w:firstLine="720"/>
        <w:rPr>
          <w:sz w:val="24"/>
          <w:lang w:val="en-US"/>
        </w:rPr>
      </w:pPr>
    </w:p>
    <w:p w14:paraId="2795F9F4" w14:textId="77777777" w:rsidR="003A0DD3" w:rsidRDefault="003A0DD3" w:rsidP="003A0DD3">
      <w:pPr>
        <w:rPr>
          <w:sz w:val="24"/>
        </w:rPr>
      </w:pPr>
    </w:p>
    <w:p w14:paraId="3FA2C52E" w14:textId="77777777" w:rsidR="003A0DD3" w:rsidRDefault="003A0DD3" w:rsidP="003A0DD3">
      <w:pPr>
        <w:spacing w:before="89" w:after="58"/>
        <w:ind w:left="424"/>
        <w:rPr>
          <w:i/>
          <w:sz w:val="26"/>
        </w:rPr>
      </w:pPr>
      <w:r>
        <w:rPr>
          <w:i/>
          <w:sz w:val="26"/>
        </w:rPr>
        <w:t>Đặc</w:t>
      </w:r>
      <w:r>
        <w:rPr>
          <w:i/>
          <w:spacing w:val="-2"/>
          <w:sz w:val="26"/>
        </w:rPr>
        <w:t xml:space="preserve"> </w:t>
      </w:r>
      <w:r>
        <w:rPr>
          <w:i/>
          <w:sz w:val="26"/>
        </w:rPr>
        <w:t>tả</w:t>
      </w:r>
      <w:r>
        <w:rPr>
          <w:i/>
          <w:spacing w:val="-1"/>
          <w:sz w:val="26"/>
        </w:rPr>
        <w:t xml:space="preserve"> </w:t>
      </w:r>
      <w:r>
        <w:rPr>
          <w:i/>
          <w:sz w:val="26"/>
        </w:rPr>
        <w:t>dữ</w:t>
      </w:r>
      <w:r>
        <w:rPr>
          <w:i/>
          <w:spacing w:val="-3"/>
          <w:sz w:val="26"/>
        </w:rPr>
        <w:t xml:space="preserve"> </w:t>
      </w:r>
      <w:r>
        <w:rPr>
          <w:i/>
          <w:sz w:val="26"/>
        </w:rPr>
        <w:t>dữ</w:t>
      </w:r>
      <w:r>
        <w:rPr>
          <w:i/>
          <w:spacing w:val="-1"/>
          <w:sz w:val="26"/>
        </w:rPr>
        <w:t xml:space="preserve"> </w:t>
      </w:r>
      <w:r>
        <w:rPr>
          <w:i/>
          <w:sz w:val="26"/>
        </w:rPr>
        <w:t>liệu</w:t>
      </w:r>
      <w:r>
        <w:rPr>
          <w:i/>
          <w:spacing w:val="-3"/>
          <w:sz w:val="26"/>
        </w:rPr>
        <w:t xml:space="preserve"> </w:t>
      </w:r>
      <w:r>
        <w:rPr>
          <w:i/>
          <w:sz w:val="26"/>
        </w:rPr>
        <w:t>cho</w:t>
      </w:r>
      <w:r>
        <w:rPr>
          <w:i/>
          <w:spacing w:val="-3"/>
          <w:sz w:val="26"/>
        </w:rPr>
        <w:t xml:space="preserve"> </w:t>
      </w:r>
      <w:r>
        <w:rPr>
          <w:i/>
          <w:sz w:val="26"/>
        </w:rPr>
        <w:t>bảng</w:t>
      </w:r>
      <w:r>
        <w:rPr>
          <w:i/>
          <w:sz w:val="26"/>
          <w:lang w:val="en-US"/>
        </w:rPr>
        <w:t xml:space="preserve"> </w:t>
      </w:r>
      <w:proofErr w:type="spellStart"/>
      <w:r>
        <w:rPr>
          <w:sz w:val="24"/>
          <w:lang w:val="en-US"/>
        </w:rPr>
        <w:t>FunctionManagement</w:t>
      </w:r>
      <w:proofErr w:type="spellEnd"/>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8"/>
        <w:gridCol w:w="1710"/>
        <w:gridCol w:w="1080"/>
        <w:gridCol w:w="1980"/>
        <w:gridCol w:w="1800"/>
        <w:gridCol w:w="1132"/>
      </w:tblGrid>
      <w:tr w:rsidR="003A0DD3" w14:paraId="5E91AFB0" w14:textId="77777777" w:rsidTr="005F47CA">
        <w:trPr>
          <w:trHeight w:val="552"/>
        </w:trPr>
        <w:tc>
          <w:tcPr>
            <w:tcW w:w="1738" w:type="dxa"/>
            <w:shd w:val="clear" w:color="auto" w:fill="4371C3"/>
          </w:tcPr>
          <w:p w14:paraId="627350BF"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710" w:type="dxa"/>
            <w:shd w:val="clear" w:color="auto" w:fill="4371C3"/>
          </w:tcPr>
          <w:p w14:paraId="7CEDA3D2"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080" w:type="dxa"/>
            <w:shd w:val="clear" w:color="auto" w:fill="4371C3"/>
          </w:tcPr>
          <w:p w14:paraId="43B2B9D5" w14:textId="77777777" w:rsidR="003A0DD3" w:rsidRDefault="003A0DD3" w:rsidP="005F47CA">
            <w:pPr>
              <w:pStyle w:val="TableParagraph"/>
              <w:spacing w:line="270" w:lineRule="atLeast"/>
              <w:ind w:right="384"/>
              <w:rPr>
                <w:sz w:val="24"/>
              </w:rPr>
            </w:pPr>
            <w:r>
              <w:rPr>
                <w:color w:val="FFFFFF"/>
                <w:sz w:val="24"/>
              </w:rPr>
              <w:t>Kích</w:t>
            </w:r>
            <w:r>
              <w:rPr>
                <w:color w:val="FFFFFF"/>
                <w:spacing w:val="1"/>
                <w:sz w:val="24"/>
              </w:rPr>
              <w:t xml:space="preserve"> </w:t>
            </w:r>
            <w:r>
              <w:rPr>
                <w:color w:val="FFFFFF"/>
                <w:spacing w:val="-1"/>
                <w:sz w:val="24"/>
              </w:rPr>
              <w:t>thước</w:t>
            </w:r>
          </w:p>
        </w:tc>
        <w:tc>
          <w:tcPr>
            <w:tcW w:w="1980" w:type="dxa"/>
            <w:shd w:val="clear" w:color="auto" w:fill="4371C3"/>
          </w:tcPr>
          <w:p w14:paraId="3A8FF4AD" w14:textId="77777777" w:rsidR="003A0DD3" w:rsidRDefault="003A0DD3" w:rsidP="005F47CA">
            <w:pPr>
              <w:pStyle w:val="TableParagraph"/>
              <w:spacing w:line="270" w:lineRule="atLeast"/>
              <w:ind w:right="550"/>
              <w:rPr>
                <w:sz w:val="24"/>
              </w:rPr>
            </w:pPr>
            <w:r>
              <w:rPr>
                <w:color w:val="FFFFFF"/>
                <w:sz w:val="24"/>
              </w:rPr>
              <w:t>Rằng</w:t>
            </w:r>
            <w:r>
              <w:rPr>
                <w:color w:val="FFFFFF"/>
                <w:spacing w:val="-14"/>
                <w:sz w:val="24"/>
              </w:rPr>
              <w:t xml:space="preserve"> </w:t>
            </w:r>
            <w:r>
              <w:rPr>
                <w:color w:val="FFFFFF"/>
                <w:sz w:val="24"/>
              </w:rPr>
              <w:t>buộc</w:t>
            </w:r>
            <w:r>
              <w:rPr>
                <w:color w:val="FFFFFF"/>
                <w:spacing w:val="-57"/>
                <w:sz w:val="24"/>
              </w:rPr>
              <w:t xml:space="preserve"> </w:t>
            </w:r>
            <w:r>
              <w:rPr>
                <w:color w:val="FFFFFF"/>
                <w:sz w:val="24"/>
              </w:rPr>
              <w:t>toàn</w:t>
            </w:r>
            <w:r>
              <w:rPr>
                <w:color w:val="FFFFFF"/>
                <w:spacing w:val="-1"/>
                <w:sz w:val="24"/>
              </w:rPr>
              <w:t xml:space="preserve"> </w:t>
            </w:r>
            <w:r>
              <w:rPr>
                <w:color w:val="FFFFFF"/>
                <w:sz w:val="24"/>
              </w:rPr>
              <w:t>vẹn</w:t>
            </w:r>
          </w:p>
        </w:tc>
        <w:tc>
          <w:tcPr>
            <w:tcW w:w="1800" w:type="dxa"/>
            <w:shd w:val="clear" w:color="auto" w:fill="4371C3"/>
          </w:tcPr>
          <w:p w14:paraId="3FAA5196"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132" w:type="dxa"/>
            <w:shd w:val="clear" w:color="auto" w:fill="4371C3"/>
          </w:tcPr>
          <w:p w14:paraId="0408BEF0" w14:textId="77777777" w:rsidR="003A0DD3" w:rsidRDefault="003A0DD3" w:rsidP="005F47CA">
            <w:pPr>
              <w:pStyle w:val="TableParagraph"/>
              <w:rPr>
                <w:sz w:val="24"/>
              </w:rPr>
            </w:pPr>
            <w:r>
              <w:rPr>
                <w:color w:val="FFFFFF"/>
                <w:sz w:val="24"/>
              </w:rPr>
              <w:t>Ghi</w:t>
            </w:r>
            <w:r>
              <w:rPr>
                <w:color w:val="FFFFFF"/>
                <w:spacing w:val="-1"/>
                <w:sz w:val="24"/>
              </w:rPr>
              <w:t xml:space="preserve"> </w:t>
            </w:r>
            <w:r>
              <w:rPr>
                <w:color w:val="FFFFFF"/>
                <w:sz w:val="24"/>
              </w:rPr>
              <w:t>chú</w:t>
            </w:r>
          </w:p>
        </w:tc>
      </w:tr>
      <w:tr w:rsidR="003A0DD3" w14:paraId="509F394C" w14:textId="77777777" w:rsidTr="005F47CA">
        <w:trPr>
          <w:trHeight w:val="552"/>
        </w:trPr>
        <w:tc>
          <w:tcPr>
            <w:tcW w:w="1738" w:type="dxa"/>
          </w:tcPr>
          <w:p w14:paraId="160DDD1D" w14:textId="77777777" w:rsidR="003A0DD3" w:rsidRDefault="003A0DD3" w:rsidP="005F47CA">
            <w:pPr>
              <w:pStyle w:val="TableParagraph"/>
              <w:spacing w:line="270" w:lineRule="atLeast"/>
              <w:ind w:right="143"/>
              <w:rPr>
                <w:b/>
                <w:sz w:val="24"/>
              </w:rPr>
            </w:pPr>
            <w:r w:rsidRPr="00B4300E">
              <w:rPr>
                <w:b/>
                <w:spacing w:val="-1"/>
                <w:sz w:val="24"/>
                <w:u w:val="single"/>
              </w:rPr>
              <w:t>FunctionID</w:t>
            </w:r>
          </w:p>
        </w:tc>
        <w:tc>
          <w:tcPr>
            <w:tcW w:w="1710" w:type="dxa"/>
          </w:tcPr>
          <w:p w14:paraId="2CE863C6" w14:textId="77777777" w:rsidR="003A0DD3" w:rsidRDefault="003A0DD3" w:rsidP="005F47CA">
            <w:pPr>
              <w:pStyle w:val="TableParagraph"/>
              <w:rPr>
                <w:sz w:val="24"/>
              </w:rPr>
            </w:pPr>
            <w:r w:rsidRPr="00EF0EB1">
              <w:rPr>
                <w:sz w:val="24"/>
              </w:rPr>
              <w:t>nvarchar(50)</w:t>
            </w:r>
          </w:p>
        </w:tc>
        <w:tc>
          <w:tcPr>
            <w:tcW w:w="1080" w:type="dxa"/>
          </w:tcPr>
          <w:p w14:paraId="6A486C48" w14:textId="77777777" w:rsidR="003A0DD3" w:rsidRDefault="003A0DD3" w:rsidP="005F47CA">
            <w:pPr>
              <w:pStyle w:val="TableParagraph"/>
              <w:ind w:left="0"/>
              <w:rPr>
                <w:sz w:val="24"/>
              </w:rPr>
            </w:pPr>
          </w:p>
        </w:tc>
        <w:tc>
          <w:tcPr>
            <w:tcW w:w="1980" w:type="dxa"/>
          </w:tcPr>
          <w:p w14:paraId="776EFFB0" w14:textId="77777777" w:rsidR="003A0DD3" w:rsidRDefault="003A0DD3" w:rsidP="005F47CA">
            <w:pPr>
              <w:pStyle w:val="TableParagraph"/>
              <w:rPr>
                <w:sz w:val="24"/>
              </w:rPr>
            </w:pPr>
            <w:r>
              <w:rPr>
                <w:sz w:val="24"/>
              </w:rPr>
              <w:t>Khóa</w:t>
            </w:r>
            <w:r>
              <w:rPr>
                <w:spacing w:val="-1"/>
                <w:sz w:val="24"/>
              </w:rPr>
              <w:t xml:space="preserve"> </w:t>
            </w:r>
            <w:r>
              <w:rPr>
                <w:sz w:val="24"/>
              </w:rPr>
              <w:t>chính</w:t>
            </w:r>
          </w:p>
        </w:tc>
        <w:tc>
          <w:tcPr>
            <w:tcW w:w="1800" w:type="dxa"/>
          </w:tcPr>
          <w:p w14:paraId="7853F49A" w14:textId="77777777" w:rsidR="003A0DD3" w:rsidRPr="00811C32" w:rsidRDefault="003A0DD3" w:rsidP="005F47CA">
            <w:pPr>
              <w:pStyle w:val="TableParagraph"/>
              <w:spacing w:line="270" w:lineRule="atLeast"/>
              <w:ind w:right="640"/>
              <w:rPr>
                <w:sz w:val="24"/>
                <w:lang w:val="en-US"/>
              </w:rPr>
            </w:pPr>
            <w:r>
              <w:rPr>
                <w:sz w:val="24"/>
                <w:lang w:val="en-US"/>
              </w:rPr>
              <w:t xml:space="preserve">Văn </w:t>
            </w:r>
            <w:proofErr w:type="spellStart"/>
            <w:r>
              <w:rPr>
                <w:sz w:val="24"/>
                <w:lang w:val="en-US"/>
              </w:rPr>
              <w:t>bản</w:t>
            </w:r>
            <w:proofErr w:type="spellEnd"/>
          </w:p>
        </w:tc>
        <w:tc>
          <w:tcPr>
            <w:tcW w:w="1132" w:type="dxa"/>
          </w:tcPr>
          <w:p w14:paraId="47DBA6EA" w14:textId="77777777" w:rsidR="003A0DD3" w:rsidRDefault="003A0DD3" w:rsidP="005F47CA">
            <w:pPr>
              <w:pStyle w:val="TableParagraph"/>
              <w:ind w:left="0"/>
              <w:rPr>
                <w:sz w:val="24"/>
              </w:rPr>
            </w:pPr>
          </w:p>
        </w:tc>
      </w:tr>
      <w:tr w:rsidR="003A0DD3" w14:paraId="10017C27" w14:textId="77777777" w:rsidTr="005F47CA">
        <w:trPr>
          <w:trHeight w:val="399"/>
        </w:trPr>
        <w:tc>
          <w:tcPr>
            <w:tcW w:w="1738" w:type="dxa"/>
            <w:shd w:val="clear" w:color="auto" w:fill="B3C5E6"/>
          </w:tcPr>
          <w:p w14:paraId="0765EDBB" w14:textId="77777777" w:rsidR="003A0DD3" w:rsidRDefault="003A0DD3" w:rsidP="005F47CA">
            <w:pPr>
              <w:pStyle w:val="TableParagraph"/>
              <w:spacing w:line="270" w:lineRule="atLeast"/>
              <w:ind w:right="198"/>
              <w:rPr>
                <w:sz w:val="24"/>
              </w:rPr>
            </w:pPr>
            <w:r w:rsidRPr="00B4300E">
              <w:rPr>
                <w:spacing w:val="-1"/>
                <w:sz w:val="24"/>
              </w:rPr>
              <w:t>FunctionName</w:t>
            </w:r>
          </w:p>
        </w:tc>
        <w:tc>
          <w:tcPr>
            <w:tcW w:w="1710" w:type="dxa"/>
            <w:shd w:val="clear" w:color="auto" w:fill="B3C5E6"/>
          </w:tcPr>
          <w:p w14:paraId="6C5DDF98" w14:textId="77777777" w:rsidR="003A0DD3" w:rsidRDefault="003A0DD3" w:rsidP="005F47CA">
            <w:pPr>
              <w:pStyle w:val="TableParagraph"/>
              <w:spacing w:line="270" w:lineRule="atLeast"/>
              <w:ind w:right="193"/>
              <w:rPr>
                <w:sz w:val="24"/>
              </w:rPr>
            </w:pPr>
            <w:r w:rsidRPr="00EF0EB1">
              <w:rPr>
                <w:sz w:val="24"/>
              </w:rPr>
              <w:t>nvarchar(</w:t>
            </w:r>
            <w:r>
              <w:rPr>
                <w:sz w:val="24"/>
                <w:lang w:val="en-US"/>
              </w:rPr>
              <w:t>255</w:t>
            </w:r>
            <w:r w:rsidRPr="00EF0EB1">
              <w:rPr>
                <w:sz w:val="24"/>
              </w:rPr>
              <w:t>)</w:t>
            </w:r>
          </w:p>
        </w:tc>
        <w:tc>
          <w:tcPr>
            <w:tcW w:w="1080" w:type="dxa"/>
            <w:shd w:val="clear" w:color="auto" w:fill="B3C5E6"/>
          </w:tcPr>
          <w:p w14:paraId="6857C10E" w14:textId="77777777" w:rsidR="003A0DD3" w:rsidRDefault="003A0DD3" w:rsidP="005F47CA">
            <w:pPr>
              <w:pStyle w:val="TableParagraph"/>
              <w:spacing w:line="270" w:lineRule="atLeast"/>
              <w:ind w:right="285"/>
              <w:rPr>
                <w:sz w:val="24"/>
              </w:rPr>
            </w:pPr>
          </w:p>
        </w:tc>
        <w:tc>
          <w:tcPr>
            <w:tcW w:w="1980" w:type="dxa"/>
            <w:shd w:val="clear" w:color="auto" w:fill="B3C5E6"/>
          </w:tcPr>
          <w:p w14:paraId="0996133A" w14:textId="77777777" w:rsidR="003A0DD3" w:rsidRDefault="003A0DD3" w:rsidP="005F47CA">
            <w:pPr>
              <w:pStyle w:val="TableParagraph"/>
              <w:ind w:left="0"/>
              <w:rPr>
                <w:sz w:val="24"/>
              </w:rPr>
            </w:pPr>
          </w:p>
        </w:tc>
        <w:tc>
          <w:tcPr>
            <w:tcW w:w="1800" w:type="dxa"/>
            <w:shd w:val="clear" w:color="auto" w:fill="B3C5E6"/>
          </w:tcPr>
          <w:p w14:paraId="5D6C4314" w14:textId="77777777" w:rsidR="003A0DD3" w:rsidRDefault="003A0DD3" w:rsidP="005F47CA">
            <w:pPr>
              <w:pStyle w:val="TableParagraph"/>
              <w:rPr>
                <w:sz w:val="24"/>
              </w:rPr>
            </w:pPr>
            <w:r>
              <w:rPr>
                <w:sz w:val="24"/>
              </w:rPr>
              <w:t>Văn</w:t>
            </w:r>
            <w:r>
              <w:rPr>
                <w:spacing w:val="-1"/>
                <w:sz w:val="24"/>
              </w:rPr>
              <w:t xml:space="preserve"> </w:t>
            </w:r>
            <w:r>
              <w:rPr>
                <w:sz w:val="24"/>
              </w:rPr>
              <w:t>bản</w:t>
            </w:r>
          </w:p>
        </w:tc>
        <w:tc>
          <w:tcPr>
            <w:tcW w:w="1132" w:type="dxa"/>
            <w:shd w:val="clear" w:color="auto" w:fill="B3C5E6"/>
          </w:tcPr>
          <w:p w14:paraId="1D563A26" w14:textId="77777777" w:rsidR="003A0DD3" w:rsidRDefault="003A0DD3" w:rsidP="005F47CA">
            <w:pPr>
              <w:pStyle w:val="TableParagraph"/>
              <w:ind w:left="0"/>
              <w:rPr>
                <w:sz w:val="24"/>
              </w:rPr>
            </w:pPr>
          </w:p>
        </w:tc>
      </w:tr>
    </w:tbl>
    <w:p w14:paraId="2404AE6D" w14:textId="77777777" w:rsidR="003A0DD3" w:rsidRDefault="003A0DD3" w:rsidP="003A0DD3">
      <w:pPr>
        <w:rPr>
          <w:sz w:val="24"/>
        </w:rPr>
      </w:pPr>
      <w:r>
        <w:rPr>
          <w:sz w:val="24"/>
        </w:rPr>
        <w:br w:type="textWrapping" w:clear="all"/>
      </w:r>
    </w:p>
    <w:p w14:paraId="15AA7D1F" w14:textId="488158DA" w:rsidR="003A0DD3" w:rsidRDefault="007F694D" w:rsidP="007F694D">
      <w:pPr>
        <w:spacing w:before="89" w:after="58"/>
        <w:rPr>
          <w:i/>
          <w:sz w:val="26"/>
        </w:rPr>
      </w:pPr>
      <w:r>
        <w:rPr>
          <w:i/>
          <w:sz w:val="26"/>
          <w:lang w:val="en-US"/>
        </w:rPr>
        <w:t xml:space="preserve">      </w:t>
      </w:r>
      <w:r w:rsidR="003A0DD3">
        <w:rPr>
          <w:i/>
          <w:sz w:val="26"/>
        </w:rPr>
        <w:t>Đặc</w:t>
      </w:r>
      <w:r w:rsidR="003A0DD3">
        <w:rPr>
          <w:i/>
          <w:spacing w:val="-2"/>
          <w:sz w:val="26"/>
        </w:rPr>
        <w:t xml:space="preserve"> </w:t>
      </w:r>
      <w:r w:rsidR="003A0DD3">
        <w:rPr>
          <w:i/>
          <w:sz w:val="26"/>
        </w:rPr>
        <w:t>tả</w:t>
      </w:r>
      <w:r w:rsidR="003A0DD3">
        <w:rPr>
          <w:i/>
          <w:spacing w:val="-1"/>
          <w:sz w:val="26"/>
        </w:rPr>
        <w:t xml:space="preserve"> </w:t>
      </w:r>
      <w:r w:rsidR="003A0DD3">
        <w:rPr>
          <w:i/>
          <w:sz w:val="26"/>
        </w:rPr>
        <w:t>dữ</w:t>
      </w:r>
      <w:r w:rsidR="003A0DD3">
        <w:rPr>
          <w:i/>
          <w:spacing w:val="-3"/>
          <w:sz w:val="26"/>
        </w:rPr>
        <w:t xml:space="preserve"> </w:t>
      </w:r>
      <w:r w:rsidR="003A0DD3">
        <w:rPr>
          <w:i/>
          <w:sz w:val="26"/>
        </w:rPr>
        <w:t>dữ</w:t>
      </w:r>
      <w:r w:rsidR="003A0DD3">
        <w:rPr>
          <w:i/>
          <w:spacing w:val="-1"/>
          <w:sz w:val="26"/>
        </w:rPr>
        <w:t xml:space="preserve"> </w:t>
      </w:r>
      <w:r w:rsidR="003A0DD3">
        <w:rPr>
          <w:i/>
          <w:sz w:val="26"/>
        </w:rPr>
        <w:t>liệu</w:t>
      </w:r>
      <w:r w:rsidR="003A0DD3">
        <w:rPr>
          <w:i/>
          <w:spacing w:val="-3"/>
          <w:sz w:val="26"/>
        </w:rPr>
        <w:t xml:space="preserve"> </w:t>
      </w:r>
      <w:r w:rsidR="003A0DD3">
        <w:rPr>
          <w:i/>
          <w:sz w:val="26"/>
        </w:rPr>
        <w:t>cho</w:t>
      </w:r>
      <w:r w:rsidR="003A0DD3">
        <w:rPr>
          <w:i/>
          <w:spacing w:val="-3"/>
          <w:sz w:val="26"/>
        </w:rPr>
        <w:t xml:space="preserve"> </w:t>
      </w:r>
      <w:r w:rsidR="003A0DD3">
        <w:rPr>
          <w:i/>
          <w:sz w:val="26"/>
        </w:rPr>
        <w:t>bảng</w:t>
      </w:r>
      <w:r w:rsidR="003A0DD3">
        <w:rPr>
          <w:i/>
          <w:sz w:val="26"/>
          <w:lang w:val="en-US"/>
        </w:rPr>
        <w:t xml:space="preserve"> </w:t>
      </w:r>
      <w:proofErr w:type="spellStart"/>
      <w:r w:rsidR="003A0DD3">
        <w:rPr>
          <w:sz w:val="24"/>
          <w:lang w:val="en-US"/>
        </w:rPr>
        <w:t>GroupFunction</w:t>
      </w:r>
      <w:proofErr w:type="spellEnd"/>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8"/>
        <w:gridCol w:w="1710"/>
        <w:gridCol w:w="1080"/>
        <w:gridCol w:w="2340"/>
        <w:gridCol w:w="1440"/>
        <w:gridCol w:w="1132"/>
      </w:tblGrid>
      <w:tr w:rsidR="003A0DD3" w14:paraId="113BC742" w14:textId="77777777" w:rsidTr="005F47CA">
        <w:trPr>
          <w:trHeight w:val="552"/>
        </w:trPr>
        <w:tc>
          <w:tcPr>
            <w:tcW w:w="1738" w:type="dxa"/>
            <w:shd w:val="clear" w:color="auto" w:fill="4371C3"/>
          </w:tcPr>
          <w:p w14:paraId="488EC376" w14:textId="77777777" w:rsidR="003A0DD3" w:rsidRDefault="003A0DD3" w:rsidP="005F47CA">
            <w:pPr>
              <w:pStyle w:val="TableParagraph"/>
              <w:rPr>
                <w:sz w:val="24"/>
              </w:rPr>
            </w:pPr>
            <w:r>
              <w:rPr>
                <w:color w:val="FFFFFF"/>
                <w:sz w:val="24"/>
              </w:rPr>
              <w:t>Tên</w:t>
            </w:r>
            <w:r>
              <w:rPr>
                <w:color w:val="FFFFFF"/>
                <w:spacing w:val="-1"/>
                <w:sz w:val="24"/>
              </w:rPr>
              <w:t xml:space="preserve"> </w:t>
            </w:r>
            <w:r>
              <w:rPr>
                <w:color w:val="FFFFFF"/>
                <w:sz w:val="24"/>
              </w:rPr>
              <w:t>trường</w:t>
            </w:r>
          </w:p>
        </w:tc>
        <w:tc>
          <w:tcPr>
            <w:tcW w:w="1710" w:type="dxa"/>
            <w:shd w:val="clear" w:color="auto" w:fill="4371C3"/>
          </w:tcPr>
          <w:p w14:paraId="27ED5E5C" w14:textId="77777777" w:rsidR="003A0DD3" w:rsidRDefault="003A0DD3" w:rsidP="005F47CA">
            <w:pPr>
              <w:pStyle w:val="TableParagraph"/>
              <w:rPr>
                <w:sz w:val="24"/>
              </w:rPr>
            </w:pPr>
            <w:r>
              <w:rPr>
                <w:color w:val="FFFFFF"/>
                <w:sz w:val="24"/>
              </w:rPr>
              <w:t>Kiểu</w:t>
            </w:r>
            <w:r>
              <w:rPr>
                <w:color w:val="FFFFFF"/>
                <w:spacing w:val="-1"/>
                <w:sz w:val="24"/>
              </w:rPr>
              <w:t xml:space="preserve"> </w:t>
            </w:r>
            <w:r>
              <w:rPr>
                <w:color w:val="FFFFFF"/>
                <w:sz w:val="24"/>
              </w:rPr>
              <w:t>dữ</w:t>
            </w:r>
            <w:r>
              <w:rPr>
                <w:color w:val="FFFFFF"/>
                <w:spacing w:val="-1"/>
                <w:sz w:val="24"/>
              </w:rPr>
              <w:t xml:space="preserve"> </w:t>
            </w:r>
            <w:r>
              <w:rPr>
                <w:color w:val="FFFFFF"/>
                <w:sz w:val="24"/>
              </w:rPr>
              <w:t>liệu</w:t>
            </w:r>
          </w:p>
        </w:tc>
        <w:tc>
          <w:tcPr>
            <w:tcW w:w="1080" w:type="dxa"/>
            <w:shd w:val="clear" w:color="auto" w:fill="4371C3"/>
          </w:tcPr>
          <w:p w14:paraId="5849B6C1" w14:textId="77777777" w:rsidR="003A0DD3" w:rsidRDefault="003A0DD3" w:rsidP="005F47CA">
            <w:pPr>
              <w:pStyle w:val="TableParagraph"/>
              <w:spacing w:line="270" w:lineRule="atLeast"/>
              <w:ind w:right="384"/>
              <w:rPr>
                <w:sz w:val="24"/>
              </w:rPr>
            </w:pPr>
            <w:r>
              <w:rPr>
                <w:color w:val="FFFFFF"/>
                <w:sz w:val="24"/>
              </w:rPr>
              <w:t>Kích</w:t>
            </w:r>
            <w:r>
              <w:rPr>
                <w:color w:val="FFFFFF"/>
                <w:spacing w:val="1"/>
                <w:sz w:val="24"/>
              </w:rPr>
              <w:t xml:space="preserve"> </w:t>
            </w:r>
            <w:r>
              <w:rPr>
                <w:color w:val="FFFFFF"/>
                <w:spacing w:val="-1"/>
                <w:sz w:val="24"/>
              </w:rPr>
              <w:t>thước</w:t>
            </w:r>
          </w:p>
        </w:tc>
        <w:tc>
          <w:tcPr>
            <w:tcW w:w="2340" w:type="dxa"/>
            <w:shd w:val="clear" w:color="auto" w:fill="4371C3"/>
          </w:tcPr>
          <w:p w14:paraId="1EF4E0F5" w14:textId="77777777" w:rsidR="003A0DD3" w:rsidRDefault="003A0DD3" w:rsidP="005F47CA">
            <w:pPr>
              <w:pStyle w:val="TableParagraph"/>
              <w:spacing w:line="270" w:lineRule="atLeast"/>
              <w:ind w:right="550"/>
              <w:rPr>
                <w:sz w:val="24"/>
              </w:rPr>
            </w:pPr>
            <w:r>
              <w:rPr>
                <w:color w:val="FFFFFF"/>
                <w:sz w:val="24"/>
              </w:rPr>
              <w:t>Rằng</w:t>
            </w:r>
            <w:r>
              <w:rPr>
                <w:color w:val="FFFFFF"/>
                <w:spacing w:val="-14"/>
                <w:sz w:val="24"/>
              </w:rPr>
              <w:t xml:space="preserve"> </w:t>
            </w:r>
            <w:r>
              <w:rPr>
                <w:color w:val="FFFFFF"/>
                <w:sz w:val="24"/>
              </w:rPr>
              <w:t>buộc</w:t>
            </w:r>
            <w:r>
              <w:rPr>
                <w:color w:val="FFFFFF"/>
                <w:spacing w:val="-57"/>
                <w:sz w:val="24"/>
              </w:rPr>
              <w:t xml:space="preserve"> </w:t>
            </w:r>
            <w:r>
              <w:rPr>
                <w:color w:val="FFFFFF"/>
                <w:spacing w:val="-57"/>
                <w:sz w:val="24"/>
                <w:lang w:val="en-US"/>
              </w:rPr>
              <w:t xml:space="preserve">             </w:t>
            </w:r>
            <w:r>
              <w:rPr>
                <w:color w:val="FFFFFF"/>
                <w:sz w:val="24"/>
              </w:rPr>
              <w:t>toàn</w:t>
            </w:r>
            <w:r>
              <w:rPr>
                <w:color w:val="FFFFFF"/>
                <w:spacing w:val="-1"/>
                <w:sz w:val="24"/>
              </w:rPr>
              <w:t xml:space="preserve"> </w:t>
            </w:r>
            <w:r>
              <w:rPr>
                <w:color w:val="FFFFFF"/>
                <w:sz w:val="24"/>
              </w:rPr>
              <w:t>vẹn</w:t>
            </w:r>
          </w:p>
        </w:tc>
        <w:tc>
          <w:tcPr>
            <w:tcW w:w="1440" w:type="dxa"/>
            <w:shd w:val="clear" w:color="auto" w:fill="4371C3"/>
          </w:tcPr>
          <w:p w14:paraId="3366DE7D" w14:textId="77777777" w:rsidR="003A0DD3" w:rsidRDefault="003A0DD3" w:rsidP="005F47CA">
            <w:pPr>
              <w:pStyle w:val="TableParagraph"/>
              <w:rPr>
                <w:sz w:val="24"/>
              </w:rPr>
            </w:pPr>
            <w:r>
              <w:rPr>
                <w:color w:val="FFFFFF"/>
                <w:sz w:val="24"/>
              </w:rPr>
              <w:t>Khuôn</w:t>
            </w:r>
            <w:r>
              <w:rPr>
                <w:color w:val="FFFFFF"/>
                <w:spacing w:val="-2"/>
                <w:sz w:val="24"/>
              </w:rPr>
              <w:t xml:space="preserve"> </w:t>
            </w:r>
            <w:r>
              <w:rPr>
                <w:color w:val="FFFFFF"/>
                <w:sz w:val="24"/>
              </w:rPr>
              <w:t>dạng</w:t>
            </w:r>
          </w:p>
        </w:tc>
        <w:tc>
          <w:tcPr>
            <w:tcW w:w="1132" w:type="dxa"/>
            <w:shd w:val="clear" w:color="auto" w:fill="4371C3"/>
          </w:tcPr>
          <w:p w14:paraId="0C721FD4" w14:textId="77777777" w:rsidR="003A0DD3" w:rsidRDefault="003A0DD3" w:rsidP="005F47CA">
            <w:pPr>
              <w:pStyle w:val="TableParagraph"/>
              <w:rPr>
                <w:sz w:val="24"/>
              </w:rPr>
            </w:pPr>
            <w:r>
              <w:rPr>
                <w:color w:val="FFFFFF"/>
                <w:sz w:val="24"/>
              </w:rPr>
              <w:t>Ghi</w:t>
            </w:r>
            <w:r>
              <w:rPr>
                <w:color w:val="FFFFFF"/>
                <w:spacing w:val="-1"/>
                <w:sz w:val="24"/>
              </w:rPr>
              <w:t xml:space="preserve"> </w:t>
            </w:r>
            <w:r>
              <w:rPr>
                <w:color w:val="FFFFFF"/>
                <w:sz w:val="24"/>
              </w:rPr>
              <w:t>chú</w:t>
            </w:r>
          </w:p>
        </w:tc>
      </w:tr>
      <w:tr w:rsidR="003A0DD3" w14:paraId="2B9BCDE0" w14:textId="77777777" w:rsidTr="005F47CA">
        <w:trPr>
          <w:trHeight w:val="651"/>
        </w:trPr>
        <w:tc>
          <w:tcPr>
            <w:tcW w:w="1738" w:type="dxa"/>
          </w:tcPr>
          <w:p w14:paraId="3D57EE24" w14:textId="77777777" w:rsidR="003A0DD3" w:rsidRDefault="003A0DD3" w:rsidP="005F47CA">
            <w:pPr>
              <w:pStyle w:val="TableParagraph"/>
              <w:spacing w:line="270" w:lineRule="atLeast"/>
              <w:ind w:right="143"/>
              <w:rPr>
                <w:b/>
                <w:sz w:val="24"/>
              </w:rPr>
            </w:pPr>
            <w:r w:rsidRPr="00B4300E">
              <w:rPr>
                <w:b/>
                <w:spacing w:val="-1"/>
                <w:sz w:val="24"/>
                <w:u w:val="single"/>
              </w:rPr>
              <w:t>GroupID</w:t>
            </w:r>
          </w:p>
        </w:tc>
        <w:tc>
          <w:tcPr>
            <w:tcW w:w="1710" w:type="dxa"/>
          </w:tcPr>
          <w:p w14:paraId="7157B9A3" w14:textId="77777777" w:rsidR="003A0DD3" w:rsidRDefault="003A0DD3" w:rsidP="005F47CA">
            <w:pPr>
              <w:pStyle w:val="TableParagraph"/>
              <w:rPr>
                <w:sz w:val="24"/>
              </w:rPr>
            </w:pPr>
            <w:r w:rsidRPr="00EF0EB1">
              <w:rPr>
                <w:sz w:val="24"/>
              </w:rPr>
              <w:t>nvarchar(50)</w:t>
            </w:r>
          </w:p>
        </w:tc>
        <w:tc>
          <w:tcPr>
            <w:tcW w:w="1080" w:type="dxa"/>
          </w:tcPr>
          <w:p w14:paraId="4D7984E5" w14:textId="77777777" w:rsidR="003A0DD3" w:rsidRDefault="003A0DD3" w:rsidP="005F47CA">
            <w:pPr>
              <w:pStyle w:val="TableParagraph"/>
              <w:ind w:left="0"/>
              <w:rPr>
                <w:sz w:val="24"/>
              </w:rPr>
            </w:pPr>
          </w:p>
        </w:tc>
        <w:tc>
          <w:tcPr>
            <w:tcW w:w="2340" w:type="dxa"/>
          </w:tcPr>
          <w:p w14:paraId="49EC2792" w14:textId="77777777" w:rsidR="003A0DD3" w:rsidRPr="00B4300E" w:rsidRDefault="003A0DD3" w:rsidP="005F47CA">
            <w:pPr>
              <w:pStyle w:val="TableParagraph"/>
              <w:rPr>
                <w:sz w:val="24"/>
                <w:lang w:val="en-US"/>
              </w:rPr>
            </w:pPr>
            <w:proofErr w:type="spellStart"/>
            <w:r>
              <w:rPr>
                <w:sz w:val="24"/>
                <w:lang w:val="en-US"/>
              </w:rPr>
              <w:t>Khóa</w:t>
            </w:r>
            <w:proofErr w:type="spellEnd"/>
            <w:r>
              <w:rPr>
                <w:sz w:val="24"/>
                <w:lang w:val="en-US"/>
              </w:rPr>
              <w:t xml:space="preserve"> </w:t>
            </w:r>
            <w:proofErr w:type="spellStart"/>
            <w:r>
              <w:rPr>
                <w:sz w:val="24"/>
                <w:lang w:val="en-US"/>
              </w:rPr>
              <w:t>tham</w:t>
            </w:r>
            <w:proofErr w:type="spellEnd"/>
            <w:r>
              <w:rPr>
                <w:sz w:val="24"/>
                <w:lang w:val="en-US"/>
              </w:rPr>
              <w:t xml:space="preserve"> </w:t>
            </w:r>
            <w:proofErr w:type="spellStart"/>
            <w:r>
              <w:rPr>
                <w:sz w:val="24"/>
                <w:lang w:val="en-US"/>
              </w:rPr>
              <w:t>chiếu</w:t>
            </w:r>
            <w:proofErr w:type="spellEnd"/>
            <w:r>
              <w:rPr>
                <w:sz w:val="24"/>
                <w:lang w:val="en-US"/>
              </w:rPr>
              <w:t xml:space="preserve"> </w:t>
            </w:r>
            <w:proofErr w:type="spellStart"/>
            <w:r>
              <w:rPr>
                <w:sz w:val="24"/>
                <w:lang w:val="en-US"/>
              </w:rPr>
              <w:t>từ</w:t>
            </w:r>
            <w:proofErr w:type="spellEnd"/>
            <w:r>
              <w:rPr>
                <w:sz w:val="24"/>
                <w:lang w:val="en-US"/>
              </w:rPr>
              <w:t xml:space="preserve"> </w:t>
            </w:r>
            <w:proofErr w:type="spellStart"/>
            <w:r>
              <w:rPr>
                <w:sz w:val="24"/>
                <w:lang w:val="en-US"/>
              </w:rPr>
              <w:t>bảng</w:t>
            </w:r>
            <w:proofErr w:type="spellEnd"/>
            <w:r>
              <w:rPr>
                <w:sz w:val="24"/>
                <w:lang w:val="en-US"/>
              </w:rPr>
              <w:t xml:space="preserve"> </w:t>
            </w:r>
            <w:proofErr w:type="spellStart"/>
            <w:r>
              <w:rPr>
                <w:sz w:val="24"/>
                <w:lang w:val="en-US"/>
              </w:rPr>
              <w:t>GroupManagement</w:t>
            </w:r>
            <w:proofErr w:type="spellEnd"/>
          </w:p>
        </w:tc>
        <w:tc>
          <w:tcPr>
            <w:tcW w:w="1440" w:type="dxa"/>
          </w:tcPr>
          <w:p w14:paraId="03B6F8D7" w14:textId="77777777" w:rsidR="003A0DD3" w:rsidRPr="00811C32" w:rsidRDefault="003A0DD3" w:rsidP="005F47CA">
            <w:pPr>
              <w:pStyle w:val="TableParagraph"/>
              <w:spacing w:line="270" w:lineRule="atLeast"/>
              <w:ind w:right="640"/>
              <w:rPr>
                <w:sz w:val="24"/>
                <w:lang w:val="en-US"/>
              </w:rPr>
            </w:pPr>
            <w:r>
              <w:rPr>
                <w:sz w:val="24"/>
                <w:lang w:val="en-US"/>
              </w:rPr>
              <w:t xml:space="preserve">Văn </w:t>
            </w:r>
            <w:proofErr w:type="spellStart"/>
            <w:r>
              <w:rPr>
                <w:sz w:val="24"/>
                <w:lang w:val="en-US"/>
              </w:rPr>
              <w:t>bản</w:t>
            </w:r>
            <w:proofErr w:type="spellEnd"/>
          </w:p>
        </w:tc>
        <w:tc>
          <w:tcPr>
            <w:tcW w:w="1132" w:type="dxa"/>
          </w:tcPr>
          <w:p w14:paraId="1D74F9B1" w14:textId="77777777" w:rsidR="003A0DD3" w:rsidRDefault="003A0DD3" w:rsidP="005F47CA">
            <w:pPr>
              <w:pStyle w:val="TableParagraph"/>
              <w:ind w:left="0"/>
              <w:rPr>
                <w:sz w:val="24"/>
              </w:rPr>
            </w:pPr>
          </w:p>
        </w:tc>
      </w:tr>
      <w:tr w:rsidR="003A0DD3" w14:paraId="698E4B48" w14:textId="77777777" w:rsidTr="005F47CA">
        <w:trPr>
          <w:trHeight w:val="399"/>
        </w:trPr>
        <w:tc>
          <w:tcPr>
            <w:tcW w:w="1738" w:type="dxa"/>
            <w:shd w:val="clear" w:color="auto" w:fill="B3C5E6"/>
          </w:tcPr>
          <w:p w14:paraId="1335C44C" w14:textId="77777777" w:rsidR="003A0DD3" w:rsidRDefault="003A0DD3" w:rsidP="005F47CA">
            <w:pPr>
              <w:pStyle w:val="TableParagraph"/>
              <w:spacing w:line="270" w:lineRule="atLeast"/>
              <w:ind w:right="198"/>
              <w:rPr>
                <w:sz w:val="24"/>
              </w:rPr>
            </w:pPr>
            <w:r w:rsidRPr="00B4300E">
              <w:rPr>
                <w:spacing w:val="-1"/>
                <w:sz w:val="24"/>
              </w:rPr>
              <w:t>FunctionID</w:t>
            </w:r>
          </w:p>
        </w:tc>
        <w:tc>
          <w:tcPr>
            <w:tcW w:w="1710" w:type="dxa"/>
            <w:shd w:val="clear" w:color="auto" w:fill="B3C5E6"/>
          </w:tcPr>
          <w:p w14:paraId="10B85AC0" w14:textId="77777777" w:rsidR="003A0DD3" w:rsidRDefault="003A0DD3" w:rsidP="005F47CA">
            <w:pPr>
              <w:pStyle w:val="TableParagraph"/>
              <w:spacing w:line="270" w:lineRule="atLeast"/>
              <w:ind w:right="193"/>
              <w:rPr>
                <w:sz w:val="24"/>
              </w:rPr>
            </w:pPr>
            <w:r w:rsidRPr="00EF0EB1">
              <w:rPr>
                <w:sz w:val="24"/>
              </w:rPr>
              <w:t>nvarchar(</w:t>
            </w:r>
            <w:r>
              <w:rPr>
                <w:sz w:val="24"/>
                <w:lang w:val="en-US"/>
              </w:rPr>
              <w:t>255</w:t>
            </w:r>
            <w:r w:rsidRPr="00EF0EB1">
              <w:rPr>
                <w:sz w:val="24"/>
              </w:rPr>
              <w:t>)</w:t>
            </w:r>
          </w:p>
        </w:tc>
        <w:tc>
          <w:tcPr>
            <w:tcW w:w="1080" w:type="dxa"/>
            <w:shd w:val="clear" w:color="auto" w:fill="B3C5E6"/>
          </w:tcPr>
          <w:p w14:paraId="0B7E21A3" w14:textId="77777777" w:rsidR="003A0DD3" w:rsidRDefault="003A0DD3" w:rsidP="005F47CA">
            <w:pPr>
              <w:pStyle w:val="TableParagraph"/>
              <w:spacing w:line="270" w:lineRule="atLeast"/>
              <w:ind w:right="285"/>
              <w:rPr>
                <w:sz w:val="24"/>
              </w:rPr>
            </w:pPr>
          </w:p>
        </w:tc>
        <w:tc>
          <w:tcPr>
            <w:tcW w:w="2340" w:type="dxa"/>
            <w:shd w:val="clear" w:color="auto" w:fill="B3C5E6"/>
          </w:tcPr>
          <w:p w14:paraId="00DD324D" w14:textId="77777777" w:rsidR="003A0DD3" w:rsidRPr="00B4300E" w:rsidRDefault="003A0DD3" w:rsidP="005F47CA">
            <w:pPr>
              <w:pStyle w:val="TableParagraph"/>
              <w:ind w:left="0"/>
              <w:rPr>
                <w:sz w:val="24"/>
                <w:lang w:val="en-US"/>
              </w:rPr>
            </w:pPr>
            <w:proofErr w:type="spellStart"/>
            <w:r>
              <w:rPr>
                <w:sz w:val="24"/>
                <w:lang w:val="en-US"/>
              </w:rPr>
              <w:t>Khóa</w:t>
            </w:r>
            <w:proofErr w:type="spellEnd"/>
            <w:r>
              <w:rPr>
                <w:sz w:val="24"/>
                <w:lang w:val="en-US"/>
              </w:rPr>
              <w:t xml:space="preserve"> </w:t>
            </w:r>
            <w:proofErr w:type="spellStart"/>
            <w:r>
              <w:rPr>
                <w:sz w:val="24"/>
                <w:lang w:val="en-US"/>
              </w:rPr>
              <w:t>tham</w:t>
            </w:r>
            <w:proofErr w:type="spellEnd"/>
            <w:r>
              <w:rPr>
                <w:sz w:val="24"/>
                <w:lang w:val="en-US"/>
              </w:rPr>
              <w:t xml:space="preserve"> </w:t>
            </w:r>
            <w:proofErr w:type="spellStart"/>
            <w:r>
              <w:rPr>
                <w:sz w:val="24"/>
                <w:lang w:val="en-US"/>
              </w:rPr>
              <w:t>chiều</w:t>
            </w:r>
            <w:proofErr w:type="spellEnd"/>
            <w:r>
              <w:rPr>
                <w:sz w:val="24"/>
                <w:lang w:val="en-US"/>
              </w:rPr>
              <w:t xml:space="preserve"> </w:t>
            </w:r>
            <w:proofErr w:type="spellStart"/>
            <w:r>
              <w:rPr>
                <w:sz w:val="24"/>
                <w:lang w:val="en-US"/>
              </w:rPr>
              <w:t>từ</w:t>
            </w:r>
            <w:proofErr w:type="spellEnd"/>
            <w:r>
              <w:rPr>
                <w:sz w:val="24"/>
                <w:lang w:val="en-US"/>
              </w:rPr>
              <w:t xml:space="preserve"> </w:t>
            </w:r>
            <w:proofErr w:type="spellStart"/>
            <w:r>
              <w:rPr>
                <w:sz w:val="24"/>
                <w:lang w:val="en-US"/>
              </w:rPr>
              <w:t>bảng</w:t>
            </w:r>
            <w:proofErr w:type="spellEnd"/>
            <w:r>
              <w:rPr>
                <w:sz w:val="24"/>
                <w:lang w:val="en-US"/>
              </w:rPr>
              <w:t xml:space="preserve"> </w:t>
            </w:r>
            <w:proofErr w:type="spellStart"/>
            <w:r>
              <w:rPr>
                <w:sz w:val="24"/>
                <w:lang w:val="en-US"/>
              </w:rPr>
              <w:t>FunctionManagement</w:t>
            </w:r>
            <w:proofErr w:type="spellEnd"/>
          </w:p>
        </w:tc>
        <w:tc>
          <w:tcPr>
            <w:tcW w:w="1440" w:type="dxa"/>
            <w:shd w:val="clear" w:color="auto" w:fill="B3C5E6"/>
          </w:tcPr>
          <w:p w14:paraId="40DF5D69" w14:textId="77777777" w:rsidR="003A0DD3" w:rsidRDefault="003A0DD3" w:rsidP="005F47CA">
            <w:pPr>
              <w:pStyle w:val="TableParagraph"/>
              <w:rPr>
                <w:sz w:val="24"/>
              </w:rPr>
            </w:pPr>
            <w:r>
              <w:rPr>
                <w:sz w:val="24"/>
              </w:rPr>
              <w:t>Văn</w:t>
            </w:r>
            <w:r>
              <w:rPr>
                <w:spacing w:val="-1"/>
                <w:sz w:val="24"/>
              </w:rPr>
              <w:t xml:space="preserve"> </w:t>
            </w:r>
            <w:r>
              <w:rPr>
                <w:sz w:val="24"/>
              </w:rPr>
              <w:t>bản</w:t>
            </w:r>
          </w:p>
        </w:tc>
        <w:tc>
          <w:tcPr>
            <w:tcW w:w="1132" w:type="dxa"/>
            <w:shd w:val="clear" w:color="auto" w:fill="B3C5E6"/>
          </w:tcPr>
          <w:p w14:paraId="540F49C7" w14:textId="77777777" w:rsidR="003A0DD3" w:rsidRDefault="003A0DD3" w:rsidP="005F47CA">
            <w:pPr>
              <w:pStyle w:val="TableParagraph"/>
              <w:ind w:left="0"/>
              <w:rPr>
                <w:sz w:val="24"/>
              </w:rPr>
            </w:pPr>
          </w:p>
        </w:tc>
      </w:tr>
      <w:tr w:rsidR="003A0DD3" w14:paraId="3B25513B" w14:textId="77777777" w:rsidTr="005F47CA">
        <w:trPr>
          <w:trHeight w:val="399"/>
        </w:trPr>
        <w:tc>
          <w:tcPr>
            <w:tcW w:w="1738" w:type="dxa"/>
            <w:shd w:val="clear" w:color="auto" w:fill="FFFFFF" w:themeFill="background1"/>
          </w:tcPr>
          <w:p w14:paraId="12EAE9E4" w14:textId="77777777" w:rsidR="003A0DD3" w:rsidRPr="00B4300E" w:rsidRDefault="003A0DD3" w:rsidP="005F47CA">
            <w:pPr>
              <w:pStyle w:val="TableParagraph"/>
              <w:spacing w:line="270" w:lineRule="atLeast"/>
              <w:ind w:right="198"/>
              <w:rPr>
                <w:spacing w:val="-1"/>
                <w:sz w:val="24"/>
                <w:lang w:val="en-US"/>
              </w:rPr>
            </w:pPr>
            <w:proofErr w:type="spellStart"/>
            <w:r>
              <w:rPr>
                <w:spacing w:val="-1"/>
                <w:sz w:val="24"/>
                <w:lang w:val="en-US"/>
              </w:rPr>
              <w:t>isEnable</w:t>
            </w:r>
            <w:proofErr w:type="spellEnd"/>
          </w:p>
        </w:tc>
        <w:tc>
          <w:tcPr>
            <w:tcW w:w="1710" w:type="dxa"/>
            <w:shd w:val="clear" w:color="auto" w:fill="FFFFFF" w:themeFill="background1"/>
          </w:tcPr>
          <w:p w14:paraId="591B9669" w14:textId="77777777" w:rsidR="003A0DD3" w:rsidRPr="00B4300E" w:rsidRDefault="003A0DD3" w:rsidP="005F47CA">
            <w:pPr>
              <w:pStyle w:val="TableParagraph"/>
              <w:spacing w:line="270" w:lineRule="atLeast"/>
              <w:ind w:right="193"/>
              <w:rPr>
                <w:sz w:val="24"/>
                <w:lang w:val="en-US"/>
              </w:rPr>
            </w:pPr>
            <w:r>
              <w:rPr>
                <w:sz w:val="24"/>
                <w:lang w:val="en-US"/>
              </w:rPr>
              <w:t>bit</w:t>
            </w:r>
          </w:p>
        </w:tc>
        <w:tc>
          <w:tcPr>
            <w:tcW w:w="1080" w:type="dxa"/>
            <w:shd w:val="clear" w:color="auto" w:fill="FFFFFF" w:themeFill="background1"/>
          </w:tcPr>
          <w:p w14:paraId="12661808" w14:textId="77777777" w:rsidR="003A0DD3" w:rsidRDefault="003A0DD3" w:rsidP="005F47CA">
            <w:pPr>
              <w:pStyle w:val="TableParagraph"/>
              <w:spacing w:line="270" w:lineRule="atLeast"/>
              <w:ind w:right="285"/>
              <w:rPr>
                <w:sz w:val="24"/>
              </w:rPr>
            </w:pPr>
          </w:p>
        </w:tc>
        <w:tc>
          <w:tcPr>
            <w:tcW w:w="2340" w:type="dxa"/>
            <w:shd w:val="clear" w:color="auto" w:fill="FFFFFF" w:themeFill="background1"/>
          </w:tcPr>
          <w:p w14:paraId="71B4B53B" w14:textId="77777777" w:rsidR="003A0DD3" w:rsidRDefault="003A0DD3" w:rsidP="005F47CA">
            <w:pPr>
              <w:pStyle w:val="TableParagraph"/>
              <w:ind w:left="0"/>
              <w:rPr>
                <w:sz w:val="24"/>
                <w:lang w:val="en-US"/>
              </w:rPr>
            </w:pPr>
          </w:p>
        </w:tc>
        <w:tc>
          <w:tcPr>
            <w:tcW w:w="1440" w:type="dxa"/>
            <w:shd w:val="clear" w:color="auto" w:fill="FFFFFF" w:themeFill="background1"/>
          </w:tcPr>
          <w:p w14:paraId="3C999FD4" w14:textId="77777777" w:rsidR="003A0DD3" w:rsidRPr="00DD7651" w:rsidRDefault="003A0DD3" w:rsidP="005F47CA">
            <w:pPr>
              <w:pStyle w:val="TableParagraph"/>
              <w:rPr>
                <w:sz w:val="24"/>
                <w:lang w:val="en-US"/>
              </w:rPr>
            </w:pPr>
          </w:p>
        </w:tc>
        <w:tc>
          <w:tcPr>
            <w:tcW w:w="1132" w:type="dxa"/>
            <w:shd w:val="clear" w:color="auto" w:fill="FFFFFF" w:themeFill="background1"/>
          </w:tcPr>
          <w:p w14:paraId="6C956A8B" w14:textId="77777777" w:rsidR="003A0DD3" w:rsidRDefault="003A0DD3" w:rsidP="005F47CA">
            <w:pPr>
              <w:pStyle w:val="TableParagraph"/>
              <w:ind w:left="0"/>
              <w:rPr>
                <w:sz w:val="24"/>
              </w:rPr>
            </w:pPr>
          </w:p>
        </w:tc>
      </w:tr>
    </w:tbl>
    <w:p w14:paraId="21AA0C4B" w14:textId="77777777" w:rsidR="003A0DD3" w:rsidRDefault="003A0DD3" w:rsidP="003A0DD3">
      <w:pPr>
        <w:rPr>
          <w:sz w:val="24"/>
        </w:rPr>
      </w:pPr>
    </w:p>
    <w:p w14:paraId="13A65425" w14:textId="77777777" w:rsidR="003A0DD3" w:rsidRDefault="003A0DD3" w:rsidP="003A0DD3">
      <w:pPr>
        <w:rPr>
          <w:sz w:val="24"/>
        </w:rPr>
      </w:pPr>
    </w:p>
    <w:p w14:paraId="6EF6BA13" w14:textId="77777777" w:rsidR="003A0DD3" w:rsidRPr="00B4300E" w:rsidRDefault="003A0DD3" w:rsidP="003A0DD3">
      <w:pPr>
        <w:rPr>
          <w:sz w:val="24"/>
        </w:rPr>
        <w:sectPr w:rsidR="003A0DD3" w:rsidRPr="00B4300E" w:rsidSect="00F53647">
          <w:pgSz w:w="11910" w:h="16840"/>
          <w:pgMar w:top="720" w:right="720" w:bottom="720" w:left="720" w:header="732" w:footer="1068" w:gutter="0"/>
          <w:cols w:space="720"/>
          <w:docGrid w:linePitch="299"/>
        </w:sectPr>
      </w:pPr>
    </w:p>
    <w:p w14:paraId="0A4D524F" w14:textId="1187F6A7" w:rsidR="003A0DD3" w:rsidRDefault="003A0DD3" w:rsidP="00F53647">
      <w:pPr>
        <w:pStyle w:val="Heading2"/>
        <w:numPr>
          <w:ilvl w:val="1"/>
          <w:numId w:val="21"/>
        </w:numPr>
        <w:tabs>
          <w:tab w:val="left" w:pos="1132"/>
        </w:tabs>
        <w:spacing w:before="87"/>
      </w:pPr>
      <w:bookmarkStart w:id="90" w:name="4.3._Thiết_kế_chi_tiết_các_gói"/>
      <w:bookmarkStart w:id="91" w:name="_bookmark24"/>
      <w:bookmarkStart w:id="92" w:name="_Toc167262695"/>
      <w:bookmarkStart w:id="93" w:name="_Toc167875557"/>
      <w:bookmarkEnd w:id="90"/>
      <w:bookmarkEnd w:id="91"/>
      <w:r>
        <w:lastRenderedPageBreak/>
        <w:t>Thiết</w:t>
      </w:r>
      <w:r>
        <w:rPr>
          <w:spacing w:val="-3"/>
        </w:rPr>
        <w:t xml:space="preserve"> </w:t>
      </w:r>
      <w:r>
        <w:t>kế</w:t>
      </w:r>
      <w:r>
        <w:rPr>
          <w:spacing w:val="-3"/>
        </w:rPr>
        <w:t xml:space="preserve"> </w:t>
      </w:r>
      <w:r>
        <w:t>chi</w:t>
      </w:r>
      <w:r>
        <w:rPr>
          <w:spacing w:val="-3"/>
        </w:rPr>
        <w:t xml:space="preserve"> </w:t>
      </w:r>
      <w:r>
        <w:t>tiết</w:t>
      </w:r>
      <w:r>
        <w:rPr>
          <w:spacing w:val="-2"/>
        </w:rPr>
        <w:t xml:space="preserve"> </w:t>
      </w:r>
      <w:r>
        <w:t>các</w:t>
      </w:r>
      <w:r>
        <w:rPr>
          <w:spacing w:val="-1"/>
        </w:rPr>
        <w:t xml:space="preserve"> </w:t>
      </w:r>
      <w:r>
        <w:t>gói</w:t>
      </w:r>
      <w:bookmarkEnd w:id="92"/>
      <w:bookmarkEnd w:id="93"/>
    </w:p>
    <w:p w14:paraId="535B4749" w14:textId="77777777" w:rsidR="003A0DD3" w:rsidRDefault="003A0DD3" w:rsidP="003A0DD3">
      <w:pPr>
        <w:spacing w:before="239"/>
        <w:ind w:left="424"/>
        <w:rPr>
          <w:i/>
          <w:sz w:val="26"/>
        </w:rPr>
      </w:pPr>
      <w:r>
        <w:rPr>
          <w:noProof/>
        </w:rPr>
        <w:drawing>
          <wp:anchor distT="0" distB="0" distL="0" distR="0" simplePos="0" relativeHeight="251658242" behindDoc="0" locked="0" layoutInCell="1" allowOverlap="1" wp14:anchorId="49D1AF9E" wp14:editId="0C4B1718">
            <wp:simplePos x="0" y="0"/>
            <wp:positionH relativeFrom="page">
              <wp:posOffset>1421130</wp:posOffset>
            </wp:positionH>
            <wp:positionV relativeFrom="paragraph">
              <wp:posOffset>409575</wp:posOffset>
            </wp:positionV>
            <wp:extent cx="5026025" cy="2922905"/>
            <wp:effectExtent l="0" t="0" r="317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png"/>
                    <pic:cNvPicPr/>
                  </pic:nvPicPr>
                  <pic:blipFill>
                    <a:blip r:embed="rId129">
                      <a:extLst>
                        <a:ext uri="{28A0092B-C50C-407E-A947-70E740481C1C}">
                          <a14:useLocalDpi xmlns:a14="http://schemas.microsoft.com/office/drawing/2010/main" val="0"/>
                        </a:ext>
                      </a:extLst>
                    </a:blip>
                    <a:stretch>
                      <a:fillRect/>
                    </a:stretch>
                  </pic:blipFill>
                  <pic:spPr>
                    <a:xfrm>
                      <a:off x="0" y="0"/>
                      <a:ext cx="5026025" cy="2922905"/>
                    </a:xfrm>
                    <a:prstGeom prst="rect">
                      <a:avLst/>
                    </a:prstGeom>
                  </pic:spPr>
                </pic:pic>
              </a:graphicData>
            </a:graphic>
            <wp14:sizeRelH relativeFrom="margin">
              <wp14:pctWidth>0</wp14:pctWidth>
            </wp14:sizeRelH>
          </wp:anchor>
        </w:drawing>
      </w:r>
      <w:r>
        <w:rPr>
          <w:i/>
          <w:sz w:val="26"/>
        </w:rPr>
        <w:t>Biểu</w:t>
      </w:r>
      <w:r>
        <w:rPr>
          <w:i/>
          <w:spacing w:val="-2"/>
          <w:sz w:val="26"/>
        </w:rPr>
        <w:t xml:space="preserve"> </w:t>
      </w:r>
      <w:r>
        <w:rPr>
          <w:i/>
          <w:sz w:val="26"/>
        </w:rPr>
        <w:t>đồ</w:t>
      </w:r>
      <w:r>
        <w:rPr>
          <w:i/>
          <w:spacing w:val="-3"/>
          <w:sz w:val="26"/>
        </w:rPr>
        <w:t xml:space="preserve"> </w:t>
      </w:r>
      <w:r>
        <w:rPr>
          <w:i/>
          <w:sz w:val="26"/>
        </w:rPr>
        <w:t>package cho</w:t>
      </w:r>
      <w:r>
        <w:rPr>
          <w:i/>
          <w:spacing w:val="-3"/>
          <w:sz w:val="26"/>
        </w:rPr>
        <w:t xml:space="preserve"> </w:t>
      </w:r>
      <w:r>
        <w:rPr>
          <w:i/>
          <w:sz w:val="26"/>
        </w:rPr>
        <w:t>gói</w:t>
      </w:r>
      <w:r>
        <w:rPr>
          <w:i/>
          <w:spacing w:val="-2"/>
          <w:sz w:val="26"/>
        </w:rPr>
        <w:t xml:space="preserve"> </w:t>
      </w:r>
      <w:r>
        <w:rPr>
          <w:i/>
          <w:sz w:val="26"/>
          <w:lang w:val="en-US"/>
        </w:rPr>
        <w:t>DAO</w:t>
      </w:r>
      <w:r>
        <w:rPr>
          <w:i/>
          <w:sz w:val="26"/>
        </w:rPr>
        <w:t>:</w:t>
      </w:r>
    </w:p>
    <w:p w14:paraId="6FCAAA43" w14:textId="77777777" w:rsidR="003A0DD3" w:rsidRDefault="003A0DD3" w:rsidP="003A0DD3">
      <w:pPr>
        <w:pStyle w:val="BodyText"/>
        <w:spacing w:before="5"/>
        <w:rPr>
          <w:i/>
          <w:sz w:val="35"/>
        </w:rPr>
      </w:pPr>
    </w:p>
    <w:p w14:paraId="4CF2B803" w14:textId="77777777" w:rsidR="003A0DD3" w:rsidRDefault="003A0DD3" w:rsidP="003A0DD3">
      <w:pPr>
        <w:pStyle w:val="BodyText"/>
        <w:rPr>
          <w:i/>
          <w:sz w:val="28"/>
        </w:rPr>
      </w:pPr>
    </w:p>
    <w:p w14:paraId="168A25AE" w14:textId="77777777" w:rsidR="003A0DD3" w:rsidRDefault="003A0DD3" w:rsidP="003A0DD3">
      <w:pPr>
        <w:pStyle w:val="BodyText"/>
        <w:spacing w:before="1"/>
        <w:rPr>
          <w:i/>
          <w:sz w:val="23"/>
        </w:rPr>
      </w:pPr>
    </w:p>
    <w:p w14:paraId="4CD44ED7" w14:textId="77777777" w:rsidR="003A0DD3" w:rsidRDefault="003A0DD3" w:rsidP="003A0DD3">
      <w:pPr>
        <w:spacing w:before="1"/>
        <w:ind w:left="424"/>
        <w:rPr>
          <w:i/>
          <w:sz w:val="26"/>
        </w:rPr>
      </w:pPr>
      <w:r>
        <w:rPr>
          <w:i/>
          <w:sz w:val="26"/>
        </w:rPr>
        <w:t>Biểu</w:t>
      </w:r>
      <w:r>
        <w:rPr>
          <w:i/>
          <w:spacing w:val="-2"/>
          <w:sz w:val="26"/>
        </w:rPr>
        <w:t xml:space="preserve"> </w:t>
      </w:r>
      <w:r>
        <w:rPr>
          <w:i/>
          <w:sz w:val="26"/>
        </w:rPr>
        <w:t>đồ</w:t>
      </w:r>
      <w:r>
        <w:rPr>
          <w:i/>
          <w:spacing w:val="-3"/>
          <w:sz w:val="26"/>
        </w:rPr>
        <w:t xml:space="preserve"> </w:t>
      </w:r>
      <w:r>
        <w:rPr>
          <w:i/>
          <w:sz w:val="26"/>
        </w:rPr>
        <w:t>package</w:t>
      </w:r>
      <w:r>
        <w:rPr>
          <w:i/>
          <w:spacing w:val="-1"/>
          <w:sz w:val="26"/>
        </w:rPr>
        <w:t xml:space="preserve"> </w:t>
      </w:r>
      <w:r>
        <w:rPr>
          <w:i/>
          <w:sz w:val="26"/>
        </w:rPr>
        <w:t>cho</w:t>
      </w:r>
      <w:r>
        <w:rPr>
          <w:i/>
          <w:spacing w:val="-3"/>
          <w:sz w:val="26"/>
        </w:rPr>
        <w:t xml:space="preserve"> </w:t>
      </w:r>
      <w:r>
        <w:rPr>
          <w:i/>
          <w:sz w:val="26"/>
        </w:rPr>
        <w:t>gói</w:t>
      </w:r>
      <w:r>
        <w:rPr>
          <w:i/>
          <w:spacing w:val="-1"/>
          <w:sz w:val="26"/>
        </w:rPr>
        <w:t xml:space="preserve"> </w:t>
      </w:r>
      <w:r>
        <w:rPr>
          <w:i/>
          <w:sz w:val="26"/>
        </w:rPr>
        <w:t>model</w:t>
      </w:r>
      <w:r>
        <w:rPr>
          <w:i/>
          <w:spacing w:val="-2"/>
          <w:sz w:val="26"/>
        </w:rPr>
        <w:t xml:space="preserve"> </w:t>
      </w:r>
      <w:r>
        <w:rPr>
          <w:i/>
          <w:sz w:val="26"/>
        </w:rPr>
        <w:t>:</w:t>
      </w:r>
    </w:p>
    <w:p w14:paraId="07E164A7" w14:textId="77777777" w:rsidR="003A0DD3" w:rsidRDefault="003A0DD3" w:rsidP="003A0DD3">
      <w:pPr>
        <w:pStyle w:val="BodyText"/>
        <w:rPr>
          <w:i/>
          <w:sz w:val="20"/>
        </w:rPr>
      </w:pPr>
    </w:p>
    <w:p w14:paraId="6CDF0646" w14:textId="77777777" w:rsidR="003A0DD3" w:rsidRDefault="003A0DD3" w:rsidP="003A0DD3">
      <w:pPr>
        <w:pStyle w:val="BodyText"/>
        <w:spacing w:before="1"/>
        <w:rPr>
          <w:i/>
          <w:sz w:val="13"/>
        </w:rPr>
      </w:pPr>
      <w:r>
        <w:rPr>
          <w:noProof/>
        </w:rPr>
        <w:drawing>
          <wp:anchor distT="0" distB="0" distL="0" distR="0" simplePos="0" relativeHeight="251658243" behindDoc="0" locked="0" layoutInCell="1" allowOverlap="1" wp14:anchorId="37C1AD44" wp14:editId="1C20D05D">
            <wp:simplePos x="0" y="0"/>
            <wp:positionH relativeFrom="page">
              <wp:posOffset>1731010</wp:posOffset>
            </wp:positionH>
            <wp:positionV relativeFrom="paragraph">
              <wp:posOffset>116840</wp:posOffset>
            </wp:positionV>
            <wp:extent cx="4409440" cy="266700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3.png"/>
                    <pic:cNvPicPr/>
                  </pic:nvPicPr>
                  <pic:blipFill>
                    <a:blip r:embed="rId130">
                      <a:extLst>
                        <a:ext uri="{28A0092B-C50C-407E-A947-70E740481C1C}">
                          <a14:useLocalDpi xmlns:a14="http://schemas.microsoft.com/office/drawing/2010/main" val="0"/>
                        </a:ext>
                      </a:extLst>
                    </a:blip>
                    <a:stretch>
                      <a:fillRect/>
                    </a:stretch>
                  </pic:blipFill>
                  <pic:spPr>
                    <a:xfrm>
                      <a:off x="0" y="0"/>
                      <a:ext cx="4409440" cy="2667000"/>
                    </a:xfrm>
                    <a:prstGeom prst="rect">
                      <a:avLst/>
                    </a:prstGeom>
                  </pic:spPr>
                </pic:pic>
              </a:graphicData>
            </a:graphic>
            <wp14:sizeRelH relativeFrom="margin">
              <wp14:pctWidth>0</wp14:pctWidth>
            </wp14:sizeRelH>
          </wp:anchor>
        </w:drawing>
      </w:r>
    </w:p>
    <w:p w14:paraId="4300A0B1" w14:textId="77777777" w:rsidR="003A0DD3" w:rsidRDefault="003A0DD3" w:rsidP="003A0DD3">
      <w:pPr>
        <w:rPr>
          <w:sz w:val="26"/>
        </w:rPr>
        <w:sectPr w:rsidR="003A0DD3" w:rsidSect="00F53647">
          <w:pgSz w:w="11910" w:h="16840"/>
          <w:pgMar w:top="720" w:right="720" w:bottom="720" w:left="720" w:header="732" w:footer="1068" w:gutter="0"/>
          <w:cols w:space="720"/>
          <w:docGrid w:linePitch="299"/>
        </w:sectPr>
      </w:pPr>
    </w:p>
    <w:p w14:paraId="0A218A7C" w14:textId="77777777" w:rsidR="003A0DD3" w:rsidRDefault="003A0DD3" w:rsidP="003A0DD3">
      <w:pPr>
        <w:pStyle w:val="BodyText"/>
        <w:spacing w:before="11"/>
        <w:rPr>
          <w:i/>
          <w:sz w:val="17"/>
          <w:lang w:val="en-US"/>
        </w:rPr>
      </w:pPr>
      <w:r>
        <w:rPr>
          <w:i/>
          <w:sz w:val="17"/>
          <w:lang w:val="en-US"/>
        </w:rPr>
        <w:lastRenderedPageBreak/>
        <w:tab/>
      </w:r>
    </w:p>
    <w:p w14:paraId="49C01849" w14:textId="77777777" w:rsidR="003A0DD3" w:rsidRDefault="003A0DD3" w:rsidP="00F53647">
      <w:pPr>
        <w:pStyle w:val="Heading2"/>
        <w:numPr>
          <w:ilvl w:val="1"/>
          <w:numId w:val="21"/>
        </w:numPr>
        <w:tabs>
          <w:tab w:val="left" w:pos="1132"/>
        </w:tabs>
        <w:spacing w:before="217"/>
      </w:pPr>
      <w:bookmarkStart w:id="94" w:name="4.4._Thiết_kế_chi_tiết_lớp"/>
      <w:bookmarkStart w:id="95" w:name="_bookmark25"/>
      <w:bookmarkStart w:id="96" w:name="_Toc167262696"/>
      <w:bookmarkStart w:id="97" w:name="_Toc167875558"/>
      <w:bookmarkEnd w:id="94"/>
      <w:bookmarkEnd w:id="95"/>
      <w:r>
        <w:t>Thiết</w:t>
      </w:r>
      <w:r>
        <w:rPr>
          <w:spacing w:val="-3"/>
        </w:rPr>
        <w:t xml:space="preserve"> </w:t>
      </w:r>
      <w:r>
        <w:t>kế</w:t>
      </w:r>
      <w:r>
        <w:rPr>
          <w:spacing w:val="-3"/>
        </w:rPr>
        <w:t xml:space="preserve"> </w:t>
      </w:r>
      <w:r>
        <w:t>chi</w:t>
      </w:r>
      <w:r>
        <w:rPr>
          <w:spacing w:val="-3"/>
        </w:rPr>
        <w:t xml:space="preserve"> </w:t>
      </w:r>
      <w:r>
        <w:t>tiết</w:t>
      </w:r>
      <w:r>
        <w:rPr>
          <w:spacing w:val="-2"/>
        </w:rPr>
        <w:t xml:space="preserve"> </w:t>
      </w:r>
      <w:r>
        <w:t>lớp</w:t>
      </w:r>
      <w:bookmarkEnd w:id="96"/>
      <w:bookmarkEnd w:id="97"/>
    </w:p>
    <w:p w14:paraId="69708102" w14:textId="5ED3DFA5" w:rsidR="003A0DD3" w:rsidRDefault="003A0DD3" w:rsidP="003A0DD3">
      <w:pPr>
        <w:pStyle w:val="BodyText"/>
        <w:spacing w:before="10"/>
        <w:rPr>
          <w:rFonts w:ascii="Arial"/>
          <w:b/>
          <w:sz w:val="20"/>
        </w:r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7D196113" w14:textId="77777777" w:rsidTr="005F47CA">
        <w:trPr>
          <w:trHeight w:val="357"/>
        </w:trPr>
        <w:tc>
          <w:tcPr>
            <w:tcW w:w="7902" w:type="dxa"/>
            <w:gridSpan w:val="2"/>
          </w:tcPr>
          <w:p w14:paraId="1C12176D" w14:textId="77777777" w:rsidR="003A0DD3" w:rsidRPr="001975F7" w:rsidRDefault="003A0DD3" w:rsidP="005F47CA">
            <w:pPr>
              <w:pStyle w:val="TableParagraph"/>
              <w:spacing w:line="298" w:lineRule="exact"/>
              <w:rPr>
                <w:b/>
                <w:sz w:val="26"/>
                <w:lang w:val="en-US"/>
              </w:rPr>
            </w:pPr>
            <w:r>
              <w:rPr>
                <w:b/>
                <w:sz w:val="26"/>
              </w:rPr>
              <w:t>Class</w:t>
            </w:r>
            <w:r>
              <w:rPr>
                <w:b/>
                <w:spacing w:val="-4"/>
                <w:sz w:val="26"/>
              </w:rPr>
              <w:t xml:space="preserve"> </w:t>
            </w:r>
            <w:proofErr w:type="spellStart"/>
            <w:r>
              <w:rPr>
                <w:b/>
                <w:color w:val="006FBF"/>
                <w:sz w:val="26"/>
                <w:lang w:val="en-US"/>
              </w:rPr>
              <w:t>AccountManagement</w:t>
            </w:r>
            <w:proofErr w:type="spellEnd"/>
          </w:p>
        </w:tc>
      </w:tr>
      <w:tr w:rsidR="003A0DD3" w14:paraId="6F6B9805" w14:textId="77777777" w:rsidTr="005F47CA">
        <w:trPr>
          <w:trHeight w:val="2147"/>
        </w:trPr>
        <w:tc>
          <w:tcPr>
            <w:tcW w:w="4106" w:type="dxa"/>
          </w:tcPr>
          <w:p w14:paraId="51AE03BF"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Các</w:t>
            </w:r>
            <w:r>
              <w:rPr>
                <w:spacing w:val="-3"/>
                <w:sz w:val="26"/>
              </w:rPr>
              <w:t xml:space="preserve"> </w:t>
            </w:r>
            <w:proofErr w:type="spellStart"/>
            <w:r>
              <w:rPr>
                <w:sz w:val="26"/>
              </w:rPr>
              <w:t>thông</w:t>
            </w:r>
            <w:proofErr w:type="spellEnd"/>
            <w:r>
              <w:rPr>
                <w:spacing w:val="-7"/>
                <w:sz w:val="26"/>
              </w:rPr>
              <w:t xml:space="preserve"> </w:t>
            </w:r>
            <w:r>
              <w:rPr>
                <w:sz w:val="26"/>
              </w:rPr>
              <w:t>tin</w:t>
            </w:r>
            <w:r>
              <w:rPr>
                <w:spacing w:val="-4"/>
                <w:sz w:val="26"/>
              </w:rPr>
              <w:t xml:space="preserve"> </w:t>
            </w:r>
            <w:proofErr w:type="spellStart"/>
            <w:r>
              <w:rPr>
                <w:sz w:val="26"/>
              </w:rPr>
              <w:t>về</w:t>
            </w:r>
            <w:proofErr w:type="spellEnd"/>
            <w:r>
              <w:rPr>
                <w:sz w:val="26"/>
              </w:rPr>
              <w:t xml:space="preserve"> </w:t>
            </w:r>
            <w:proofErr w:type="spellStart"/>
            <w:r>
              <w:rPr>
                <w:sz w:val="26"/>
              </w:rPr>
              <w:t>AccountManagement</w:t>
            </w:r>
            <w:proofErr w:type="spellEnd"/>
            <w:r>
              <w:rPr>
                <w:sz w:val="26"/>
              </w:rPr>
              <w:t>:</w:t>
            </w:r>
            <w:r>
              <w:rPr>
                <w:spacing w:val="-62"/>
                <w:sz w:val="26"/>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AccountUser</w:t>
            </w:r>
            <w:proofErr w:type="spellEnd"/>
            <w:r>
              <w:rPr>
                <w:rFonts w:ascii="Consolas" w:hAnsi="Consolas"/>
                <w:color w:val="000000"/>
                <w:sz w:val="20"/>
                <w:szCs w:val="20"/>
              </w:rPr>
              <w:t>;</w:t>
            </w:r>
          </w:p>
          <w:p w14:paraId="1BD29B51"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AccountPass</w:t>
            </w:r>
            <w:proofErr w:type="spellEnd"/>
            <w:r>
              <w:rPr>
                <w:rFonts w:ascii="Consolas" w:hAnsi="Consolas"/>
                <w:color w:val="000000"/>
                <w:sz w:val="20"/>
                <w:szCs w:val="20"/>
              </w:rPr>
              <w:t>;</w:t>
            </w:r>
          </w:p>
          <w:p w14:paraId="799D3F99"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AccountFullName</w:t>
            </w:r>
            <w:proofErr w:type="spellEnd"/>
            <w:r>
              <w:rPr>
                <w:rFonts w:ascii="Consolas" w:hAnsi="Consolas"/>
                <w:color w:val="000000"/>
                <w:sz w:val="20"/>
                <w:szCs w:val="20"/>
              </w:rPr>
              <w:t>;</w:t>
            </w:r>
          </w:p>
          <w:p w14:paraId="209DD43C"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UpdateBy</w:t>
            </w:r>
            <w:proofErr w:type="spellEnd"/>
            <w:r>
              <w:rPr>
                <w:rFonts w:ascii="Consolas" w:hAnsi="Consolas"/>
                <w:color w:val="000000"/>
                <w:sz w:val="20"/>
                <w:szCs w:val="20"/>
              </w:rPr>
              <w:t>;</w:t>
            </w:r>
          </w:p>
          <w:p w14:paraId="61E3BAD1"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Date </w:t>
            </w:r>
            <w:proofErr w:type="spellStart"/>
            <w:r>
              <w:rPr>
                <w:rFonts w:ascii="Consolas" w:hAnsi="Consolas"/>
                <w:color w:val="0000C0"/>
                <w:sz w:val="20"/>
                <w:szCs w:val="20"/>
              </w:rPr>
              <w:t>UpdateTime</w:t>
            </w:r>
            <w:proofErr w:type="spellEnd"/>
            <w:r>
              <w:rPr>
                <w:rFonts w:ascii="Consolas" w:hAnsi="Consolas"/>
                <w:color w:val="000000"/>
                <w:sz w:val="20"/>
                <w:szCs w:val="20"/>
              </w:rPr>
              <w:t>;</w:t>
            </w:r>
          </w:p>
          <w:p w14:paraId="7882C687"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GroupID</w:t>
            </w:r>
            <w:proofErr w:type="spellEnd"/>
            <w:r>
              <w:rPr>
                <w:rFonts w:ascii="Consolas" w:hAnsi="Consolas"/>
                <w:color w:val="000000"/>
                <w:sz w:val="20"/>
                <w:szCs w:val="20"/>
              </w:rPr>
              <w:t>;</w:t>
            </w:r>
          </w:p>
          <w:p w14:paraId="4C072ABE" w14:textId="77777777" w:rsidR="003A0DD3" w:rsidRDefault="003A0DD3" w:rsidP="005F47CA">
            <w:pPr>
              <w:pStyle w:val="TableParagraph"/>
              <w:spacing w:line="297" w:lineRule="exact"/>
              <w:ind w:left="369"/>
              <w:rPr>
                <w:sz w:val="26"/>
              </w:rPr>
            </w:pPr>
          </w:p>
        </w:tc>
        <w:tc>
          <w:tcPr>
            <w:tcW w:w="3796" w:type="dxa"/>
          </w:tcPr>
          <w:p w14:paraId="49FFA50C" w14:textId="77777777" w:rsidR="003A0DD3" w:rsidRPr="001975F7" w:rsidRDefault="003A0DD3" w:rsidP="005F47CA">
            <w:pPr>
              <w:pStyle w:val="TableParagraph"/>
              <w:spacing w:line="298" w:lineRule="exact"/>
              <w:ind w:left="109"/>
              <w:rPr>
                <w:sz w:val="26"/>
                <w:lang w:val="en-US"/>
              </w:rPr>
            </w:pPr>
            <w:r>
              <w:rPr>
                <w:sz w:val="26"/>
              </w:rPr>
              <w:t>Class</w:t>
            </w:r>
            <w:r>
              <w:rPr>
                <w:spacing w:val="-3"/>
                <w:sz w:val="26"/>
              </w:rPr>
              <w:t xml:space="preserve"> </w:t>
            </w:r>
            <w:proofErr w:type="spellStart"/>
            <w:r>
              <w:rPr>
                <w:color w:val="006FBF"/>
                <w:sz w:val="26"/>
                <w:lang w:val="en-US"/>
              </w:rPr>
              <w:t>AccountManagementDAO</w:t>
            </w:r>
            <w:proofErr w:type="spellEnd"/>
          </w:p>
        </w:tc>
      </w:tr>
    </w:tbl>
    <w:p w14:paraId="0DB3EFC8" w14:textId="31F53C39" w:rsidR="003A0DD3" w:rsidRDefault="003A0DD3" w:rsidP="003A0DD3">
      <w:pPr>
        <w:pStyle w:val="BodyText"/>
        <w:rPr>
          <w:rFonts w:ascii="Arial"/>
          <w:b/>
          <w:sz w:val="20"/>
        </w:rPr>
      </w:pPr>
      <w:r>
        <w:rPr>
          <w:noProof/>
        </w:rPr>
        <w:drawing>
          <wp:anchor distT="0" distB="0" distL="0" distR="0" simplePos="0" relativeHeight="251658244" behindDoc="0" locked="0" layoutInCell="1" allowOverlap="1" wp14:anchorId="31E63E47" wp14:editId="0872D1EB">
            <wp:simplePos x="0" y="0"/>
            <wp:positionH relativeFrom="page">
              <wp:posOffset>1005840</wp:posOffset>
            </wp:positionH>
            <wp:positionV relativeFrom="page">
              <wp:posOffset>2986405</wp:posOffset>
            </wp:positionV>
            <wp:extent cx="2047875" cy="2477770"/>
            <wp:effectExtent l="0" t="0" r="952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png"/>
                    <pic:cNvPicPr/>
                  </pic:nvPicPr>
                  <pic:blipFill>
                    <a:blip r:embed="rId131">
                      <a:extLst>
                        <a:ext uri="{28A0092B-C50C-407E-A947-70E740481C1C}">
                          <a14:useLocalDpi xmlns:a14="http://schemas.microsoft.com/office/drawing/2010/main" val="0"/>
                        </a:ext>
                      </a:extLst>
                    </a:blip>
                    <a:stretch>
                      <a:fillRect/>
                    </a:stretch>
                  </pic:blipFill>
                  <pic:spPr>
                    <a:xfrm>
                      <a:off x="0" y="0"/>
                      <a:ext cx="2047875" cy="2477770"/>
                    </a:xfrm>
                    <a:prstGeom prst="rect">
                      <a:avLst/>
                    </a:prstGeom>
                  </pic:spPr>
                </pic:pic>
              </a:graphicData>
            </a:graphic>
            <wp14:sizeRelV relativeFrom="margin">
              <wp14:pctHeight>0</wp14:pctHeight>
            </wp14:sizeRelV>
          </wp:anchor>
        </w:drawing>
      </w:r>
    </w:p>
    <w:p w14:paraId="4B0277CA" w14:textId="6E5F4276" w:rsidR="003A0DD3" w:rsidRDefault="003A0DD3" w:rsidP="003A0DD3">
      <w:pPr>
        <w:pStyle w:val="BodyText"/>
        <w:rPr>
          <w:rFonts w:ascii="Arial"/>
          <w:b/>
          <w:sz w:val="20"/>
        </w:rPr>
      </w:pPr>
    </w:p>
    <w:p w14:paraId="38BA59B3" w14:textId="77777777" w:rsidR="003A0DD3" w:rsidRDefault="003A0DD3" w:rsidP="003A0DD3">
      <w:pPr>
        <w:pStyle w:val="BodyText"/>
        <w:rPr>
          <w:rFonts w:ascii="Arial"/>
          <w:b/>
          <w:sz w:val="20"/>
        </w:rPr>
      </w:pPr>
    </w:p>
    <w:p w14:paraId="600FEF48" w14:textId="08189412" w:rsidR="003A0DD3" w:rsidRDefault="003A0DD3" w:rsidP="003A0DD3">
      <w:pPr>
        <w:pStyle w:val="BodyText"/>
        <w:rPr>
          <w:rFonts w:ascii="Arial"/>
          <w:b/>
          <w:sz w:val="20"/>
        </w:rPr>
      </w:pPr>
    </w:p>
    <w:p w14:paraId="5E5B9364" w14:textId="77777777" w:rsidR="003A0DD3" w:rsidRDefault="003A0DD3" w:rsidP="003A0DD3">
      <w:pPr>
        <w:pStyle w:val="BodyText"/>
        <w:rPr>
          <w:rFonts w:ascii="Arial"/>
          <w:b/>
          <w:sz w:val="20"/>
        </w:rPr>
      </w:pPr>
    </w:p>
    <w:p w14:paraId="7A32554A" w14:textId="77777777" w:rsidR="003A0DD3" w:rsidRDefault="003A0DD3" w:rsidP="003A0DD3">
      <w:pPr>
        <w:pStyle w:val="BodyText"/>
        <w:rPr>
          <w:rFonts w:ascii="Arial"/>
          <w:b/>
          <w:sz w:val="20"/>
        </w:rPr>
      </w:pPr>
    </w:p>
    <w:p w14:paraId="77FF02A6" w14:textId="77777777" w:rsidR="003A0DD3" w:rsidRDefault="003A0DD3" w:rsidP="003A0DD3">
      <w:pPr>
        <w:pStyle w:val="BodyText"/>
        <w:rPr>
          <w:rFonts w:ascii="Arial"/>
          <w:b/>
          <w:sz w:val="20"/>
        </w:rPr>
      </w:pPr>
    </w:p>
    <w:p w14:paraId="0D15836F" w14:textId="77777777" w:rsidR="003A0DD3" w:rsidRDefault="003A0DD3" w:rsidP="003A0DD3">
      <w:pPr>
        <w:pStyle w:val="BodyText"/>
        <w:rPr>
          <w:rFonts w:ascii="Arial"/>
          <w:b/>
          <w:sz w:val="20"/>
        </w:rPr>
      </w:pPr>
    </w:p>
    <w:p w14:paraId="0D5FE6CF" w14:textId="77777777" w:rsidR="003A0DD3" w:rsidRDefault="003A0DD3" w:rsidP="003A0DD3">
      <w:pPr>
        <w:pStyle w:val="BodyText"/>
        <w:rPr>
          <w:rFonts w:ascii="Arial"/>
          <w:b/>
          <w:sz w:val="20"/>
        </w:rPr>
      </w:pPr>
    </w:p>
    <w:p w14:paraId="3326507E" w14:textId="77777777" w:rsidR="003A0DD3" w:rsidRDefault="003A0DD3" w:rsidP="003A0DD3">
      <w:pPr>
        <w:pStyle w:val="BodyText"/>
        <w:rPr>
          <w:rFonts w:ascii="Arial"/>
          <w:b/>
          <w:sz w:val="20"/>
        </w:rPr>
      </w:pPr>
    </w:p>
    <w:p w14:paraId="5FEABB94" w14:textId="77777777" w:rsidR="003A0DD3" w:rsidRDefault="003A0DD3" w:rsidP="003A0DD3">
      <w:pPr>
        <w:pStyle w:val="BodyText"/>
        <w:rPr>
          <w:rFonts w:ascii="Arial"/>
          <w:b/>
          <w:sz w:val="20"/>
        </w:rPr>
      </w:pPr>
    </w:p>
    <w:p w14:paraId="4B2AF362" w14:textId="77777777" w:rsidR="003A0DD3" w:rsidRDefault="003A0DD3" w:rsidP="003A0DD3">
      <w:pPr>
        <w:pStyle w:val="BodyText"/>
        <w:rPr>
          <w:rFonts w:ascii="Arial"/>
          <w:b/>
          <w:sz w:val="20"/>
        </w:rPr>
      </w:pPr>
    </w:p>
    <w:p w14:paraId="49C7CF8B" w14:textId="77777777" w:rsidR="003A0DD3" w:rsidRDefault="003A0DD3" w:rsidP="003A0DD3">
      <w:pPr>
        <w:pStyle w:val="BodyText"/>
        <w:rPr>
          <w:rFonts w:ascii="Arial"/>
          <w:b/>
          <w:sz w:val="20"/>
        </w:rPr>
      </w:pPr>
    </w:p>
    <w:p w14:paraId="1171D247" w14:textId="77777777" w:rsidR="003A0DD3" w:rsidRDefault="003A0DD3" w:rsidP="003A0DD3">
      <w:pPr>
        <w:pStyle w:val="BodyText"/>
        <w:rPr>
          <w:rFonts w:ascii="Arial"/>
          <w:b/>
          <w:sz w:val="20"/>
        </w:rPr>
      </w:pPr>
    </w:p>
    <w:p w14:paraId="569CABE8" w14:textId="77777777" w:rsidR="003A0DD3" w:rsidRDefault="003A0DD3" w:rsidP="003A0DD3">
      <w:pPr>
        <w:pStyle w:val="BodyText"/>
        <w:rPr>
          <w:rFonts w:ascii="Arial"/>
          <w:b/>
          <w:sz w:val="20"/>
        </w:rPr>
      </w:pPr>
    </w:p>
    <w:p w14:paraId="537BD360" w14:textId="77777777" w:rsidR="003A0DD3" w:rsidRDefault="003A0DD3" w:rsidP="003A0DD3">
      <w:pPr>
        <w:pStyle w:val="BodyText"/>
        <w:rPr>
          <w:rFonts w:ascii="Arial"/>
          <w:b/>
          <w:sz w:val="20"/>
        </w:rPr>
      </w:pPr>
    </w:p>
    <w:p w14:paraId="5068D986" w14:textId="77777777" w:rsidR="003A0DD3" w:rsidRDefault="003A0DD3" w:rsidP="003A0DD3">
      <w:pPr>
        <w:pStyle w:val="BodyText"/>
        <w:rPr>
          <w:rFonts w:ascii="Arial"/>
          <w:b/>
          <w:sz w:val="20"/>
        </w:rPr>
      </w:pPr>
    </w:p>
    <w:p w14:paraId="616DC6BD" w14:textId="77777777" w:rsidR="003A0DD3" w:rsidRDefault="003A0DD3" w:rsidP="003A0DD3">
      <w:pPr>
        <w:pStyle w:val="BodyText"/>
        <w:rPr>
          <w:rFonts w:ascii="Arial"/>
          <w:b/>
          <w:sz w:val="20"/>
        </w:rPr>
      </w:pPr>
    </w:p>
    <w:p w14:paraId="4B6E316D" w14:textId="77777777" w:rsidR="003A0DD3" w:rsidRDefault="003A0DD3" w:rsidP="003A0DD3">
      <w:pPr>
        <w:pStyle w:val="BodyText"/>
        <w:rPr>
          <w:rFonts w:ascii="Arial"/>
          <w:b/>
          <w:sz w:val="20"/>
        </w:rPr>
      </w:pPr>
    </w:p>
    <w:p w14:paraId="5D6B0A99" w14:textId="4FED6DAE" w:rsidR="003A0DD3" w:rsidRDefault="003A0DD3">
      <w:pPr>
        <w:rPr>
          <w:rFonts w:ascii="Arial"/>
          <w:b/>
          <w:sz w:val="20"/>
          <w:szCs w:val="26"/>
        </w:rPr>
      </w:pPr>
      <w:r>
        <w:rPr>
          <w:rFonts w:ascii="Arial"/>
          <w:b/>
          <w:sz w:val="20"/>
        </w:rPr>
        <w:br w:type="page"/>
      </w:r>
    </w:p>
    <w:p w14:paraId="62958DEA" w14:textId="77777777" w:rsidR="003A0DD3" w:rsidRDefault="003A0DD3" w:rsidP="003A0DD3">
      <w:pPr>
        <w:pStyle w:val="BodyText"/>
        <w:rPr>
          <w:rFonts w:ascii="Arial"/>
          <w:b/>
          <w:sz w:val="20"/>
        </w:rPr>
      </w:pPr>
    </w:p>
    <w:p w14:paraId="6E826DEA" w14:textId="77777777" w:rsidR="003A0DD3" w:rsidRDefault="003A0DD3" w:rsidP="003A0DD3">
      <w:pPr>
        <w:pStyle w:val="BodyText"/>
        <w:spacing w:before="6"/>
        <w:rPr>
          <w:rFonts w:ascii="Arial"/>
          <w:b/>
          <w:sz w:val="2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7E22E042" w14:textId="77777777" w:rsidTr="005F47CA">
        <w:trPr>
          <w:trHeight w:val="357"/>
        </w:trPr>
        <w:tc>
          <w:tcPr>
            <w:tcW w:w="7902" w:type="dxa"/>
            <w:gridSpan w:val="2"/>
          </w:tcPr>
          <w:p w14:paraId="1CBF9E26" w14:textId="77777777" w:rsidR="003A0DD3" w:rsidRPr="005A5D2C" w:rsidRDefault="003A0DD3" w:rsidP="005F47CA">
            <w:pPr>
              <w:pStyle w:val="TableParagraph"/>
              <w:spacing w:before="1"/>
              <w:rPr>
                <w:b/>
                <w:sz w:val="26"/>
                <w:lang w:val="en-US"/>
              </w:rPr>
            </w:pPr>
            <w:r>
              <w:rPr>
                <w:b/>
                <w:sz w:val="26"/>
              </w:rPr>
              <w:t>Class</w:t>
            </w:r>
            <w:r>
              <w:rPr>
                <w:b/>
                <w:spacing w:val="-3"/>
                <w:sz w:val="26"/>
              </w:rPr>
              <w:t xml:space="preserve"> </w:t>
            </w:r>
            <w:proofErr w:type="spellStart"/>
            <w:r>
              <w:rPr>
                <w:b/>
                <w:color w:val="006FBF"/>
                <w:sz w:val="26"/>
                <w:lang w:val="en-US"/>
              </w:rPr>
              <w:t>CustomerModel</w:t>
            </w:r>
            <w:proofErr w:type="spellEnd"/>
          </w:p>
        </w:tc>
      </w:tr>
      <w:tr w:rsidR="003A0DD3" w14:paraId="5B8128AF" w14:textId="77777777" w:rsidTr="005F47CA">
        <w:trPr>
          <w:trHeight w:val="1432"/>
        </w:trPr>
        <w:tc>
          <w:tcPr>
            <w:tcW w:w="4106" w:type="dxa"/>
          </w:tcPr>
          <w:p w14:paraId="1B02369F" w14:textId="77777777" w:rsidR="003A0DD3" w:rsidRDefault="003A0DD3" w:rsidP="005F47CA">
            <w:pPr>
              <w:pStyle w:val="NormalWeb"/>
              <w:shd w:val="clear" w:color="auto" w:fill="FFFFFF"/>
              <w:spacing w:before="0" w:beforeAutospacing="0" w:after="0" w:afterAutospacing="0"/>
              <w:rPr>
                <w:sz w:val="26"/>
              </w:rPr>
            </w:pPr>
            <w:r>
              <w:rPr>
                <w:sz w:val="26"/>
              </w:rPr>
              <w:t>Các</w:t>
            </w:r>
            <w:r>
              <w:rPr>
                <w:spacing w:val="-4"/>
                <w:sz w:val="26"/>
              </w:rPr>
              <w:t xml:space="preserve"> </w:t>
            </w:r>
            <w:proofErr w:type="spellStart"/>
            <w:r>
              <w:rPr>
                <w:sz w:val="26"/>
              </w:rPr>
              <w:t>thông</w:t>
            </w:r>
            <w:proofErr w:type="spellEnd"/>
            <w:r>
              <w:rPr>
                <w:spacing w:val="-7"/>
                <w:sz w:val="26"/>
              </w:rPr>
              <w:t xml:space="preserve"> </w:t>
            </w:r>
            <w:r>
              <w:rPr>
                <w:sz w:val="26"/>
              </w:rPr>
              <w:t>tin</w:t>
            </w:r>
            <w:r>
              <w:rPr>
                <w:spacing w:val="-5"/>
                <w:sz w:val="26"/>
              </w:rPr>
              <w:t xml:space="preserve"> </w:t>
            </w:r>
            <w:proofErr w:type="spellStart"/>
            <w:r>
              <w:rPr>
                <w:sz w:val="26"/>
              </w:rPr>
              <w:t>về</w:t>
            </w:r>
            <w:proofErr w:type="spellEnd"/>
            <w:r>
              <w:rPr>
                <w:sz w:val="26"/>
              </w:rPr>
              <w:t xml:space="preserve"> Customer:</w:t>
            </w:r>
          </w:p>
          <w:p w14:paraId="3EF621F1"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pacing w:val="-62"/>
                <w:sz w:val="26"/>
              </w:rPr>
              <w:t xml:space="preserve"> </w:t>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CustomerID</w:t>
            </w:r>
            <w:proofErr w:type="spellEnd"/>
            <w:r>
              <w:rPr>
                <w:rFonts w:ascii="Consolas" w:hAnsi="Consolas"/>
                <w:color w:val="000000"/>
                <w:sz w:val="20"/>
                <w:szCs w:val="20"/>
              </w:rPr>
              <w:t>;</w:t>
            </w:r>
          </w:p>
          <w:p w14:paraId="0380EC87"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CustomerName</w:t>
            </w:r>
            <w:proofErr w:type="spellEnd"/>
            <w:r>
              <w:rPr>
                <w:rFonts w:ascii="Consolas" w:hAnsi="Consolas"/>
                <w:color w:val="000000"/>
                <w:sz w:val="20"/>
                <w:szCs w:val="20"/>
              </w:rPr>
              <w:t>;</w:t>
            </w:r>
          </w:p>
          <w:p w14:paraId="03FE9F95"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CustomerAddress</w:t>
            </w:r>
            <w:proofErr w:type="spellEnd"/>
            <w:r>
              <w:rPr>
                <w:rFonts w:ascii="Consolas" w:hAnsi="Consolas"/>
                <w:color w:val="000000"/>
                <w:sz w:val="20"/>
                <w:szCs w:val="20"/>
              </w:rPr>
              <w:t>;</w:t>
            </w:r>
          </w:p>
          <w:p w14:paraId="5A3CD4DE"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CustomerNumber</w:t>
            </w:r>
            <w:proofErr w:type="spellEnd"/>
            <w:r>
              <w:rPr>
                <w:rFonts w:ascii="Consolas" w:hAnsi="Consolas"/>
                <w:color w:val="000000"/>
                <w:sz w:val="20"/>
                <w:szCs w:val="20"/>
              </w:rPr>
              <w:t>;</w:t>
            </w:r>
          </w:p>
          <w:p w14:paraId="6ABF3C43"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UpdateBy</w:t>
            </w:r>
            <w:proofErr w:type="spellEnd"/>
            <w:r>
              <w:rPr>
                <w:rFonts w:ascii="Consolas" w:hAnsi="Consolas"/>
                <w:color w:val="000000"/>
                <w:sz w:val="20"/>
                <w:szCs w:val="20"/>
              </w:rPr>
              <w:t>;</w:t>
            </w:r>
          </w:p>
          <w:p w14:paraId="4577BA98"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Date </w:t>
            </w:r>
            <w:proofErr w:type="spellStart"/>
            <w:r>
              <w:rPr>
                <w:rFonts w:ascii="Consolas" w:hAnsi="Consolas"/>
                <w:color w:val="0000C0"/>
                <w:sz w:val="20"/>
                <w:szCs w:val="20"/>
              </w:rPr>
              <w:t>UpdateTime</w:t>
            </w:r>
            <w:proofErr w:type="spellEnd"/>
            <w:r>
              <w:rPr>
                <w:rFonts w:ascii="Consolas" w:hAnsi="Consolas"/>
                <w:color w:val="000000"/>
                <w:sz w:val="20"/>
                <w:szCs w:val="20"/>
              </w:rPr>
              <w:t>;</w:t>
            </w:r>
          </w:p>
          <w:p w14:paraId="1D3E3469" w14:textId="77777777" w:rsidR="003A0DD3" w:rsidRDefault="003A0DD3" w:rsidP="005F47CA">
            <w:pPr>
              <w:pStyle w:val="TableParagraph"/>
              <w:spacing w:before="59"/>
              <w:ind w:left="369"/>
              <w:rPr>
                <w:sz w:val="26"/>
              </w:rPr>
            </w:pPr>
          </w:p>
        </w:tc>
        <w:tc>
          <w:tcPr>
            <w:tcW w:w="3796" w:type="dxa"/>
          </w:tcPr>
          <w:p w14:paraId="766D55CA" w14:textId="77777777" w:rsidR="003A0DD3" w:rsidRPr="005A5D2C" w:rsidRDefault="003A0DD3" w:rsidP="005F47CA">
            <w:pPr>
              <w:pStyle w:val="TableParagraph"/>
              <w:spacing w:before="1"/>
              <w:ind w:left="109"/>
              <w:rPr>
                <w:sz w:val="26"/>
                <w:lang w:val="en-US"/>
              </w:rPr>
            </w:pPr>
            <w:r>
              <w:rPr>
                <w:sz w:val="26"/>
              </w:rPr>
              <w:t>Class</w:t>
            </w:r>
            <w:r>
              <w:rPr>
                <w:spacing w:val="-4"/>
                <w:sz w:val="26"/>
              </w:rPr>
              <w:t xml:space="preserve"> </w:t>
            </w:r>
            <w:proofErr w:type="spellStart"/>
            <w:r>
              <w:rPr>
                <w:color w:val="006FBF"/>
                <w:sz w:val="26"/>
                <w:lang w:val="en-US"/>
              </w:rPr>
              <w:t>CustomerDAO</w:t>
            </w:r>
            <w:proofErr w:type="spellEnd"/>
          </w:p>
        </w:tc>
      </w:tr>
    </w:tbl>
    <w:p w14:paraId="0502969F" w14:textId="77777777" w:rsidR="003A0DD3" w:rsidRDefault="003A0DD3" w:rsidP="003A0DD3">
      <w:pPr>
        <w:pStyle w:val="BodyText"/>
        <w:ind w:left="3883"/>
        <w:rPr>
          <w:rFonts w:ascii="Arial"/>
          <w:noProof/>
          <w:sz w:val="20"/>
        </w:rPr>
      </w:pPr>
    </w:p>
    <w:p w14:paraId="4F590B75" w14:textId="77777777" w:rsidR="003A0DD3" w:rsidRPr="005A5D2C" w:rsidRDefault="003A0DD3" w:rsidP="003A0DD3"/>
    <w:p w14:paraId="26195C1A" w14:textId="77777777" w:rsidR="003A0DD3" w:rsidRPr="005A5D2C" w:rsidRDefault="003A0DD3" w:rsidP="003A0DD3"/>
    <w:p w14:paraId="35EF07B2" w14:textId="77777777" w:rsidR="003A0DD3" w:rsidRPr="005A5D2C" w:rsidRDefault="003A0DD3" w:rsidP="003A0DD3"/>
    <w:p w14:paraId="2E06FE9F" w14:textId="77777777" w:rsidR="003A0DD3" w:rsidRPr="005A5D2C" w:rsidRDefault="003A0DD3" w:rsidP="003A0DD3"/>
    <w:p w14:paraId="5D62F420" w14:textId="77777777" w:rsidR="003A0DD3" w:rsidRPr="005A5D2C" w:rsidRDefault="003A0DD3" w:rsidP="003A0DD3"/>
    <w:p w14:paraId="383C4BB6" w14:textId="637C493B" w:rsidR="003A0DD3" w:rsidRPr="003A0DD3" w:rsidRDefault="003A0DD3" w:rsidP="003A0DD3">
      <w:pPr>
        <w:rPr>
          <w:lang w:val="en-US"/>
        </w:rPr>
      </w:pPr>
      <w:r>
        <w:rPr>
          <w:lang w:val="en-US"/>
        </w:rPr>
        <w:tab/>
      </w:r>
    </w:p>
    <w:p w14:paraId="7C316805" w14:textId="77777777" w:rsidR="003A0DD3" w:rsidRPr="005A5D2C" w:rsidRDefault="003A0DD3" w:rsidP="003A0DD3"/>
    <w:p w14:paraId="0E707F08" w14:textId="77777777" w:rsidR="003A0DD3" w:rsidRDefault="003A0DD3" w:rsidP="003A0DD3">
      <w:pPr>
        <w:pStyle w:val="BodyText"/>
        <w:ind w:left="3883"/>
        <w:rPr>
          <w:rFonts w:ascii="Arial"/>
          <w:noProof/>
          <w:sz w:val="20"/>
        </w:rPr>
      </w:pPr>
    </w:p>
    <w:p w14:paraId="0CC60916" w14:textId="77777777" w:rsidR="003A0DD3" w:rsidRDefault="003A0DD3" w:rsidP="003A0DD3">
      <w:pPr>
        <w:pStyle w:val="BodyText"/>
        <w:ind w:left="3883"/>
        <w:rPr>
          <w:rFonts w:ascii="Arial"/>
          <w:noProof/>
          <w:sz w:val="20"/>
          <w:lang w:val="en-US"/>
        </w:rPr>
      </w:pPr>
    </w:p>
    <w:p w14:paraId="245746CB" w14:textId="77777777" w:rsidR="003A0DD3" w:rsidRDefault="003A0DD3" w:rsidP="003A0DD3">
      <w:pPr>
        <w:pStyle w:val="BodyText"/>
        <w:ind w:left="3883"/>
        <w:rPr>
          <w:rFonts w:ascii="Arial"/>
          <w:noProof/>
          <w:sz w:val="20"/>
          <w:lang w:val="en-US"/>
        </w:rPr>
      </w:pPr>
    </w:p>
    <w:p w14:paraId="43439D42" w14:textId="06D6E726" w:rsidR="003A0DD3" w:rsidRDefault="003A0DD3" w:rsidP="003A0DD3">
      <w:pPr>
        <w:pStyle w:val="BodyText"/>
        <w:ind w:left="3883"/>
        <w:rPr>
          <w:rFonts w:ascii="Arial"/>
          <w:sz w:val="20"/>
          <w:lang w:val="en-US"/>
        </w:rPr>
      </w:pPr>
      <w:r>
        <w:rPr>
          <w:rFonts w:ascii="Arial"/>
          <w:noProof/>
          <w:sz w:val="20"/>
        </w:rPr>
        <w:br w:type="textWrapping" w:clear="all"/>
      </w:r>
      <w:r>
        <w:rPr>
          <w:rFonts w:ascii="Arial"/>
          <w:noProof/>
          <w:sz w:val="20"/>
        </w:rPr>
        <w:drawing>
          <wp:inline distT="0" distB="0" distL="0" distR="0" wp14:anchorId="57D71168" wp14:editId="70C3A1B6">
            <wp:extent cx="2148840" cy="2815289"/>
            <wp:effectExtent l="0" t="0" r="381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png"/>
                    <pic:cNvPicPr/>
                  </pic:nvPicPr>
                  <pic:blipFill>
                    <a:blip r:embed="rId132">
                      <a:extLst>
                        <a:ext uri="{28A0092B-C50C-407E-A947-70E740481C1C}">
                          <a14:useLocalDpi xmlns:a14="http://schemas.microsoft.com/office/drawing/2010/main" val="0"/>
                        </a:ext>
                      </a:extLst>
                    </a:blip>
                    <a:stretch>
                      <a:fillRect/>
                    </a:stretch>
                  </pic:blipFill>
                  <pic:spPr>
                    <a:xfrm>
                      <a:off x="0" y="0"/>
                      <a:ext cx="2161889" cy="2832385"/>
                    </a:xfrm>
                    <a:prstGeom prst="rect">
                      <a:avLst/>
                    </a:prstGeom>
                  </pic:spPr>
                </pic:pic>
              </a:graphicData>
            </a:graphic>
          </wp:inline>
        </w:drawing>
      </w:r>
    </w:p>
    <w:p w14:paraId="7D6E500D" w14:textId="77777777" w:rsidR="003A0DD3" w:rsidRDefault="003A0DD3">
      <w:pPr>
        <w:rPr>
          <w:rFonts w:ascii="Arial"/>
          <w:sz w:val="20"/>
          <w:szCs w:val="26"/>
          <w:lang w:val="en-US"/>
        </w:rPr>
      </w:pPr>
      <w:r>
        <w:rPr>
          <w:rFonts w:ascii="Arial"/>
          <w:sz w:val="20"/>
          <w:lang w:val="en-US"/>
        </w:rPr>
        <w:br w:type="page"/>
      </w:r>
    </w:p>
    <w:p w14:paraId="20C6D49A" w14:textId="77777777" w:rsidR="003A0DD3" w:rsidRDefault="003A0DD3" w:rsidP="003A0DD3">
      <w:pPr>
        <w:pStyle w:val="BodyText"/>
        <w:ind w:left="3883"/>
        <w:rPr>
          <w:rFonts w:ascii="Arial"/>
          <w:sz w:val="20"/>
          <w:lang w:val="en-US"/>
        </w:rPr>
      </w:pPr>
    </w:p>
    <w:p w14:paraId="13F4B9B5" w14:textId="77777777" w:rsidR="003A0DD3" w:rsidRDefault="003A0DD3" w:rsidP="003A0DD3">
      <w:pPr>
        <w:pStyle w:val="BodyText"/>
        <w:ind w:left="3883"/>
        <w:rPr>
          <w:rFonts w:ascii="Arial"/>
          <w:sz w:val="20"/>
          <w:lang w:val="en-US"/>
        </w:rPr>
      </w:pPr>
    </w:p>
    <w:p w14:paraId="2E85083B" w14:textId="77777777" w:rsidR="003A0DD3" w:rsidRPr="005A5D2C" w:rsidRDefault="003A0DD3" w:rsidP="003A0DD3">
      <w:pPr>
        <w:pStyle w:val="BodyText"/>
        <w:ind w:left="3883"/>
        <w:rPr>
          <w:rFonts w:ascii="Arial"/>
          <w:sz w:val="20"/>
          <w:lang w:val="en-US"/>
        </w:rPr>
      </w:pPr>
    </w:p>
    <w:p w14:paraId="4099911B" w14:textId="77777777" w:rsidR="003A0DD3" w:rsidRDefault="003A0DD3" w:rsidP="003A0DD3">
      <w:pPr>
        <w:pStyle w:val="BodyText"/>
        <w:spacing w:before="3"/>
        <w:rPr>
          <w:rFonts w:ascii="Arial"/>
          <w:b/>
          <w:sz w:val="6"/>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39D57CC1" w14:textId="77777777" w:rsidTr="005F47CA">
        <w:trPr>
          <w:trHeight w:val="357"/>
        </w:trPr>
        <w:tc>
          <w:tcPr>
            <w:tcW w:w="7902" w:type="dxa"/>
            <w:gridSpan w:val="2"/>
          </w:tcPr>
          <w:p w14:paraId="5E609232" w14:textId="77777777" w:rsidR="003A0DD3" w:rsidRPr="005A5D2C" w:rsidRDefault="003A0DD3" w:rsidP="005F47CA">
            <w:pPr>
              <w:pStyle w:val="TableParagraph"/>
              <w:spacing w:before="1"/>
              <w:rPr>
                <w:b/>
                <w:sz w:val="26"/>
                <w:lang w:val="en-US"/>
              </w:rPr>
            </w:pPr>
            <w:r>
              <w:rPr>
                <w:b/>
                <w:sz w:val="26"/>
              </w:rPr>
              <w:t>Class</w:t>
            </w:r>
            <w:r>
              <w:rPr>
                <w:b/>
                <w:spacing w:val="-3"/>
                <w:sz w:val="26"/>
              </w:rPr>
              <w:t xml:space="preserve"> </w:t>
            </w:r>
            <w:proofErr w:type="spellStart"/>
            <w:r>
              <w:rPr>
                <w:b/>
                <w:color w:val="006FBF"/>
                <w:sz w:val="26"/>
                <w:lang w:val="en-US"/>
              </w:rPr>
              <w:t>DetailStockInModel</w:t>
            </w:r>
            <w:proofErr w:type="spellEnd"/>
          </w:p>
        </w:tc>
      </w:tr>
      <w:tr w:rsidR="003A0DD3" w14:paraId="74676C93" w14:textId="77777777" w:rsidTr="005F47CA">
        <w:trPr>
          <w:trHeight w:val="1432"/>
        </w:trPr>
        <w:tc>
          <w:tcPr>
            <w:tcW w:w="4106" w:type="dxa"/>
          </w:tcPr>
          <w:p w14:paraId="4E1FC3DE" w14:textId="77777777" w:rsidR="003A0DD3" w:rsidRDefault="003A0DD3" w:rsidP="005F47CA">
            <w:pPr>
              <w:pStyle w:val="NormalWeb"/>
              <w:shd w:val="clear" w:color="auto" w:fill="FFFFFF"/>
              <w:spacing w:before="0" w:beforeAutospacing="0" w:after="0" w:afterAutospacing="0"/>
              <w:rPr>
                <w:sz w:val="26"/>
              </w:rPr>
            </w:pPr>
            <w:r>
              <w:rPr>
                <w:sz w:val="26"/>
              </w:rPr>
              <w:t>Các</w:t>
            </w:r>
            <w:r>
              <w:rPr>
                <w:spacing w:val="-4"/>
                <w:sz w:val="26"/>
              </w:rPr>
              <w:t xml:space="preserve"> </w:t>
            </w:r>
            <w:proofErr w:type="spellStart"/>
            <w:r>
              <w:rPr>
                <w:sz w:val="26"/>
              </w:rPr>
              <w:t>thông</w:t>
            </w:r>
            <w:proofErr w:type="spellEnd"/>
            <w:r>
              <w:rPr>
                <w:spacing w:val="-7"/>
                <w:sz w:val="26"/>
              </w:rPr>
              <w:t xml:space="preserve"> </w:t>
            </w:r>
            <w:r>
              <w:rPr>
                <w:sz w:val="26"/>
              </w:rPr>
              <w:t>tin</w:t>
            </w:r>
            <w:r>
              <w:rPr>
                <w:spacing w:val="-5"/>
                <w:sz w:val="26"/>
              </w:rPr>
              <w:t xml:space="preserve"> </w:t>
            </w:r>
            <w:proofErr w:type="spellStart"/>
            <w:r>
              <w:rPr>
                <w:sz w:val="26"/>
              </w:rPr>
              <w:t>về</w:t>
            </w:r>
            <w:proofErr w:type="spellEnd"/>
            <w:r>
              <w:rPr>
                <w:sz w:val="26"/>
              </w:rPr>
              <w:t xml:space="preserve"> </w:t>
            </w:r>
            <w:proofErr w:type="spellStart"/>
            <w:r>
              <w:rPr>
                <w:rFonts w:ascii="Consolas" w:hAnsi="Consolas"/>
                <w:color w:val="0066CC"/>
                <w:sz w:val="20"/>
                <w:szCs w:val="20"/>
                <w:u w:val="single"/>
                <w:shd w:val="clear" w:color="auto" w:fill="D4D4D4"/>
              </w:rPr>
              <w:t>DetailStockIn</w:t>
            </w:r>
            <w:proofErr w:type="spellEnd"/>
            <w:r>
              <w:rPr>
                <w:sz w:val="26"/>
              </w:rPr>
              <w:t>:</w:t>
            </w:r>
          </w:p>
          <w:p w14:paraId="33A9E7A0"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StockInID</w:t>
            </w:r>
            <w:proofErr w:type="spellEnd"/>
            <w:r>
              <w:rPr>
                <w:rFonts w:ascii="Consolas" w:hAnsi="Consolas"/>
                <w:color w:val="000000"/>
                <w:sz w:val="20"/>
                <w:szCs w:val="20"/>
              </w:rPr>
              <w:t>;</w:t>
            </w:r>
          </w:p>
          <w:p w14:paraId="1827C603"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ProductID</w:t>
            </w:r>
            <w:proofErr w:type="spellEnd"/>
            <w:r>
              <w:rPr>
                <w:rFonts w:ascii="Consolas" w:hAnsi="Consolas"/>
                <w:color w:val="000000"/>
                <w:sz w:val="20"/>
                <w:szCs w:val="20"/>
              </w:rPr>
              <w:t>;</w:t>
            </w:r>
          </w:p>
          <w:p w14:paraId="48E40F3F"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r>
              <w:rPr>
                <w:rFonts w:ascii="Consolas" w:hAnsi="Consolas"/>
                <w:color w:val="0000C0"/>
                <w:sz w:val="20"/>
                <w:szCs w:val="20"/>
              </w:rPr>
              <w:t>Amount</w:t>
            </w:r>
            <w:r>
              <w:rPr>
                <w:rFonts w:ascii="Consolas" w:hAnsi="Consolas"/>
                <w:color w:val="000000"/>
                <w:sz w:val="20"/>
                <w:szCs w:val="20"/>
              </w:rPr>
              <w:t>;</w:t>
            </w:r>
          </w:p>
          <w:p w14:paraId="7029B987"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0000C0"/>
                <w:sz w:val="20"/>
                <w:szCs w:val="20"/>
              </w:rPr>
              <w:t>UnitPrice</w:t>
            </w:r>
            <w:proofErr w:type="spellEnd"/>
            <w:r>
              <w:rPr>
                <w:rFonts w:ascii="Consolas" w:hAnsi="Consolas"/>
                <w:color w:val="000000"/>
                <w:sz w:val="20"/>
                <w:szCs w:val="20"/>
              </w:rPr>
              <w:t>;</w:t>
            </w:r>
          </w:p>
          <w:p w14:paraId="0BBF617D"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0000C0"/>
                <w:sz w:val="20"/>
                <w:szCs w:val="20"/>
              </w:rPr>
              <w:t>UnitSum</w:t>
            </w:r>
            <w:proofErr w:type="spellEnd"/>
            <w:r>
              <w:rPr>
                <w:rFonts w:ascii="Consolas" w:hAnsi="Consolas"/>
                <w:color w:val="000000"/>
                <w:sz w:val="20"/>
                <w:szCs w:val="20"/>
              </w:rPr>
              <w:t>;</w:t>
            </w:r>
          </w:p>
          <w:p w14:paraId="480BAC2F"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Date </w:t>
            </w:r>
            <w:proofErr w:type="spellStart"/>
            <w:r>
              <w:rPr>
                <w:rFonts w:ascii="Consolas" w:hAnsi="Consolas"/>
                <w:color w:val="0000C0"/>
                <w:sz w:val="20"/>
                <w:szCs w:val="20"/>
              </w:rPr>
              <w:t>UpdateTime</w:t>
            </w:r>
            <w:proofErr w:type="spellEnd"/>
            <w:r>
              <w:rPr>
                <w:rFonts w:ascii="Consolas" w:hAnsi="Consolas"/>
                <w:color w:val="000000"/>
                <w:sz w:val="20"/>
                <w:szCs w:val="20"/>
              </w:rPr>
              <w:t>;</w:t>
            </w:r>
          </w:p>
          <w:p w14:paraId="02D974A0"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UpdateBy</w:t>
            </w:r>
            <w:proofErr w:type="spellEnd"/>
            <w:r>
              <w:rPr>
                <w:rFonts w:ascii="Consolas" w:hAnsi="Consolas"/>
                <w:color w:val="000000"/>
                <w:sz w:val="20"/>
                <w:szCs w:val="20"/>
              </w:rPr>
              <w:t>;</w:t>
            </w:r>
          </w:p>
          <w:p w14:paraId="6B5BC0AA" w14:textId="77777777" w:rsidR="003A0DD3" w:rsidRDefault="003A0DD3" w:rsidP="005F47CA">
            <w:pPr>
              <w:pStyle w:val="TableParagraph"/>
              <w:spacing w:before="59"/>
              <w:ind w:left="369"/>
              <w:rPr>
                <w:sz w:val="26"/>
              </w:rPr>
            </w:pPr>
          </w:p>
        </w:tc>
        <w:tc>
          <w:tcPr>
            <w:tcW w:w="3796" w:type="dxa"/>
          </w:tcPr>
          <w:p w14:paraId="39FB2FD9" w14:textId="77777777" w:rsidR="003A0DD3" w:rsidRPr="005A5D2C" w:rsidRDefault="003A0DD3" w:rsidP="005F47CA">
            <w:pPr>
              <w:pStyle w:val="TableParagraph"/>
              <w:spacing w:before="1"/>
              <w:ind w:left="109"/>
              <w:rPr>
                <w:sz w:val="26"/>
                <w:lang w:val="en-US"/>
              </w:rPr>
            </w:pPr>
            <w:r>
              <w:rPr>
                <w:sz w:val="26"/>
              </w:rPr>
              <w:t>Class</w:t>
            </w:r>
            <w:r>
              <w:rPr>
                <w:color w:val="006FBF"/>
                <w:sz w:val="26"/>
                <w:lang w:val="en-US"/>
              </w:rPr>
              <w:t xml:space="preserve"> </w:t>
            </w:r>
            <w:proofErr w:type="spellStart"/>
            <w:r>
              <w:rPr>
                <w:color w:val="006FBF"/>
                <w:sz w:val="26"/>
                <w:lang w:val="en-US"/>
              </w:rPr>
              <w:t>DetailStockInDAO</w:t>
            </w:r>
            <w:proofErr w:type="spellEnd"/>
          </w:p>
        </w:tc>
      </w:tr>
    </w:tbl>
    <w:p w14:paraId="3EBD2DF3" w14:textId="77777777" w:rsidR="003A0DD3" w:rsidRDefault="003A0DD3" w:rsidP="003A0DD3">
      <w:pPr>
        <w:spacing w:line="298" w:lineRule="exact"/>
        <w:rPr>
          <w:sz w:val="26"/>
          <w:lang w:val="en-US"/>
        </w:rPr>
      </w:pPr>
    </w:p>
    <w:p w14:paraId="7A98A881" w14:textId="77777777" w:rsidR="003A0DD3" w:rsidRPr="005A5D2C" w:rsidRDefault="003A0DD3" w:rsidP="003A0DD3">
      <w:pPr>
        <w:rPr>
          <w:sz w:val="26"/>
          <w:lang w:val="en-US"/>
        </w:rPr>
      </w:pPr>
    </w:p>
    <w:p w14:paraId="4D8545EA" w14:textId="77777777" w:rsidR="003A0DD3" w:rsidRPr="005A5D2C" w:rsidRDefault="003A0DD3" w:rsidP="003A0DD3">
      <w:pPr>
        <w:rPr>
          <w:sz w:val="26"/>
          <w:lang w:val="en-US"/>
        </w:rPr>
      </w:pPr>
    </w:p>
    <w:p w14:paraId="0CD7EEF6" w14:textId="77777777" w:rsidR="003A0DD3" w:rsidRPr="005A5D2C" w:rsidRDefault="003A0DD3" w:rsidP="003A0DD3">
      <w:pPr>
        <w:rPr>
          <w:sz w:val="26"/>
          <w:lang w:val="en-US"/>
        </w:rPr>
      </w:pPr>
    </w:p>
    <w:p w14:paraId="52F71BBF" w14:textId="77777777" w:rsidR="003A0DD3" w:rsidRPr="005A5D2C" w:rsidRDefault="003A0DD3" w:rsidP="003A0DD3">
      <w:pPr>
        <w:rPr>
          <w:sz w:val="26"/>
          <w:lang w:val="en-US"/>
        </w:rPr>
      </w:pPr>
    </w:p>
    <w:p w14:paraId="6CF05A0E" w14:textId="77777777" w:rsidR="003A0DD3" w:rsidRPr="005A5D2C" w:rsidRDefault="003A0DD3" w:rsidP="003A0DD3">
      <w:pPr>
        <w:rPr>
          <w:sz w:val="26"/>
          <w:lang w:val="en-US"/>
        </w:rPr>
      </w:pPr>
    </w:p>
    <w:p w14:paraId="5BBBCBF6" w14:textId="77777777" w:rsidR="003A0DD3" w:rsidRPr="005A5D2C" w:rsidRDefault="003A0DD3" w:rsidP="003A0DD3">
      <w:pPr>
        <w:rPr>
          <w:sz w:val="26"/>
          <w:lang w:val="en-US"/>
        </w:rPr>
      </w:pPr>
    </w:p>
    <w:p w14:paraId="4E8C8664" w14:textId="77777777" w:rsidR="003A0DD3" w:rsidRPr="005A5D2C" w:rsidRDefault="003A0DD3" w:rsidP="003A0DD3">
      <w:pPr>
        <w:rPr>
          <w:sz w:val="26"/>
          <w:lang w:val="en-US"/>
        </w:rPr>
      </w:pPr>
    </w:p>
    <w:p w14:paraId="000C84FF" w14:textId="77777777" w:rsidR="003A0DD3" w:rsidRPr="005A5D2C" w:rsidRDefault="003A0DD3" w:rsidP="003A0DD3">
      <w:pPr>
        <w:rPr>
          <w:sz w:val="26"/>
          <w:lang w:val="en-US"/>
        </w:rPr>
      </w:pPr>
    </w:p>
    <w:p w14:paraId="7B56D5DE" w14:textId="77777777" w:rsidR="003A0DD3" w:rsidRDefault="003A0DD3" w:rsidP="003A0DD3">
      <w:pPr>
        <w:rPr>
          <w:sz w:val="26"/>
          <w:lang w:val="en-US"/>
        </w:rPr>
      </w:pPr>
    </w:p>
    <w:p w14:paraId="4D579E6F" w14:textId="52B38DA6" w:rsidR="003A0DD3" w:rsidRPr="005A5D2C" w:rsidRDefault="003A0DD3" w:rsidP="003A0DD3">
      <w:pPr>
        <w:rPr>
          <w:sz w:val="26"/>
          <w:lang w:val="en-US"/>
        </w:rPr>
      </w:pPr>
      <w:r>
        <w:rPr>
          <w:rFonts w:ascii="Arial"/>
          <w:noProof/>
          <w:sz w:val="20"/>
        </w:rPr>
        <w:drawing>
          <wp:inline distT="0" distB="0" distL="0" distR="0" wp14:anchorId="4D4DFCA9" wp14:editId="43E2B3B0">
            <wp:extent cx="2383104" cy="3194374"/>
            <wp:effectExtent l="0" t="0" r="0" b="6350"/>
            <wp:docPr id="261991934" name="Picture 26199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91934" name="image66.png"/>
                    <pic:cNvPicPr/>
                  </pic:nvPicPr>
                  <pic:blipFill>
                    <a:blip r:embed="rId133">
                      <a:extLst>
                        <a:ext uri="{28A0092B-C50C-407E-A947-70E740481C1C}">
                          <a14:useLocalDpi xmlns:a14="http://schemas.microsoft.com/office/drawing/2010/main" val="0"/>
                        </a:ext>
                      </a:extLst>
                    </a:blip>
                    <a:stretch>
                      <a:fillRect/>
                    </a:stretch>
                  </pic:blipFill>
                  <pic:spPr>
                    <a:xfrm>
                      <a:off x="0" y="0"/>
                      <a:ext cx="2383104" cy="3194374"/>
                    </a:xfrm>
                    <a:prstGeom prst="rect">
                      <a:avLst/>
                    </a:prstGeom>
                  </pic:spPr>
                </pic:pic>
              </a:graphicData>
            </a:graphic>
          </wp:inline>
        </w:drawing>
      </w:r>
    </w:p>
    <w:p w14:paraId="3565E875" w14:textId="339CF4FD" w:rsidR="003A0DD3" w:rsidRDefault="003A0DD3" w:rsidP="003A0DD3">
      <w:pPr>
        <w:tabs>
          <w:tab w:val="left" w:pos="1164"/>
        </w:tabs>
        <w:rPr>
          <w:sz w:val="26"/>
          <w:lang w:val="en-US"/>
        </w:rPr>
      </w:pPr>
      <w:r>
        <w:rPr>
          <w:sz w:val="26"/>
          <w:lang w:val="en-US"/>
        </w:rPr>
        <w:tab/>
      </w:r>
    </w:p>
    <w:p w14:paraId="2193AC12" w14:textId="77777777" w:rsidR="003A0DD3" w:rsidRPr="005A5D2C" w:rsidRDefault="003A0DD3" w:rsidP="003A0DD3">
      <w:pPr>
        <w:tabs>
          <w:tab w:val="left" w:pos="1164"/>
        </w:tabs>
        <w:rPr>
          <w:sz w:val="26"/>
          <w:lang w:val="en-US"/>
        </w:rPr>
        <w:sectPr w:rsidR="003A0DD3" w:rsidRPr="005A5D2C" w:rsidSect="00F53647">
          <w:headerReference w:type="default" r:id="rId134"/>
          <w:footerReference w:type="default" r:id="rId135"/>
          <w:pgSz w:w="11910" w:h="16840"/>
          <w:pgMar w:top="720" w:right="720" w:bottom="720" w:left="720" w:header="732" w:footer="1068" w:gutter="0"/>
          <w:cols w:space="720"/>
          <w:docGrid w:linePitch="299"/>
        </w:sectPr>
      </w:pPr>
      <w:r>
        <w:rPr>
          <w:sz w:val="26"/>
          <w:lang w:val="en-US"/>
        </w:rPr>
        <w:tab/>
      </w:r>
    </w:p>
    <w:p w14:paraId="393CE0AB" w14:textId="77777777" w:rsidR="003A0DD3" w:rsidRPr="005A5D2C" w:rsidRDefault="003A0DD3" w:rsidP="003A0DD3">
      <w:pPr>
        <w:pStyle w:val="BodyText"/>
        <w:spacing w:before="4"/>
        <w:rPr>
          <w:rFonts w:ascii="Arial"/>
          <w:b/>
          <w:sz w:val="7"/>
        </w:rPr>
      </w:pPr>
    </w:p>
    <w:p w14:paraId="6F83C773" w14:textId="77777777" w:rsidR="003A0DD3" w:rsidRDefault="003A0DD3" w:rsidP="003A0DD3">
      <w:pPr>
        <w:pStyle w:val="BodyText"/>
        <w:spacing w:before="8"/>
        <w:rPr>
          <w:rFonts w:ascii="Arial"/>
          <w:b/>
          <w:sz w:val="6"/>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42DF221B" w14:textId="77777777" w:rsidTr="005F47CA">
        <w:trPr>
          <w:trHeight w:val="357"/>
        </w:trPr>
        <w:tc>
          <w:tcPr>
            <w:tcW w:w="7902" w:type="dxa"/>
            <w:gridSpan w:val="2"/>
          </w:tcPr>
          <w:p w14:paraId="2D8783FC" w14:textId="77777777" w:rsidR="003A0DD3" w:rsidRPr="005A5D2C" w:rsidRDefault="003A0DD3" w:rsidP="005F47CA">
            <w:pPr>
              <w:pStyle w:val="TableParagraph"/>
              <w:spacing w:line="298" w:lineRule="exact"/>
              <w:rPr>
                <w:b/>
                <w:sz w:val="26"/>
                <w:lang w:val="en-US"/>
              </w:rPr>
            </w:pPr>
            <w:r>
              <w:rPr>
                <w:b/>
                <w:sz w:val="26"/>
              </w:rPr>
              <w:t>Class</w:t>
            </w:r>
            <w:r>
              <w:rPr>
                <w:b/>
                <w:spacing w:val="-3"/>
                <w:sz w:val="26"/>
              </w:rPr>
              <w:t xml:space="preserve"> </w:t>
            </w:r>
            <w:proofErr w:type="spellStart"/>
            <w:r>
              <w:rPr>
                <w:b/>
                <w:color w:val="006FBF"/>
                <w:sz w:val="26"/>
                <w:lang w:val="en-US"/>
              </w:rPr>
              <w:t>DetailStockOutModel</w:t>
            </w:r>
            <w:proofErr w:type="spellEnd"/>
          </w:p>
        </w:tc>
      </w:tr>
      <w:tr w:rsidR="003A0DD3" w14:paraId="2F0D3B26" w14:textId="77777777" w:rsidTr="005F47CA">
        <w:trPr>
          <w:trHeight w:val="1790"/>
        </w:trPr>
        <w:tc>
          <w:tcPr>
            <w:tcW w:w="4106" w:type="dxa"/>
          </w:tcPr>
          <w:p w14:paraId="052C2B32"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 xml:space="preserve">Các </w:t>
            </w:r>
            <w:proofErr w:type="spellStart"/>
            <w:r>
              <w:rPr>
                <w:sz w:val="26"/>
              </w:rPr>
              <w:t>thông</w:t>
            </w:r>
            <w:proofErr w:type="spellEnd"/>
            <w:r>
              <w:rPr>
                <w:spacing w:val="-7"/>
                <w:sz w:val="26"/>
              </w:rPr>
              <w:t xml:space="preserve"> </w:t>
            </w:r>
            <w:r>
              <w:rPr>
                <w:sz w:val="26"/>
              </w:rPr>
              <w:t>tin</w:t>
            </w:r>
            <w:r>
              <w:rPr>
                <w:spacing w:val="-4"/>
                <w:sz w:val="26"/>
              </w:rPr>
              <w:t xml:space="preserve"> </w:t>
            </w:r>
            <w:proofErr w:type="spellStart"/>
            <w:r>
              <w:rPr>
                <w:sz w:val="26"/>
              </w:rPr>
              <w:t>về</w:t>
            </w:r>
            <w:proofErr w:type="spellEnd"/>
            <w:r>
              <w:rPr>
                <w:sz w:val="26"/>
              </w:rPr>
              <w:t xml:space="preserve"> </w:t>
            </w:r>
            <w:proofErr w:type="spellStart"/>
            <w:r>
              <w:rPr>
                <w:sz w:val="26"/>
              </w:rPr>
              <w:t>DetailStockOut</w:t>
            </w:r>
            <w:proofErr w:type="spellEnd"/>
            <w:r>
              <w:rPr>
                <w:sz w:val="26"/>
              </w:rPr>
              <w:t>:</w:t>
            </w:r>
            <w:r>
              <w:rPr>
                <w:spacing w:val="-62"/>
                <w:sz w:val="26"/>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StockOutID</w:t>
            </w:r>
            <w:proofErr w:type="spellEnd"/>
            <w:r>
              <w:rPr>
                <w:rFonts w:ascii="Consolas" w:hAnsi="Consolas"/>
                <w:color w:val="000000"/>
                <w:sz w:val="20"/>
                <w:szCs w:val="20"/>
              </w:rPr>
              <w:t>;</w:t>
            </w:r>
          </w:p>
          <w:p w14:paraId="0A81D849"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ProductID</w:t>
            </w:r>
            <w:proofErr w:type="spellEnd"/>
            <w:r>
              <w:rPr>
                <w:rFonts w:ascii="Consolas" w:hAnsi="Consolas"/>
                <w:color w:val="000000"/>
                <w:sz w:val="20"/>
                <w:szCs w:val="20"/>
              </w:rPr>
              <w:t>;</w:t>
            </w:r>
          </w:p>
          <w:p w14:paraId="3253280F"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r>
              <w:rPr>
                <w:rFonts w:ascii="Consolas" w:hAnsi="Consolas"/>
                <w:color w:val="0000C0"/>
                <w:sz w:val="20"/>
                <w:szCs w:val="20"/>
              </w:rPr>
              <w:t>Amount</w:t>
            </w:r>
            <w:r>
              <w:rPr>
                <w:rFonts w:ascii="Consolas" w:hAnsi="Consolas"/>
                <w:color w:val="000000"/>
                <w:sz w:val="20"/>
                <w:szCs w:val="20"/>
              </w:rPr>
              <w:t>;</w:t>
            </w:r>
          </w:p>
          <w:p w14:paraId="3B34A27D"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0000C0"/>
                <w:sz w:val="20"/>
                <w:szCs w:val="20"/>
              </w:rPr>
              <w:t>UnitPrice</w:t>
            </w:r>
            <w:proofErr w:type="spellEnd"/>
            <w:r>
              <w:rPr>
                <w:rFonts w:ascii="Consolas" w:hAnsi="Consolas"/>
                <w:color w:val="000000"/>
                <w:sz w:val="20"/>
                <w:szCs w:val="20"/>
              </w:rPr>
              <w:t>;</w:t>
            </w:r>
          </w:p>
          <w:p w14:paraId="6D4A637C"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0000C0"/>
                <w:sz w:val="20"/>
                <w:szCs w:val="20"/>
              </w:rPr>
              <w:t>UnitSum</w:t>
            </w:r>
            <w:proofErr w:type="spellEnd"/>
            <w:r>
              <w:rPr>
                <w:rFonts w:ascii="Consolas" w:hAnsi="Consolas"/>
                <w:color w:val="000000"/>
                <w:sz w:val="20"/>
                <w:szCs w:val="20"/>
              </w:rPr>
              <w:t>;</w:t>
            </w:r>
          </w:p>
          <w:p w14:paraId="59D7703A"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Date </w:t>
            </w:r>
            <w:proofErr w:type="spellStart"/>
            <w:r>
              <w:rPr>
                <w:rFonts w:ascii="Consolas" w:hAnsi="Consolas"/>
                <w:color w:val="0000C0"/>
                <w:sz w:val="20"/>
                <w:szCs w:val="20"/>
              </w:rPr>
              <w:t>UpdateTime</w:t>
            </w:r>
            <w:proofErr w:type="spellEnd"/>
            <w:r>
              <w:rPr>
                <w:rFonts w:ascii="Consolas" w:hAnsi="Consolas"/>
                <w:color w:val="000000"/>
                <w:sz w:val="20"/>
                <w:szCs w:val="20"/>
              </w:rPr>
              <w:t>;</w:t>
            </w:r>
          </w:p>
          <w:p w14:paraId="38F9355E"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UpdateBy</w:t>
            </w:r>
            <w:proofErr w:type="spellEnd"/>
            <w:r>
              <w:rPr>
                <w:rFonts w:ascii="Consolas" w:hAnsi="Consolas"/>
                <w:color w:val="000000"/>
                <w:sz w:val="20"/>
                <w:szCs w:val="20"/>
              </w:rPr>
              <w:t>;</w:t>
            </w:r>
          </w:p>
          <w:p w14:paraId="4B8117E3" w14:textId="77777777" w:rsidR="003A0DD3" w:rsidRDefault="003A0DD3" w:rsidP="005F47CA">
            <w:pPr>
              <w:pStyle w:val="TableParagraph"/>
              <w:spacing w:line="288" w:lineRule="auto"/>
              <w:ind w:left="369" w:right="1091"/>
              <w:rPr>
                <w:sz w:val="26"/>
              </w:rPr>
            </w:pPr>
          </w:p>
        </w:tc>
        <w:tc>
          <w:tcPr>
            <w:tcW w:w="3796" w:type="dxa"/>
          </w:tcPr>
          <w:p w14:paraId="327E36E8" w14:textId="77777777" w:rsidR="003A0DD3" w:rsidRPr="005A5D2C" w:rsidRDefault="003A0DD3" w:rsidP="005F47CA">
            <w:pPr>
              <w:pStyle w:val="TableParagraph"/>
              <w:spacing w:line="298" w:lineRule="exact"/>
              <w:ind w:left="109"/>
              <w:rPr>
                <w:sz w:val="26"/>
                <w:lang w:val="en-US"/>
              </w:rPr>
            </w:pPr>
            <w:r>
              <w:rPr>
                <w:sz w:val="26"/>
              </w:rPr>
              <w:t>Class</w:t>
            </w:r>
            <w:r>
              <w:rPr>
                <w:spacing w:val="-3"/>
                <w:sz w:val="26"/>
              </w:rPr>
              <w:t xml:space="preserve"> </w:t>
            </w:r>
            <w:proofErr w:type="spellStart"/>
            <w:r>
              <w:rPr>
                <w:color w:val="006FBF"/>
                <w:sz w:val="26"/>
                <w:lang w:val="en-US"/>
              </w:rPr>
              <w:t>DetailStockOutDAO</w:t>
            </w:r>
            <w:proofErr w:type="spellEnd"/>
          </w:p>
        </w:tc>
      </w:tr>
    </w:tbl>
    <w:p w14:paraId="29A2E49E" w14:textId="77777777" w:rsidR="003A0DD3" w:rsidRDefault="003A0DD3" w:rsidP="003A0DD3">
      <w:pPr>
        <w:spacing w:line="298" w:lineRule="exact"/>
        <w:rPr>
          <w:sz w:val="26"/>
        </w:rPr>
      </w:pPr>
    </w:p>
    <w:p w14:paraId="692943A2" w14:textId="77777777" w:rsidR="003A0DD3" w:rsidRPr="005A5D2C" w:rsidRDefault="003A0DD3" w:rsidP="003A0DD3">
      <w:pPr>
        <w:rPr>
          <w:sz w:val="26"/>
        </w:rPr>
      </w:pPr>
    </w:p>
    <w:p w14:paraId="6F148D91" w14:textId="77777777" w:rsidR="003A0DD3" w:rsidRPr="005A5D2C" w:rsidRDefault="003A0DD3" w:rsidP="003A0DD3">
      <w:pPr>
        <w:rPr>
          <w:sz w:val="26"/>
        </w:rPr>
      </w:pPr>
    </w:p>
    <w:p w14:paraId="0287ED37" w14:textId="77777777" w:rsidR="003A0DD3" w:rsidRPr="005A5D2C" w:rsidRDefault="003A0DD3" w:rsidP="003A0DD3">
      <w:pPr>
        <w:rPr>
          <w:sz w:val="26"/>
        </w:rPr>
      </w:pPr>
    </w:p>
    <w:p w14:paraId="33A3FC12" w14:textId="77777777" w:rsidR="003A0DD3" w:rsidRPr="005A5D2C" w:rsidRDefault="003A0DD3" w:rsidP="003A0DD3">
      <w:pPr>
        <w:rPr>
          <w:sz w:val="26"/>
        </w:rPr>
      </w:pPr>
    </w:p>
    <w:p w14:paraId="350A1502" w14:textId="77777777" w:rsidR="003A0DD3" w:rsidRPr="005A5D2C" w:rsidRDefault="003A0DD3" w:rsidP="003A0DD3">
      <w:pPr>
        <w:rPr>
          <w:sz w:val="26"/>
        </w:rPr>
      </w:pPr>
    </w:p>
    <w:p w14:paraId="5ED4CFBB" w14:textId="77777777" w:rsidR="003A0DD3" w:rsidRPr="005A5D2C" w:rsidRDefault="003A0DD3" w:rsidP="003A0DD3">
      <w:pPr>
        <w:rPr>
          <w:sz w:val="26"/>
        </w:rPr>
      </w:pPr>
    </w:p>
    <w:p w14:paraId="25322941" w14:textId="77777777" w:rsidR="003A0DD3" w:rsidRDefault="003A0DD3" w:rsidP="003A0DD3">
      <w:pPr>
        <w:spacing w:line="298" w:lineRule="exact"/>
        <w:rPr>
          <w:sz w:val="26"/>
        </w:rPr>
      </w:pPr>
    </w:p>
    <w:p w14:paraId="106560CF" w14:textId="77777777" w:rsidR="003A0DD3" w:rsidRDefault="003A0DD3" w:rsidP="003A0DD3">
      <w:pPr>
        <w:spacing w:line="298" w:lineRule="exact"/>
        <w:rPr>
          <w:sz w:val="26"/>
          <w:lang w:val="en-US"/>
        </w:rPr>
      </w:pPr>
    </w:p>
    <w:p w14:paraId="1C3F8F89" w14:textId="77777777" w:rsidR="003A0DD3" w:rsidRDefault="003A0DD3" w:rsidP="003A0DD3">
      <w:pPr>
        <w:spacing w:line="298" w:lineRule="exact"/>
        <w:rPr>
          <w:sz w:val="26"/>
        </w:rPr>
      </w:pPr>
      <w:r>
        <w:rPr>
          <w:sz w:val="26"/>
        </w:rPr>
        <w:br w:type="textWrapping" w:clear="all"/>
      </w:r>
    </w:p>
    <w:p w14:paraId="4D72464C" w14:textId="77777777" w:rsidR="003A0DD3" w:rsidRDefault="003A0DD3" w:rsidP="003A0DD3">
      <w:pPr>
        <w:rPr>
          <w:sz w:val="26"/>
          <w:lang w:val="en-US"/>
        </w:rPr>
      </w:pPr>
      <w:r>
        <w:rPr>
          <w:rFonts w:ascii="Arial"/>
          <w:noProof/>
          <w:sz w:val="20"/>
        </w:rPr>
        <w:drawing>
          <wp:inline distT="0" distB="0" distL="0" distR="0" wp14:anchorId="47B3903C" wp14:editId="4EB12E61">
            <wp:extent cx="2383104" cy="2988140"/>
            <wp:effectExtent l="0" t="0" r="0" b="3175"/>
            <wp:docPr id="1349871505" name="Picture 134987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71505" name="image66.png"/>
                    <pic:cNvPicPr/>
                  </pic:nvPicPr>
                  <pic:blipFill>
                    <a:blip r:embed="rId136">
                      <a:extLst>
                        <a:ext uri="{28A0092B-C50C-407E-A947-70E740481C1C}">
                          <a14:useLocalDpi xmlns:a14="http://schemas.microsoft.com/office/drawing/2010/main" val="0"/>
                        </a:ext>
                      </a:extLst>
                    </a:blip>
                    <a:stretch>
                      <a:fillRect/>
                    </a:stretch>
                  </pic:blipFill>
                  <pic:spPr>
                    <a:xfrm>
                      <a:off x="0" y="0"/>
                      <a:ext cx="2383104" cy="2988140"/>
                    </a:xfrm>
                    <a:prstGeom prst="rect">
                      <a:avLst/>
                    </a:prstGeom>
                  </pic:spPr>
                </pic:pic>
              </a:graphicData>
            </a:graphic>
          </wp:inline>
        </w:drawing>
      </w:r>
    </w:p>
    <w:p w14:paraId="33FFAF0C" w14:textId="77777777" w:rsidR="003A0DD3" w:rsidRDefault="003A0DD3" w:rsidP="003A0DD3">
      <w:pPr>
        <w:rPr>
          <w:sz w:val="26"/>
          <w:lang w:val="en-US"/>
        </w:rPr>
      </w:pPr>
    </w:p>
    <w:p w14:paraId="72EB263D" w14:textId="77777777" w:rsidR="003A0DD3" w:rsidRDefault="003A0DD3" w:rsidP="003A0DD3">
      <w:pPr>
        <w:rPr>
          <w:sz w:val="26"/>
          <w:lang w:val="en-US"/>
        </w:rPr>
      </w:pPr>
    </w:p>
    <w:p w14:paraId="4226EBEB" w14:textId="77777777" w:rsidR="003A0DD3" w:rsidRDefault="003A0DD3" w:rsidP="003A0DD3">
      <w:pPr>
        <w:rPr>
          <w:sz w:val="26"/>
          <w:lang w:val="en-US"/>
        </w:rPr>
      </w:pPr>
    </w:p>
    <w:p w14:paraId="6A3576A7" w14:textId="77777777" w:rsidR="003A0DD3" w:rsidRDefault="003A0DD3" w:rsidP="003A0DD3">
      <w:pPr>
        <w:rPr>
          <w:sz w:val="26"/>
          <w:lang w:val="en-US"/>
        </w:rPr>
      </w:pPr>
    </w:p>
    <w:p w14:paraId="2015CE2B" w14:textId="77777777" w:rsidR="003A0DD3" w:rsidRDefault="003A0DD3" w:rsidP="003A0DD3">
      <w:pPr>
        <w:rPr>
          <w:sz w:val="26"/>
          <w:lang w:val="en-US"/>
        </w:rPr>
      </w:pPr>
    </w:p>
    <w:p w14:paraId="7F9317DE" w14:textId="77777777" w:rsidR="003A0DD3" w:rsidRDefault="003A0DD3" w:rsidP="003A0DD3">
      <w:pPr>
        <w:rPr>
          <w:sz w:val="26"/>
          <w:lang w:val="en-US"/>
        </w:rPr>
      </w:pPr>
    </w:p>
    <w:p w14:paraId="49078E18" w14:textId="77777777" w:rsidR="003A0DD3" w:rsidRDefault="003A0DD3" w:rsidP="003A0DD3">
      <w:pPr>
        <w:rPr>
          <w:sz w:val="26"/>
          <w:lang w:val="en-US"/>
        </w:rPr>
      </w:pPr>
    </w:p>
    <w:p w14:paraId="41E2FEAB" w14:textId="77777777" w:rsidR="003A0DD3" w:rsidRDefault="003A0DD3" w:rsidP="003A0DD3">
      <w:pPr>
        <w:rPr>
          <w:sz w:val="26"/>
          <w:lang w:val="en-US"/>
        </w:rPr>
      </w:pPr>
    </w:p>
    <w:p w14:paraId="3C50B8B1" w14:textId="77777777" w:rsidR="003A0DD3" w:rsidRDefault="003A0DD3" w:rsidP="003A0DD3">
      <w:pPr>
        <w:rPr>
          <w:sz w:val="26"/>
          <w:lang w:val="en-US"/>
        </w:rPr>
      </w:pPr>
    </w:p>
    <w:p w14:paraId="7FCA3E94" w14:textId="77777777" w:rsidR="003A0DD3" w:rsidRDefault="003A0DD3" w:rsidP="003A0DD3">
      <w:pPr>
        <w:rPr>
          <w:sz w:val="26"/>
          <w:lang w:val="en-US"/>
        </w:rPr>
      </w:pPr>
    </w:p>
    <w:p w14:paraId="0CCFC3A2" w14:textId="77777777" w:rsidR="003A0DD3" w:rsidRDefault="003A0DD3" w:rsidP="003A0DD3">
      <w:pPr>
        <w:rPr>
          <w:sz w:val="26"/>
          <w:lang w:val="en-US"/>
        </w:rPr>
      </w:pPr>
    </w:p>
    <w:p w14:paraId="1990C7BD" w14:textId="77777777" w:rsidR="003A0DD3" w:rsidRDefault="003A0DD3" w:rsidP="003A0DD3">
      <w:pPr>
        <w:rPr>
          <w:sz w:val="26"/>
          <w:lang w:val="en-US"/>
        </w:rPr>
      </w:pPr>
    </w:p>
    <w:p w14:paraId="624B65BD" w14:textId="77777777" w:rsidR="003A0DD3" w:rsidRDefault="003A0DD3" w:rsidP="003A0DD3">
      <w:pPr>
        <w:rPr>
          <w:sz w:val="26"/>
          <w:lang w:val="en-US"/>
        </w:rPr>
      </w:pPr>
    </w:p>
    <w:p w14:paraId="018AF9D4" w14:textId="77777777" w:rsidR="003A0DD3" w:rsidRDefault="003A0DD3" w:rsidP="003A0DD3">
      <w:pPr>
        <w:rPr>
          <w:sz w:val="26"/>
          <w:lang w:val="en-US"/>
        </w:rPr>
      </w:pPr>
    </w:p>
    <w:p w14:paraId="4B9ED849" w14:textId="77777777" w:rsidR="003A0DD3" w:rsidRDefault="003A0DD3" w:rsidP="003A0DD3">
      <w:pPr>
        <w:rPr>
          <w:sz w:val="26"/>
          <w:lang w:val="en-US"/>
        </w:rPr>
      </w:pPr>
    </w:p>
    <w:p w14:paraId="27DC510C" w14:textId="77777777" w:rsidR="003A0DD3" w:rsidRDefault="003A0DD3" w:rsidP="003A0DD3">
      <w:pPr>
        <w:rPr>
          <w:sz w:val="26"/>
          <w:lang w:val="en-US"/>
        </w:rPr>
      </w:pPr>
    </w:p>
    <w:p w14:paraId="4A1E0736" w14:textId="77777777" w:rsidR="003A0DD3" w:rsidRDefault="003A0DD3" w:rsidP="003A0DD3">
      <w:pPr>
        <w:rPr>
          <w:sz w:val="26"/>
          <w:lang w:val="en-US"/>
        </w:rPr>
      </w:pPr>
    </w:p>
    <w:p w14:paraId="7D0771E3" w14:textId="77777777" w:rsidR="003A0DD3" w:rsidRDefault="003A0DD3" w:rsidP="003A0DD3">
      <w:pPr>
        <w:rPr>
          <w:sz w:val="26"/>
          <w:lang w:val="en-US"/>
        </w:rPr>
      </w:pPr>
    </w:p>
    <w:p w14:paraId="21A9186A" w14:textId="77777777" w:rsidR="003A0DD3" w:rsidRDefault="003A0DD3" w:rsidP="003A0DD3">
      <w:pPr>
        <w:rPr>
          <w:sz w:val="26"/>
          <w:lang w:val="en-US"/>
        </w:rPr>
      </w:pPr>
    </w:p>
    <w:p w14:paraId="6F1A533A" w14:textId="77777777" w:rsidR="003A0DD3" w:rsidRDefault="003A0DD3" w:rsidP="003A0DD3">
      <w:pPr>
        <w:rPr>
          <w:sz w:val="26"/>
          <w:lang w:val="en-US"/>
        </w:rPr>
      </w:pPr>
    </w:p>
    <w:p w14:paraId="5FF7C52A" w14:textId="77777777" w:rsidR="003A0DD3" w:rsidRDefault="003A0DD3" w:rsidP="003A0DD3">
      <w:pPr>
        <w:rPr>
          <w:sz w:val="26"/>
          <w:lang w:val="en-US"/>
        </w:rPr>
      </w:pPr>
    </w:p>
    <w:p w14:paraId="3F53C814" w14:textId="77777777" w:rsidR="003A0DD3" w:rsidRDefault="003A0DD3" w:rsidP="003A0DD3">
      <w:pPr>
        <w:rPr>
          <w:sz w:val="26"/>
          <w:lang w:val="en-US"/>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17A94144" w14:textId="77777777" w:rsidTr="005F47CA">
        <w:trPr>
          <w:trHeight w:val="357"/>
        </w:trPr>
        <w:tc>
          <w:tcPr>
            <w:tcW w:w="7902" w:type="dxa"/>
            <w:gridSpan w:val="2"/>
          </w:tcPr>
          <w:p w14:paraId="0C2F8FB8" w14:textId="77777777" w:rsidR="003A0DD3" w:rsidRPr="005A5D2C" w:rsidRDefault="003A0DD3" w:rsidP="005F47CA">
            <w:pPr>
              <w:pStyle w:val="TableParagraph"/>
              <w:spacing w:line="298" w:lineRule="exact"/>
              <w:rPr>
                <w:b/>
                <w:sz w:val="26"/>
                <w:lang w:val="en-US"/>
              </w:rPr>
            </w:pPr>
            <w:r>
              <w:rPr>
                <w:b/>
                <w:sz w:val="26"/>
              </w:rPr>
              <w:lastRenderedPageBreak/>
              <w:t>Class</w:t>
            </w:r>
            <w:r>
              <w:rPr>
                <w:b/>
                <w:spacing w:val="-3"/>
                <w:sz w:val="26"/>
              </w:rPr>
              <w:t xml:space="preserve"> </w:t>
            </w:r>
            <w:proofErr w:type="spellStart"/>
            <w:r>
              <w:rPr>
                <w:b/>
                <w:color w:val="006FBF"/>
                <w:sz w:val="26"/>
                <w:lang w:val="en-US"/>
              </w:rPr>
              <w:t>GroupFunction</w:t>
            </w:r>
            <w:proofErr w:type="spellEnd"/>
          </w:p>
        </w:tc>
      </w:tr>
      <w:tr w:rsidR="003A0DD3" w14:paraId="1020B180" w14:textId="77777777" w:rsidTr="005F47CA">
        <w:trPr>
          <w:trHeight w:val="1790"/>
        </w:trPr>
        <w:tc>
          <w:tcPr>
            <w:tcW w:w="4106" w:type="dxa"/>
          </w:tcPr>
          <w:p w14:paraId="533982C0"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 xml:space="preserve">Các </w:t>
            </w:r>
            <w:proofErr w:type="spellStart"/>
            <w:r>
              <w:rPr>
                <w:sz w:val="26"/>
              </w:rPr>
              <w:t>thông</w:t>
            </w:r>
            <w:proofErr w:type="spellEnd"/>
            <w:r>
              <w:rPr>
                <w:spacing w:val="-7"/>
                <w:sz w:val="26"/>
              </w:rPr>
              <w:t xml:space="preserve"> </w:t>
            </w:r>
            <w:r>
              <w:rPr>
                <w:sz w:val="26"/>
              </w:rPr>
              <w:t>tin</w:t>
            </w:r>
            <w:r>
              <w:rPr>
                <w:spacing w:val="-4"/>
                <w:sz w:val="26"/>
              </w:rPr>
              <w:t xml:space="preserve"> </w:t>
            </w:r>
            <w:proofErr w:type="spellStart"/>
            <w:proofErr w:type="gramStart"/>
            <w:r>
              <w:rPr>
                <w:sz w:val="26"/>
              </w:rPr>
              <w:t>về</w:t>
            </w:r>
            <w:proofErr w:type="spellEnd"/>
            <w:r>
              <w:rPr>
                <w:sz w:val="26"/>
              </w:rPr>
              <w:t xml:space="preserve"> </w:t>
            </w:r>
            <w:r>
              <w:rPr>
                <w:rFonts w:ascii="Consolas" w:hAnsi="Consolas"/>
                <w:color w:val="000000"/>
                <w:sz w:val="20"/>
                <w:szCs w:val="20"/>
                <w:shd w:val="clear" w:color="auto" w:fill="D4D4D4"/>
              </w:rPr>
              <w:t xml:space="preserve"> </w:t>
            </w:r>
            <w:proofErr w:type="spellStart"/>
            <w:r>
              <w:rPr>
                <w:rFonts w:ascii="Consolas" w:hAnsi="Consolas"/>
                <w:color w:val="000000"/>
                <w:sz w:val="20"/>
                <w:szCs w:val="20"/>
                <w:shd w:val="clear" w:color="auto" w:fill="D4D4D4"/>
              </w:rPr>
              <w:t>GroupFunction</w:t>
            </w:r>
            <w:proofErr w:type="spellEnd"/>
            <w:proofErr w:type="gramEnd"/>
            <w:r>
              <w:rPr>
                <w:sz w:val="26"/>
              </w:rPr>
              <w:t>:</w:t>
            </w:r>
            <w:r>
              <w:rPr>
                <w:spacing w:val="-62"/>
                <w:sz w:val="26"/>
              </w:rPr>
              <w:t xml:space="preserve"> </w:t>
            </w: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GroupID</w:t>
            </w:r>
            <w:proofErr w:type="spellEnd"/>
            <w:r>
              <w:rPr>
                <w:rFonts w:ascii="Consolas" w:hAnsi="Consolas"/>
                <w:color w:val="000000"/>
                <w:sz w:val="20"/>
                <w:szCs w:val="20"/>
              </w:rPr>
              <w:t>;</w:t>
            </w:r>
          </w:p>
          <w:p w14:paraId="6059F0AA"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FunctionID</w:t>
            </w:r>
            <w:proofErr w:type="spellEnd"/>
            <w:r>
              <w:rPr>
                <w:rFonts w:ascii="Consolas" w:hAnsi="Consolas"/>
                <w:color w:val="000000"/>
                <w:sz w:val="20"/>
                <w:szCs w:val="20"/>
              </w:rPr>
              <w:t>;</w:t>
            </w:r>
          </w:p>
          <w:p w14:paraId="75729FB1"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Boolean </w:t>
            </w:r>
            <w:proofErr w:type="spellStart"/>
            <w:r>
              <w:rPr>
                <w:rFonts w:ascii="Consolas" w:hAnsi="Consolas"/>
                <w:color w:val="0000C0"/>
                <w:sz w:val="20"/>
                <w:szCs w:val="20"/>
              </w:rPr>
              <w:t>isEnable</w:t>
            </w:r>
            <w:proofErr w:type="spellEnd"/>
            <w:r>
              <w:rPr>
                <w:rFonts w:ascii="Consolas" w:hAnsi="Consolas"/>
                <w:color w:val="000000"/>
                <w:sz w:val="20"/>
                <w:szCs w:val="20"/>
              </w:rPr>
              <w:t>;</w:t>
            </w:r>
          </w:p>
          <w:p w14:paraId="496545C2" w14:textId="77777777" w:rsidR="003A0DD3" w:rsidRDefault="003A0DD3" w:rsidP="005F47CA">
            <w:pPr>
              <w:pStyle w:val="TableParagraph"/>
              <w:spacing w:line="288" w:lineRule="auto"/>
              <w:ind w:left="369" w:right="1091"/>
              <w:rPr>
                <w:sz w:val="26"/>
              </w:rPr>
            </w:pPr>
          </w:p>
        </w:tc>
        <w:tc>
          <w:tcPr>
            <w:tcW w:w="3796" w:type="dxa"/>
          </w:tcPr>
          <w:p w14:paraId="4D31F213" w14:textId="77777777" w:rsidR="003A0DD3" w:rsidRPr="005A5D2C" w:rsidRDefault="003A0DD3" w:rsidP="005F47CA">
            <w:pPr>
              <w:pStyle w:val="TableParagraph"/>
              <w:spacing w:line="298" w:lineRule="exact"/>
              <w:ind w:left="109"/>
              <w:rPr>
                <w:sz w:val="26"/>
                <w:lang w:val="en-US"/>
              </w:rPr>
            </w:pPr>
            <w:r>
              <w:rPr>
                <w:sz w:val="26"/>
              </w:rPr>
              <w:t>Class</w:t>
            </w:r>
            <w:r>
              <w:rPr>
                <w:spacing w:val="-3"/>
                <w:sz w:val="26"/>
              </w:rPr>
              <w:t xml:space="preserve"> </w:t>
            </w:r>
            <w:proofErr w:type="spellStart"/>
            <w:r>
              <w:rPr>
                <w:color w:val="006FBF"/>
                <w:sz w:val="26"/>
                <w:lang w:val="en-US"/>
              </w:rPr>
              <w:t>GroupFunctionDAO</w:t>
            </w:r>
            <w:proofErr w:type="spellEnd"/>
          </w:p>
        </w:tc>
      </w:tr>
    </w:tbl>
    <w:p w14:paraId="514632DF" w14:textId="77777777" w:rsidR="003A0DD3" w:rsidRDefault="003A0DD3" w:rsidP="003A0DD3">
      <w:pPr>
        <w:spacing w:line="298" w:lineRule="exact"/>
        <w:rPr>
          <w:sz w:val="26"/>
        </w:rPr>
      </w:pPr>
    </w:p>
    <w:p w14:paraId="0D1A77C5" w14:textId="77777777" w:rsidR="003A0DD3" w:rsidRPr="005A5D2C" w:rsidRDefault="003A0DD3" w:rsidP="003A0DD3">
      <w:pPr>
        <w:rPr>
          <w:sz w:val="26"/>
        </w:rPr>
      </w:pPr>
    </w:p>
    <w:p w14:paraId="4B71837A" w14:textId="77777777" w:rsidR="003A0DD3" w:rsidRPr="005A5D2C" w:rsidRDefault="003A0DD3" w:rsidP="003A0DD3">
      <w:pPr>
        <w:rPr>
          <w:sz w:val="26"/>
        </w:rPr>
      </w:pPr>
    </w:p>
    <w:p w14:paraId="5CCDC106" w14:textId="77777777" w:rsidR="003A0DD3" w:rsidRPr="005A5D2C" w:rsidRDefault="003A0DD3" w:rsidP="003A0DD3">
      <w:pPr>
        <w:rPr>
          <w:sz w:val="26"/>
        </w:rPr>
      </w:pPr>
    </w:p>
    <w:p w14:paraId="5C72FDFC" w14:textId="77777777" w:rsidR="003A0DD3" w:rsidRPr="005A5D2C" w:rsidRDefault="003A0DD3" w:rsidP="003A0DD3">
      <w:pPr>
        <w:rPr>
          <w:sz w:val="26"/>
        </w:rPr>
      </w:pPr>
    </w:p>
    <w:p w14:paraId="4286A196" w14:textId="77777777" w:rsidR="003A0DD3" w:rsidRPr="005A5D2C" w:rsidRDefault="003A0DD3" w:rsidP="003A0DD3">
      <w:pPr>
        <w:rPr>
          <w:sz w:val="26"/>
        </w:rPr>
      </w:pPr>
    </w:p>
    <w:p w14:paraId="41F1C6B1" w14:textId="77777777" w:rsidR="003A0DD3" w:rsidRPr="005A5D2C" w:rsidRDefault="003A0DD3" w:rsidP="003A0DD3">
      <w:pPr>
        <w:rPr>
          <w:sz w:val="26"/>
        </w:rPr>
      </w:pPr>
    </w:p>
    <w:p w14:paraId="73604DEA" w14:textId="77777777" w:rsidR="003A0DD3" w:rsidRPr="00612BD0" w:rsidRDefault="003A0DD3" w:rsidP="003A0DD3">
      <w:pPr>
        <w:spacing w:line="298" w:lineRule="exact"/>
        <w:rPr>
          <w:sz w:val="26"/>
          <w:lang w:val="en-US"/>
        </w:rPr>
      </w:pPr>
    </w:p>
    <w:p w14:paraId="5099ED23" w14:textId="77777777" w:rsidR="003A0DD3" w:rsidRDefault="003A0DD3" w:rsidP="003A0DD3">
      <w:pPr>
        <w:rPr>
          <w:sz w:val="26"/>
          <w:lang w:val="en-US"/>
        </w:rPr>
      </w:pPr>
      <w:r>
        <w:rPr>
          <w:rFonts w:ascii="Arial"/>
          <w:noProof/>
          <w:sz w:val="20"/>
        </w:rPr>
        <w:drawing>
          <wp:inline distT="0" distB="0" distL="0" distR="0" wp14:anchorId="7E4D1E3E" wp14:editId="6F8E3D03">
            <wp:extent cx="2383104" cy="2836569"/>
            <wp:effectExtent l="0" t="0" r="0" b="1905"/>
            <wp:docPr id="321719828" name="Picture 3217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9828" name="image66.png"/>
                    <pic:cNvPicPr/>
                  </pic:nvPicPr>
                  <pic:blipFill>
                    <a:blip r:embed="rId137">
                      <a:extLst>
                        <a:ext uri="{28A0092B-C50C-407E-A947-70E740481C1C}">
                          <a14:useLocalDpi xmlns:a14="http://schemas.microsoft.com/office/drawing/2010/main" val="0"/>
                        </a:ext>
                      </a:extLst>
                    </a:blip>
                    <a:stretch>
                      <a:fillRect/>
                    </a:stretch>
                  </pic:blipFill>
                  <pic:spPr>
                    <a:xfrm>
                      <a:off x="0" y="0"/>
                      <a:ext cx="2383104" cy="2836569"/>
                    </a:xfrm>
                    <a:prstGeom prst="rect">
                      <a:avLst/>
                    </a:prstGeom>
                  </pic:spPr>
                </pic:pic>
              </a:graphicData>
            </a:graphic>
          </wp:inline>
        </w:drawing>
      </w: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61E4D190" w14:textId="77777777" w:rsidTr="005F47CA">
        <w:trPr>
          <w:trHeight w:val="357"/>
        </w:trPr>
        <w:tc>
          <w:tcPr>
            <w:tcW w:w="7902" w:type="dxa"/>
            <w:gridSpan w:val="2"/>
          </w:tcPr>
          <w:p w14:paraId="3C2B3D8B" w14:textId="77777777" w:rsidR="003A0DD3" w:rsidRPr="005A5D2C" w:rsidRDefault="003A0DD3" w:rsidP="005F47CA">
            <w:pPr>
              <w:pStyle w:val="TableParagraph"/>
              <w:spacing w:line="298" w:lineRule="exact"/>
              <w:rPr>
                <w:b/>
                <w:sz w:val="26"/>
                <w:lang w:val="en-US"/>
              </w:rPr>
            </w:pPr>
            <w:r>
              <w:rPr>
                <w:b/>
                <w:sz w:val="26"/>
              </w:rPr>
              <w:t>Class</w:t>
            </w:r>
            <w:r>
              <w:rPr>
                <w:b/>
                <w:spacing w:val="-3"/>
                <w:sz w:val="26"/>
              </w:rPr>
              <w:t xml:space="preserve"> </w:t>
            </w:r>
            <w:proofErr w:type="spellStart"/>
            <w:r>
              <w:rPr>
                <w:b/>
                <w:color w:val="006FBF"/>
                <w:sz w:val="26"/>
                <w:lang w:val="en-US"/>
              </w:rPr>
              <w:t>GroupManagementModel</w:t>
            </w:r>
            <w:proofErr w:type="spellEnd"/>
          </w:p>
        </w:tc>
      </w:tr>
      <w:tr w:rsidR="003A0DD3" w14:paraId="079BA315" w14:textId="77777777" w:rsidTr="005F47CA">
        <w:trPr>
          <w:trHeight w:val="1790"/>
        </w:trPr>
        <w:tc>
          <w:tcPr>
            <w:tcW w:w="4106" w:type="dxa"/>
          </w:tcPr>
          <w:p w14:paraId="224879E0"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 xml:space="preserve">Các </w:t>
            </w:r>
            <w:proofErr w:type="spellStart"/>
            <w:r>
              <w:rPr>
                <w:sz w:val="26"/>
              </w:rPr>
              <w:t>thông</w:t>
            </w:r>
            <w:proofErr w:type="spellEnd"/>
            <w:r>
              <w:rPr>
                <w:spacing w:val="-7"/>
                <w:sz w:val="26"/>
              </w:rPr>
              <w:t xml:space="preserve"> </w:t>
            </w:r>
            <w:r>
              <w:rPr>
                <w:sz w:val="26"/>
              </w:rPr>
              <w:t>tin</w:t>
            </w:r>
            <w:r>
              <w:rPr>
                <w:spacing w:val="-4"/>
                <w:sz w:val="26"/>
              </w:rPr>
              <w:t xml:space="preserve"> </w:t>
            </w:r>
            <w:proofErr w:type="spellStart"/>
            <w:r>
              <w:rPr>
                <w:sz w:val="26"/>
              </w:rPr>
              <w:t>về</w:t>
            </w:r>
            <w:proofErr w:type="spellEnd"/>
            <w:r>
              <w:rPr>
                <w:sz w:val="26"/>
              </w:rPr>
              <w:t xml:space="preserve"> </w:t>
            </w:r>
            <w:proofErr w:type="spellStart"/>
            <w:r>
              <w:rPr>
                <w:rFonts w:ascii="Consolas" w:hAnsi="Consolas"/>
                <w:color w:val="000000"/>
                <w:sz w:val="20"/>
                <w:szCs w:val="20"/>
                <w:shd w:val="clear" w:color="auto" w:fill="D4D4D4"/>
              </w:rPr>
              <w:t>GroupManagementModel</w:t>
            </w:r>
            <w:proofErr w:type="spellEnd"/>
            <w:r>
              <w:rPr>
                <w:sz w:val="26"/>
              </w:rPr>
              <w:t>:</w:t>
            </w:r>
            <w:r>
              <w:rPr>
                <w:spacing w:val="-62"/>
                <w:sz w:val="26"/>
              </w:rPr>
              <w:t xml:space="preserve"> </w:t>
            </w: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GroupID</w:t>
            </w:r>
            <w:proofErr w:type="spellEnd"/>
            <w:r>
              <w:rPr>
                <w:rFonts w:ascii="Consolas" w:hAnsi="Consolas"/>
                <w:color w:val="000000"/>
                <w:sz w:val="20"/>
                <w:szCs w:val="20"/>
              </w:rPr>
              <w:t>;</w:t>
            </w:r>
          </w:p>
          <w:p w14:paraId="517843D1"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proofErr w:type="gramStart"/>
            <w:r>
              <w:rPr>
                <w:rFonts w:ascii="Consolas" w:hAnsi="Consolas"/>
                <w:color w:val="000000"/>
                <w:sz w:val="20"/>
                <w:szCs w:val="20"/>
              </w:rPr>
              <w:t xml:space="preserve">String </w:t>
            </w:r>
            <w:r>
              <w:rPr>
                <w:rFonts w:ascii="Consolas" w:hAnsi="Consolas"/>
                <w:color w:val="0000C0"/>
                <w:sz w:val="20"/>
                <w:szCs w:val="20"/>
                <w:shd w:val="clear" w:color="auto" w:fill="F0D8A8"/>
              </w:rPr>
              <w:t xml:space="preserve"> </w:t>
            </w:r>
            <w:proofErr w:type="spellStart"/>
            <w:r>
              <w:rPr>
                <w:rFonts w:ascii="Consolas" w:hAnsi="Consolas"/>
                <w:color w:val="0000C0"/>
                <w:sz w:val="20"/>
                <w:szCs w:val="20"/>
                <w:shd w:val="clear" w:color="auto" w:fill="F0D8A8"/>
              </w:rPr>
              <w:t>GroupName</w:t>
            </w:r>
            <w:proofErr w:type="spellEnd"/>
            <w:proofErr w:type="gramEnd"/>
            <w:r>
              <w:rPr>
                <w:rFonts w:ascii="Consolas" w:hAnsi="Consolas"/>
                <w:color w:val="000000"/>
                <w:sz w:val="20"/>
                <w:szCs w:val="20"/>
              </w:rPr>
              <w:t>;</w:t>
            </w:r>
          </w:p>
          <w:p w14:paraId="0DCE80AC"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proofErr w:type="gramStart"/>
            <w:r>
              <w:rPr>
                <w:rFonts w:ascii="Consolas" w:hAnsi="Consolas"/>
                <w:color w:val="000000"/>
                <w:sz w:val="20"/>
                <w:szCs w:val="20"/>
              </w:rPr>
              <w:t xml:space="preserve">Boolean </w:t>
            </w:r>
            <w:r>
              <w:rPr>
                <w:rFonts w:ascii="Consolas" w:hAnsi="Consolas"/>
                <w:color w:val="0000C0"/>
                <w:sz w:val="20"/>
                <w:szCs w:val="20"/>
                <w:shd w:val="clear" w:color="auto" w:fill="F0D8A8"/>
              </w:rPr>
              <w:t xml:space="preserve"> GroupDesc</w:t>
            </w:r>
            <w:proofErr w:type="gramEnd"/>
            <w:r>
              <w:rPr>
                <w:rFonts w:ascii="Consolas" w:hAnsi="Consolas"/>
                <w:color w:val="000000"/>
                <w:sz w:val="20"/>
                <w:szCs w:val="20"/>
              </w:rPr>
              <w:t>;</w:t>
            </w:r>
          </w:p>
          <w:p w14:paraId="462AEE7F"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 xml:space="preserve"> </w:t>
            </w: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UpdateBy</w:t>
            </w:r>
            <w:proofErr w:type="spellEnd"/>
            <w:r>
              <w:rPr>
                <w:rFonts w:ascii="Consolas" w:hAnsi="Consolas"/>
                <w:color w:val="000000"/>
                <w:sz w:val="20"/>
                <w:szCs w:val="20"/>
              </w:rPr>
              <w:t>;</w:t>
            </w:r>
          </w:p>
          <w:p w14:paraId="780C57D3"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Date </w:t>
            </w:r>
            <w:proofErr w:type="spellStart"/>
            <w:r>
              <w:rPr>
                <w:rFonts w:ascii="Consolas" w:hAnsi="Consolas"/>
                <w:color w:val="0000C0"/>
                <w:sz w:val="20"/>
                <w:szCs w:val="20"/>
              </w:rPr>
              <w:t>UpdateTime</w:t>
            </w:r>
            <w:proofErr w:type="spellEnd"/>
            <w:r>
              <w:rPr>
                <w:rFonts w:ascii="Consolas" w:hAnsi="Consolas"/>
                <w:color w:val="000000"/>
                <w:sz w:val="20"/>
                <w:szCs w:val="20"/>
              </w:rPr>
              <w:t>;</w:t>
            </w:r>
          </w:p>
          <w:p w14:paraId="0C9223C1" w14:textId="77777777" w:rsidR="003A0DD3" w:rsidRPr="00612BD0" w:rsidRDefault="003A0DD3" w:rsidP="005F47CA">
            <w:pPr>
              <w:pStyle w:val="TableParagraph"/>
              <w:spacing w:line="288" w:lineRule="auto"/>
              <w:ind w:left="369" w:right="1091"/>
              <w:rPr>
                <w:sz w:val="26"/>
                <w:lang w:val="en-US"/>
              </w:rPr>
            </w:pPr>
          </w:p>
        </w:tc>
        <w:tc>
          <w:tcPr>
            <w:tcW w:w="3796" w:type="dxa"/>
          </w:tcPr>
          <w:p w14:paraId="5D725E61" w14:textId="77777777" w:rsidR="003A0DD3" w:rsidRPr="005A5D2C" w:rsidRDefault="003A0DD3" w:rsidP="005F47CA">
            <w:pPr>
              <w:pStyle w:val="TableParagraph"/>
              <w:spacing w:line="298" w:lineRule="exact"/>
              <w:ind w:left="109"/>
              <w:rPr>
                <w:sz w:val="26"/>
                <w:lang w:val="en-US"/>
              </w:rPr>
            </w:pPr>
            <w:r>
              <w:rPr>
                <w:sz w:val="26"/>
              </w:rPr>
              <w:t>Class</w:t>
            </w:r>
            <w:r>
              <w:rPr>
                <w:spacing w:val="-3"/>
                <w:sz w:val="26"/>
              </w:rPr>
              <w:t xml:space="preserve"> </w:t>
            </w:r>
            <w:proofErr w:type="spellStart"/>
            <w:r>
              <w:rPr>
                <w:color w:val="006FBF"/>
                <w:sz w:val="26"/>
                <w:lang w:val="en-US"/>
              </w:rPr>
              <w:t>GroupManagementDAO</w:t>
            </w:r>
            <w:proofErr w:type="spellEnd"/>
          </w:p>
        </w:tc>
      </w:tr>
    </w:tbl>
    <w:p w14:paraId="78CC090F" w14:textId="77777777" w:rsidR="003A0DD3" w:rsidRDefault="003A0DD3" w:rsidP="003A0DD3">
      <w:pPr>
        <w:spacing w:line="298" w:lineRule="exact"/>
        <w:rPr>
          <w:sz w:val="26"/>
        </w:rPr>
      </w:pPr>
    </w:p>
    <w:p w14:paraId="468479A3" w14:textId="77777777" w:rsidR="003A0DD3" w:rsidRPr="005A5D2C" w:rsidRDefault="003A0DD3" w:rsidP="003A0DD3">
      <w:pPr>
        <w:rPr>
          <w:sz w:val="26"/>
        </w:rPr>
      </w:pPr>
    </w:p>
    <w:p w14:paraId="633B3F59" w14:textId="77777777" w:rsidR="003A0DD3" w:rsidRPr="005A5D2C" w:rsidRDefault="003A0DD3" w:rsidP="003A0DD3">
      <w:pPr>
        <w:rPr>
          <w:sz w:val="26"/>
        </w:rPr>
      </w:pPr>
    </w:p>
    <w:p w14:paraId="72FA3111" w14:textId="77777777" w:rsidR="003A0DD3" w:rsidRPr="005A5D2C" w:rsidRDefault="003A0DD3" w:rsidP="003A0DD3">
      <w:pPr>
        <w:rPr>
          <w:sz w:val="26"/>
        </w:rPr>
      </w:pPr>
    </w:p>
    <w:p w14:paraId="03393D0F" w14:textId="77777777" w:rsidR="003A0DD3" w:rsidRPr="005A5D2C" w:rsidRDefault="003A0DD3" w:rsidP="003A0DD3">
      <w:pPr>
        <w:rPr>
          <w:sz w:val="26"/>
        </w:rPr>
      </w:pPr>
    </w:p>
    <w:p w14:paraId="45E820DF" w14:textId="77777777" w:rsidR="003A0DD3" w:rsidRPr="005A5D2C" w:rsidRDefault="003A0DD3" w:rsidP="003A0DD3">
      <w:pPr>
        <w:rPr>
          <w:sz w:val="26"/>
        </w:rPr>
      </w:pPr>
    </w:p>
    <w:p w14:paraId="7541DC3C" w14:textId="77777777" w:rsidR="003A0DD3" w:rsidRPr="005A5D2C" w:rsidRDefault="003A0DD3" w:rsidP="003A0DD3">
      <w:pPr>
        <w:rPr>
          <w:sz w:val="26"/>
        </w:rPr>
      </w:pPr>
    </w:p>
    <w:p w14:paraId="7AAAD6BD" w14:textId="77777777" w:rsidR="003A0DD3" w:rsidRPr="00612BD0" w:rsidRDefault="003A0DD3" w:rsidP="003A0DD3">
      <w:pPr>
        <w:spacing w:line="298" w:lineRule="exact"/>
        <w:rPr>
          <w:sz w:val="26"/>
          <w:lang w:val="en-US"/>
        </w:rPr>
      </w:pPr>
    </w:p>
    <w:p w14:paraId="06FD1510" w14:textId="77777777" w:rsidR="003A0DD3" w:rsidRDefault="003A0DD3" w:rsidP="003A0DD3">
      <w:pPr>
        <w:rPr>
          <w:sz w:val="26"/>
          <w:lang w:val="en-US"/>
        </w:rPr>
      </w:pPr>
      <w:r>
        <w:rPr>
          <w:rFonts w:ascii="Arial"/>
          <w:noProof/>
          <w:sz w:val="20"/>
        </w:rPr>
        <w:drawing>
          <wp:inline distT="0" distB="0" distL="0" distR="0" wp14:anchorId="3EC78C1C" wp14:editId="0856D6EE">
            <wp:extent cx="2590800" cy="2962959"/>
            <wp:effectExtent l="0" t="0" r="0" b="8890"/>
            <wp:docPr id="1469660246" name="Picture 14696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0246" name="image66.png"/>
                    <pic:cNvPicPr/>
                  </pic:nvPicPr>
                  <pic:blipFill>
                    <a:blip r:embed="rId138">
                      <a:extLst>
                        <a:ext uri="{28A0092B-C50C-407E-A947-70E740481C1C}">
                          <a14:useLocalDpi xmlns:a14="http://schemas.microsoft.com/office/drawing/2010/main" val="0"/>
                        </a:ext>
                      </a:extLst>
                    </a:blip>
                    <a:stretch>
                      <a:fillRect/>
                    </a:stretch>
                  </pic:blipFill>
                  <pic:spPr>
                    <a:xfrm>
                      <a:off x="0" y="0"/>
                      <a:ext cx="2592065" cy="2964406"/>
                    </a:xfrm>
                    <a:prstGeom prst="rect">
                      <a:avLst/>
                    </a:prstGeom>
                  </pic:spPr>
                </pic:pic>
              </a:graphicData>
            </a:graphic>
          </wp:inline>
        </w:drawing>
      </w:r>
    </w:p>
    <w:p w14:paraId="361DB8CA" w14:textId="77777777" w:rsidR="003A0DD3" w:rsidRDefault="003A0DD3" w:rsidP="003A0DD3">
      <w:pPr>
        <w:rPr>
          <w:sz w:val="26"/>
          <w:lang w:val="en-US"/>
        </w:rPr>
      </w:pPr>
    </w:p>
    <w:p w14:paraId="2D46FD25" w14:textId="77777777" w:rsidR="003A0DD3" w:rsidRDefault="003A0DD3" w:rsidP="003A0DD3">
      <w:pPr>
        <w:rPr>
          <w:sz w:val="26"/>
          <w:lang w:val="en-US"/>
        </w:rPr>
      </w:pPr>
    </w:p>
    <w:p w14:paraId="176A2D2A" w14:textId="77777777" w:rsidR="003A0DD3" w:rsidRDefault="003A0DD3" w:rsidP="003A0DD3">
      <w:pPr>
        <w:rPr>
          <w:sz w:val="26"/>
          <w:lang w:val="en-US"/>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1E3C57BC" w14:textId="77777777" w:rsidTr="005F47CA">
        <w:trPr>
          <w:trHeight w:val="357"/>
        </w:trPr>
        <w:tc>
          <w:tcPr>
            <w:tcW w:w="7902" w:type="dxa"/>
            <w:gridSpan w:val="2"/>
          </w:tcPr>
          <w:p w14:paraId="5F536AFD" w14:textId="77777777" w:rsidR="003A0DD3" w:rsidRPr="005A5D2C" w:rsidRDefault="003A0DD3" w:rsidP="005F47CA">
            <w:pPr>
              <w:pStyle w:val="TableParagraph"/>
              <w:spacing w:line="298" w:lineRule="exact"/>
              <w:rPr>
                <w:b/>
                <w:sz w:val="26"/>
                <w:lang w:val="en-US"/>
              </w:rPr>
            </w:pPr>
            <w:r>
              <w:rPr>
                <w:b/>
                <w:sz w:val="26"/>
              </w:rPr>
              <w:t>Class</w:t>
            </w:r>
            <w:r>
              <w:rPr>
                <w:b/>
                <w:spacing w:val="-3"/>
                <w:sz w:val="26"/>
              </w:rPr>
              <w:t xml:space="preserve"> </w:t>
            </w:r>
            <w:proofErr w:type="spellStart"/>
            <w:r>
              <w:rPr>
                <w:b/>
                <w:color w:val="006FBF"/>
                <w:sz w:val="26"/>
                <w:lang w:val="en-US"/>
              </w:rPr>
              <w:t>ProductModel</w:t>
            </w:r>
            <w:proofErr w:type="spellEnd"/>
          </w:p>
        </w:tc>
      </w:tr>
      <w:tr w:rsidR="003A0DD3" w14:paraId="68461599" w14:textId="77777777" w:rsidTr="005F47CA">
        <w:trPr>
          <w:trHeight w:val="1790"/>
        </w:trPr>
        <w:tc>
          <w:tcPr>
            <w:tcW w:w="4106" w:type="dxa"/>
          </w:tcPr>
          <w:p w14:paraId="0BFE8963"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 xml:space="preserve">Các </w:t>
            </w:r>
            <w:proofErr w:type="spellStart"/>
            <w:r>
              <w:rPr>
                <w:sz w:val="26"/>
              </w:rPr>
              <w:t>thông</w:t>
            </w:r>
            <w:proofErr w:type="spellEnd"/>
            <w:r>
              <w:rPr>
                <w:spacing w:val="-7"/>
                <w:sz w:val="26"/>
              </w:rPr>
              <w:t xml:space="preserve"> </w:t>
            </w:r>
            <w:r>
              <w:rPr>
                <w:sz w:val="26"/>
              </w:rPr>
              <w:t>tin</w:t>
            </w:r>
            <w:r>
              <w:rPr>
                <w:spacing w:val="-4"/>
                <w:sz w:val="26"/>
              </w:rPr>
              <w:t xml:space="preserve"> </w:t>
            </w:r>
            <w:proofErr w:type="spellStart"/>
            <w:proofErr w:type="gramStart"/>
            <w:r>
              <w:rPr>
                <w:sz w:val="26"/>
              </w:rPr>
              <w:t>về</w:t>
            </w:r>
            <w:proofErr w:type="spellEnd"/>
            <w:r>
              <w:rPr>
                <w:sz w:val="26"/>
              </w:rPr>
              <w:t xml:space="preserve"> </w:t>
            </w:r>
            <w:r>
              <w:rPr>
                <w:rFonts w:ascii="Consolas" w:hAnsi="Consolas"/>
                <w:color w:val="000000"/>
                <w:sz w:val="20"/>
                <w:szCs w:val="20"/>
                <w:shd w:val="clear" w:color="auto" w:fill="D4D4D4"/>
              </w:rPr>
              <w:t xml:space="preserve"> </w:t>
            </w:r>
            <w:proofErr w:type="spellStart"/>
            <w:r>
              <w:rPr>
                <w:rFonts w:ascii="Consolas" w:hAnsi="Consolas"/>
                <w:color w:val="000000"/>
                <w:sz w:val="20"/>
                <w:szCs w:val="20"/>
                <w:shd w:val="clear" w:color="auto" w:fill="D4D4D4"/>
              </w:rPr>
              <w:t>ProductModel</w:t>
            </w:r>
            <w:proofErr w:type="spellEnd"/>
            <w:proofErr w:type="gramEnd"/>
            <w:r>
              <w:rPr>
                <w:sz w:val="26"/>
              </w:rPr>
              <w:t>:</w:t>
            </w:r>
            <w:r>
              <w:rPr>
                <w:spacing w:val="-62"/>
                <w:sz w:val="26"/>
              </w:rPr>
              <w:t xml:space="preserve"> </w:t>
            </w: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ProductID</w:t>
            </w:r>
            <w:proofErr w:type="spellEnd"/>
            <w:r>
              <w:rPr>
                <w:rFonts w:ascii="Consolas" w:hAnsi="Consolas"/>
                <w:color w:val="000000"/>
                <w:sz w:val="20"/>
                <w:szCs w:val="20"/>
              </w:rPr>
              <w:t>;</w:t>
            </w:r>
          </w:p>
          <w:p w14:paraId="3EE95662"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ProductName</w:t>
            </w:r>
            <w:r>
              <w:rPr>
                <w:rFonts w:ascii="Consolas" w:hAnsi="Consolas"/>
                <w:color w:val="000000"/>
                <w:sz w:val="20"/>
                <w:szCs w:val="20"/>
              </w:rPr>
              <w:t>;</w:t>
            </w:r>
          </w:p>
          <w:p w14:paraId="18A3C904"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ProuctUnit</w:t>
            </w:r>
            <w:proofErr w:type="spellEnd"/>
            <w:r>
              <w:rPr>
                <w:rFonts w:ascii="Consolas" w:hAnsi="Consolas"/>
                <w:color w:val="000000"/>
                <w:sz w:val="20"/>
                <w:szCs w:val="20"/>
              </w:rPr>
              <w:t>;</w:t>
            </w:r>
          </w:p>
          <w:p w14:paraId="5E636901"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SupplierID</w:t>
            </w:r>
            <w:proofErr w:type="spellEnd"/>
            <w:r>
              <w:rPr>
                <w:rFonts w:ascii="Consolas" w:hAnsi="Consolas"/>
                <w:color w:val="000000"/>
                <w:sz w:val="20"/>
                <w:szCs w:val="20"/>
              </w:rPr>
              <w:t>;</w:t>
            </w:r>
          </w:p>
          <w:p w14:paraId="26C0414D"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proofErr w:type="gramStart"/>
            <w:r>
              <w:rPr>
                <w:rFonts w:ascii="Consolas" w:hAnsi="Consolas"/>
                <w:color w:val="0000C0"/>
                <w:sz w:val="20"/>
                <w:szCs w:val="20"/>
              </w:rPr>
              <w:t>UpdateBy</w:t>
            </w:r>
            <w:proofErr w:type="spellEnd"/>
            <w:r>
              <w:rPr>
                <w:rFonts w:ascii="Consolas" w:hAnsi="Consolas"/>
                <w:color w:val="000000"/>
                <w:sz w:val="20"/>
                <w:szCs w:val="20"/>
              </w:rPr>
              <w:t xml:space="preserve"> ;</w:t>
            </w:r>
            <w:proofErr w:type="gramEnd"/>
          </w:p>
          <w:p w14:paraId="3895FD11"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Date </w:t>
            </w:r>
            <w:proofErr w:type="spellStart"/>
            <w:r>
              <w:rPr>
                <w:rFonts w:ascii="Consolas" w:hAnsi="Consolas"/>
                <w:color w:val="0000C0"/>
                <w:sz w:val="20"/>
                <w:szCs w:val="20"/>
              </w:rPr>
              <w:t>UpdateTime</w:t>
            </w:r>
            <w:proofErr w:type="spellEnd"/>
            <w:r>
              <w:rPr>
                <w:rFonts w:ascii="Consolas" w:hAnsi="Consolas"/>
                <w:color w:val="000000"/>
                <w:sz w:val="20"/>
                <w:szCs w:val="20"/>
              </w:rPr>
              <w:t>;</w:t>
            </w:r>
          </w:p>
          <w:p w14:paraId="6D1A43B3" w14:textId="77777777" w:rsidR="003A0DD3" w:rsidRPr="00612BD0" w:rsidRDefault="003A0DD3" w:rsidP="005F47CA">
            <w:pPr>
              <w:pStyle w:val="TableParagraph"/>
              <w:spacing w:line="288" w:lineRule="auto"/>
              <w:ind w:left="369" w:right="1091"/>
              <w:rPr>
                <w:sz w:val="26"/>
                <w:lang w:val="en-US"/>
              </w:rPr>
            </w:pPr>
          </w:p>
        </w:tc>
        <w:tc>
          <w:tcPr>
            <w:tcW w:w="3796" w:type="dxa"/>
          </w:tcPr>
          <w:p w14:paraId="23A411A8" w14:textId="77777777" w:rsidR="003A0DD3" w:rsidRPr="005A5D2C" w:rsidRDefault="003A0DD3" w:rsidP="005F47CA">
            <w:pPr>
              <w:pStyle w:val="TableParagraph"/>
              <w:spacing w:line="298" w:lineRule="exact"/>
              <w:ind w:left="109"/>
              <w:rPr>
                <w:sz w:val="26"/>
                <w:lang w:val="en-US"/>
              </w:rPr>
            </w:pPr>
            <w:r>
              <w:rPr>
                <w:sz w:val="26"/>
              </w:rPr>
              <w:t>Class</w:t>
            </w:r>
            <w:r>
              <w:rPr>
                <w:color w:val="006FBF"/>
                <w:sz w:val="26"/>
                <w:lang w:val="en-US"/>
              </w:rPr>
              <w:t xml:space="preserve"> </w:t>
            </w:r>
            <w:proofErr w:type="spellStart"/>
            <w:r>
              <w:rPr>
                <w:color w:val="006FBF"/>
                <w:sz w:val="26"/>
                <w:lang w:val="en-US"/>
              </w:rPr>
              <w:t>ProductDAO</w:t>
            </w:r>
            <w:proofErr w:type="spellEnd"/>
          </w:p>
        </w:tc>
      </w:tr>
    </w:tbl>
    <w:p w14:paraId="63B777EE" w14:textId="77777777" w:rsidR="003A0DD3" w:rsidRDefault="003A0DD3" w:rsidP="003A0DD3">
      <w:pPr>
        <w:spacing w:line="298" w:lineRule="exact"/>
        <w:rPr>
          <w:sz w:val="26"/>
        </w:rPr>
      </w:pPr>
    </w:p>
    <w:p w14:paraId="1080CE24" w14:textId="77777777" w:rsidR="003A0DD3" w:rsidRPr="005A5D2C" w:rsidRDefault="003A0DD3" w:rsidP="003A0DD3">
      <w:pPr>
        <w:rPr>
          <w:sz w:val="26"/>
        </w:rPr>
      </w:pPr>
    </w:p>
    <w:p w14:paraId="3870E50A" w14:textId="77777777" w:rsidR="003A0DD3" w:rsidRPr="005A5D2C" w:rsidRDefault="003A0DD3" w:rsidP="003A0DD3">
      <w:pPr>
        <w:rPr>
          <w:sz w:val="26"/>
        </w:rPr>
      </w:pPr>
    </w:p>
    <w:p w14:paraId="5E0F7FAE" w14:textId="77777777" w:rsidR="003A0DD3" w:rsidRPr="005A5D2C" w:rsidRDefault="003A0DD3" w:rsidP="003A0DD3">
      <w:pPr>
        <w:rPr>
          <w:sz w:val="26"/>
        </w:rPr>
      </w:pPr>
    </w:p>
    <w:p w14:paraId="13A22841" w14:textId="77777777" w:rsidR="003A0DD3" w:rsidRPr="005A5D2C" w:rsidRDefault="003A0DD3" w:rsidP="003A0DD3">
      <w:pPr>
        <w:rPr>
          <w:sz w:val="26"/>
        </w:rPr>
      </w:pPr>
    </w:p>
    <w:p w14:paraId="4EEF0A9F" w14:textId="77777777" w:rsidR="003A0DD3" w:rsidRPr="005A5D2C" w:rsidRDefault="003A0DD3" w:rsidP="003A0DD3">
      <w:pPr>
        <w:rPr>
          <w:sz w:val="26"/>
        </w:rPr>
      </w:pPr>
    </w:p>
    <w:p w14:paraId="43775AC4" w14:textId="77777777" w:rsidR="003A0DD3" w:rsidRPr="005A5D2C" w:rsidRDefault="003A0DD3" w:rsidP="003A0DD3">
      <w:pPr>
        <w:rPr>
          <w:sz w:val="26"/>
        </w:rPr>
      </w:pPr>
    </w:p>
    <w:p w14:paraId="54E1E559" w14:textId="77777777" w:rsidR="003A0DD3" w:rsidRPr="00612BD0" w:rsidRDefault="003A0DD3" w:rsidP="003A0DD3">
      <w:pPr>
        <w:spacing w:line="298" w:lineRule="exact"/>
        <w:rPr>
          <w:sz w:val="26"/>
          <w:lang w:val="en-US"/>
        </w:rPr>
      </w:pPr>
    </w:p>
    <w:p w14:paraId="7928607E" w14:textId="77777777" w:rsidR="003A0DD3" w:rsidRDefault="003A0DD3" w:rsidP="003A0DD3">
      <w:pPr>
        <w:rPr>
          <w:rFonts w:ascii="Arial"/>
          <w:noProof/>
          <w:sz w:val="20"/>
          <w:lang w:val="en-US"/>
        </w:rPr>
      </w:pPr>
    </w:p>
    <w:p w14:paraId="1D0AC7D3" w14:textId="77777777" w:rsidR="003A0DD3" w:rsidRDefault="003A0DD3" w:rsidP="003A0DD3">
      <w:pPr>
        <w:rPr>
          <w:rFonts w:ascii="Arial"/>
          <w:noProof/>
          <w:sz w:val="20"/>
          <w:lang w:val="en-US"/>
        </w:rPr>
      </w:pPr>
    </w:p>
    <w:p w14:paraId="41A09B7B" w14:textId="77777777" w:rsidR="003A0DD3" w:rsidRDefault="003A0DD3" w:rsidP="003A0DD3">
      <w:pPr>
        <w:rPr>
          <w:sz w:val="26"/>
          <w:lang w:val="en-US"/>
        </w:rPr>
      </w:pPr>
      <w:r>
        <w:rPr>
          <w:rFonts w:ascii="Arial"/>
          <w:noProof/>
          <w:sz w:val="20"/>
        </w:rPr>
        <w:drawing>
          <wp:inline distT="0" distB="0" distL="0" distR="0" wp14:anchorId="06802A40" wp14:editId="7DE19F28">
            <wp:extent cx="2085160" cy="2836569"/>
            <wp:effectExtent l="0" t="0" r="0" b="1905"/>
            <wp:docPr id="82521087" name="Picture 8252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087" name="image66.png"/>
                    <pic:cNvPicPr/>
                  </pic:nvPicPr>
                  <pic:blipFill>
                    <a:blip r:embed="rId139">
                      <a:extLst>
                        <a:ext uri="{28A0092B-C50C-407E-A947-70E740481C1C}">
                          <a14:useLocalDpi xmlns:a14="http://schemas.microsoft.com/office/drawing/2010/main" val="0"/>
                        </a:ext>
                      </a:extLst>
                    </a:blip>
                    <a:stretch>
                      <a:fillRect/>
                    </a:stretch>
                  </pic:blipFill>
                  <pic:spPr>
                    <a:xfrm>
                      <a:off x="0" y="0"/>
                      <a:ext cx="2085160" cy="2836569"/>
                    </a:xfrm>
                    <a:prstGeom prst="rect">
                      <a:avLst/>
                    </a:prstGeom>
                  </pic:spPr>
                </pic:pic>
              </a:graphicData>
            </a:graphic>
          </wp:inline>
        </w:drawing>
      </w:r>
    </w:p>
    <w:p w14:paraId="49798F81" w14:textId="77777777" w:rsidR="003A0DD3" w:rsidRDefault="003A0DD3" w:rsidP="003A0DD3">
      <w:pPr>
        <w:rPr>
          <w:sz w:val="26"/>
          <w:lang w:val="en-US"/>
        </w:rPr>
      </w:pPr>
    </w:p>
    <w:p w14:paraId="57832F30" w14:textId="77777777" w:rsidR="003A0DD3" w:rsidRDefault="003A0DD3" w:rsidP="003A0DD3">
      <w:pPr>
        <w:rPr>
          <w:sz w:val="26"/>
          <w:lang w:val="en-US"/>
        </w:rPr>
      </w:pPr>
    </w:p>
    <w:p w14:paraId="5EB630C8" w14:textId="77777777" w:rsidR="003A0DD3" w:rsidRDefault="003A0DD3" w:rsidP="003A0DD3">
      <w:pPr>
        <w:rPr>
          <w:sz w:val="26"/>
          <w:lang w:val="en-US"/>
        </w:rPr>
      </w:pPr>
    </w:p>
    <w:p w14:paraId="0E7A5B86" w14:textId="77777777" w:rsidR="003A0DD3" w:rsidRDefault="003A0DD3" w:rsidP="003A0DD3">
      <w:pPr>
        <w:rPr>
          <w:sz w:val="26"/>
          <w:lang w:val="en-US"/>
        </w:rPr>
      </w:pPr>
    </w:p>
    <w:p w14:paraId="0715E89E" w14:textId="77777777" w:rsidR="003A0DD3" w:rsidRDefault="003A0DD3" w:rsidP="003A0DD3">
      <w:pPr>
        <w:rPr>
          <w:sz w:val="26"/>
          <w:lang w:val="en-US"/>
        </w:rPr>
      </w:pPr>
    </w:p>
    <w:p w14:paraId="6E89AD11" w14:textId="77777777" w:rsidR="003A0DD3" w:rsidRDefault="003A0DD3" w:rsidP="003A0DD3">
      <w:pPr>
        <w:rPr>
          <w:sz w:val="26"/>
          <w:lang w:val="en-US"/>
        </w:rPr>
      </w:pPr>
    </w:p>
    <w:p w14:paraId="32C163CE" w14:textId="77777777" w:rsidR="003A0DD3" w:rsidRDefault="003A0DD3" w:rsidP="003A0DD3">
      <w:pPr>
        <w:rPr>
          <w:sz w:val="26"/>
          <w:lang w:val="en-US"/>
        </w:rPr>
      </w:pPr>
    </w:p>
    <w:p w14:paraId="401EAEC7" w14:textId="77777777" w:rsidR="003A0DD3" w:rsidRDefault="003A0DD3" w:rsidP="003A0DD3">
      <w:pPr>
        <w:rPr>
          <w:sz w:val="26"/>
          <w:lang w:val="en-US"/>
        </w:rPr>
      </w:pPr>
    </w:p>
    <w:p w14:paraId="7423D312" w14:textId="77777777" w:rsidR="003A0DD3" w:rsidRDefault="003A0DD3" w:rsidP="003A0DD3">
      <w:pPr>
        <w:rPr>
          <w:sz w:val="26"/>
          <w:lang w:val="en-US"/>
        </w:rPr>
      </w:pPr>
    </w:p>
    <w:p w14:paraId="1D653E05" w14:textId="77777777" w:rsidR="003A0DD3" w:rsidRDefault="003A0DD3" w:rsidP="003A0DD3">
      <w:pPr>
        <w:rPr>
          <w:sz w:val="26"/>
          <w:lang w:val="en-US"/>
        </w:rPr>
      </w:pPr>
    </w:p>
    <w:p w14:paraId="50090F9F" w14:textId="77777777" w:rsidR="003A0DD3" w:rsidRDefault="003A0DD3" w:rsidP="003A0DD3">
      <w:pPr>
        <w:rPr>
          <w:sz w:val="26"/>
          <w:lang w:val="en-US"/>
        </w:rPr>
      </w:pPr>
    </w:p>
    <w:p w14:paraId="06A91D62" w14:textId="77777777" w:rsidR="003A0DD3" w:rsidRDefault="003A0DD3" w:rsidP="003A0DD3">
      <w:pPr>
        <w:rPr>
          <w:sz w:val="26"/>
          <w:lang w:val="en-US"/>
        </w:rPr>
      </w:pPr>
    </w:p>
    <w:p w14:paraId="20D8EB2E" w14:textId="77777777" w:rsidR="003A0DD3" w:rsidRDefault="003A0DD3" w:rsidP="003A0DD3">
      <w:pPr>
        <w:rPr>
          <w:sz w:val="26"/>
          <w:lang w:val="en-US"/>
        </w:rPr>
      </w:pPr>
    </w:p>
    <w:p w14:paraId="3CC30E7D" w14:textId="77777777" w:rsidR="003A0DD3" w:rsidRDefault="003A0DD3" w:rsidP="003A0DD3">
      <w:pPr>
        <w:rPr>
          <w:sz w:val="26"/>
          <w:lang w:val="en-US"/>
        </w:rPr>
      </w:pPr>
    </w:p>
    <w:p w14:paraId="220FB5E4" w14:textId="77777777" w:rsidR="003A0DD3" w:rsidRDefault="003A0DD3" w:rsidP="003A0DD3">
      <w:pPr>
        <w:rPr>
          <w:sz w:val="26"/>
          <w:lang w:val="en-US"/>
        </w:rPr>
      </w:pPr>
    </w:p>
    <w:p w14:paraId="4FC1B58F" w14:textId="77777777" w:rsidR="003A0DD3" w:rsidRDefault="003A0DD3" w:rsidP="003A0DD3">
      <w:pPr>
        <w:rPr>
          <w:sz w:val="26"/>
          <w:lang w:val="en-US"/>
        </w:rPr>
      </w:pPr>
    </w:p>
    <w:p w14:paraId="555EFE99" w14:textId="77777777" w:rsidR="003A0DD3" w:rsidRDefault="003A0DD3" w:rsidP="003A0DD3">
      <w:pPr>
        <w:rPr>
          <w:sz w:val="26"/>
          <w:lang w:val="en-US"/>
        </w:rPr>
      </w:pPr>
    </w:p>
    <w:p w14:paraId="385A10A5" w14:textId="77777777" w:rsidR="003A0DD3" w:rsidRDefault="003A0DD3" w:rsidP="003A0DD3">
      <w:pPr>
        <w:rPr>
          <w:sz w:val="26"/>
          <w:lang w:val="en-US"/>
        </w:rPr>
      </w:pPr>
    </w:p>
    <w:p w14:paraId="723D5458" w14:textId="77777777" w:rsidR="003A0DD3" w:rsidRDefault="003A0DD3" w:rsidP="003A0DD3">
      <w:pPr>
        <w:rPr>
          <w:sz w:val="26"/>
          <w:lang w:val="en-US"/>
        </w:rPr>
      </w:pPr>
    </w:p>
    <w:p w14:paraId="35D99BF8" w14:textId="77777777" w:rsidR="003A0DD3" w:rsidRDefault="003A0DD3" w:rsidP="003A0DD3">
      <w:pPr>
        <w:rPr>
          <w:sz w:val="26"/>
          <w:lang w:val="en-US"/>
        </w:rPr>
      </w:pPr>
    </w:p>
    <w:p w14:paraId="7841576D" w14:textId="77777777" w:rsidR="003A0DD3" w:rsidRDefault="003A0DD3" w:rsidP="003A0DD3">
      <w:pPr>
        <w:rPr>
          <w:sz w:val="26"/>
          <w:lang w:val="en-US"/>
        </w:rPr>
      </w:pPr>
    </w:p>
    <w:p w14:paraId="7DC3E4BC" w14:textId="77777777" w:rsidR="003A0DD3" w:rsidRDefault="003A0DD3" w:rsidP="003A0DD3">
      <w:pPr>
        <w:rPr>
          <w:sz w:val="26"/>
          <w:lang w:val="en-US"/>
        </w:rPr>
      </w:pPr>
    </w:p>
    <w:p w14:paraId="5F2AEF1D" w14:textId="77777777" w:rsidR="003A0DD3" w:rsidRDefault="003A0DD3" w:rsidP="003A0DD3">
      <w:pPr>
        <w:rPr>
          <w:sz w:val="26"/>
          <w:lang w:val="en-US"/>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3DA95A9C" w14:textId="77777777" w:rsidTr="005F47CA">
        <w:trPr>
          <w:trHeight w:val="357"/>
        </w:trPr>
        <w:tc>
          <w:tcPr>
            <w:tcW w:w="7902" w:type="dxa"/>
            <w:gridSpan w:val="2"/>
          </w:tcPr>
          <w:p w14:paraId="0D241E41" w14:textId="77777777" w:rsidR="003A0DD3" w:rsidRPr="005A5D2C" w:rsidRDefault="003A0DD3" w:rsidP="005F47CA">
            <w:pPr>
              <w:pStyle w:val="TableParagraph"/>
              <w:spacing w:line="298" w:lineRule="exact"/>
              <w:rPr>
                <w:b/>
                <w:sz w:val="26"/>
                <w:lang w:val="en-US"/>
              </w:rPr>
            </w:pPr>
            <w:r>
              <w:rPr>
                <w:b/>
                <w:sz w:val="26"/>
              </w:rPr>
              <w:lastRenderedPageBreak/>
              <w:t>Class</w:t>
            </w:r>
            <w:r>
              <w:rPr>
                <w:b/>
                <w:color w:val="006FBF"/>
                <w:sz w:val="26"/>
                <w:lang w:val="en-US"/>
              </w:rPr>
              <w:t xml:space="preserve"> </w:t>
            </w:r>
            <w:proofErr w:type="spellStart"/>
            <w:r>
              <w:rPr>
                <w:b/>
                <w:color w:val="006FBF"/>
                <w:sz w:val="26"/>
                <w:lang w:val="en-US"/>
              </w:rPr>
              <w:t>settingDB</w:t>
            </w:r>
            <w:proofErr w:type="spellEnd"/>
          </w:p>
        </w:tc>
      </w:tr>
      <w:tr w:rsidR="003A0DD3" w14:paraId="30617AE2" w14:textId="77777777" w:rsidTr="005F47CA">
        <w:trPr>
          <w:trHeight w:val="1790"/>
        </w:trPr>
        <w:tc>
          <w:tcPr>
            <w:tcW w:w="4106" w:type="dxa"/>
          </w:tcPr>
          <w:p w14:paraId="2505F8F3"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 xml:space="preserve">Các </w:t>
            </w:r>
            <w:proofErr w:type="spellStart"/>
            <w:r>
              <w:rPr>
                <w:sz w:val="26"/>
              </w:rPr>
              <w:t>thông</w:t>
            </w:r>
            <w:proofErr w:type="spellEnd"/>
            <w:r>
              <w:rPr>
                <w:spacing w:val="-7"/>
                <w:sz w:val="26"/>
              </w:rPr>
              <w:t xml:space="preserve"> </w:t>
            </w:r>
            <w:r>
              <w:rPr>
                <w:sz w:val="26"/>
              </w:rPr>
              <w:t>tin</w:t>
            </w:r>
            <w:r>
              <w:rPr>
                <w:spacing w:val="-4"/>
                <w:sz w:val="26"/>
              </w:rPr>
              <w:t xml:space="preserve"> </w:t>
            </w:r>
            <w:proofErr w:type="spellStart"/>
            <w:r>
              <w:rPr>
                <w:sz w:val="26"/>
              </w:rPr>
              <w:t>về</w:t>
            </w:r>
            <w:proofErr w:type="spellEnd"/>
            <w:r>
              <w:rPr>
                <w:sz w:val="26"/>
              </w:rPr>
              <w:t xml:space="preserve"> </w:t>
            </w:r>
            <w:r>
              <w:rPr>
                <w:rFonts w:ascii="Consolas" w:hAnsi="Consolas"/>
                <w:color w:val="000000"/>
                <w:sz w:val="20"/>
                <w:szCs w:val="20"/>
                <w:shd w:val="clear" w:color="auto" w:fill="D4D4D4"/>
              </w:rPr>
              <w:t xml:space="preserve">  </w:t>
            </w:r>
            <w:proofErr w:type="spellStart"/>
            <w:r>
              <w:rPr>
                <w:rFonts w:ascii="Consolas" w:hAnsi="Consolas"/>
                <w:color w:val="000000"/>
                <w:sz w:val="20"/>
                <w:szCs w:val="20"/>
                <w:shd w:val="clear" w:color="auto" w:fill="D4D4D4"/>
              </w:rPr>
              <w:t>settingDB</w:t>
            </w:r>
            <w:proofErr w:type="spellEnd"/>
            <w:r>
              <w:rPr>
                <w:sz w:val="26"/>
              </w:rPr>
              <w:t>:</w:t>
            </w:r>
            <w:r>
              <w:rPr>
                <w:spacing w:val="-62"/>
                <w:sz w:val="26"/>
              </w:rPr>
              <w:t xml:space="preserve"> </w:t>
            </w: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IPConnect</w:t>
            </w:r>
            <w:proofErr w:type="spellEnd"/>
            <w:r>
              <w:rPr>
                <w:rFonts w:ascii="Consolas" w:hAnsi="Consolas"/>
                <w:color w:val="000000"/>
                <w:sz w:val="20"/>
                <w:szCs w:val="20"/>
              </w:rPr>
              <w:t>;</w:t>
            </w:r>
          </w:p>
          <w:p w14:paraId="712C59CA"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port</w:t>
            </w:r>
            <w:r>
              <w:rPr>
                <w:rFonts w:ascii="Consolas" w:hAnsi="Consolas"/>
                <w:color w:val="000000"/>
                <w:sz w:val="20"/>
                <w:szCs w:val="20"/>
              </w:rPr>
              <w:t>;</w:t>
            </w:r>
          </w:p>
          <w:p w14:paraId="4D7DA094"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db</w:t>
            </w:r>
            <w:proofErr w:type="spellEnd"/>
            <w:r>
              <w:rPr>
                <w:rFonts w:ascii="Consolas" w:hAnsi="Consolas"/>
                <w:color w:val="000000"/>
                <w:sz w:val="20"/>
                <w:szCs w:val="20"/>
              </w:rPr>
              <w:t>;</w:t>
            </w:r>
          </w:p>
          <w:p w14:paraId="678633E4"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User</w:t>
            </w:r>
            <w:r>
              <w:rPr>
                <w:rFonts w:ascii="Consolas" w:hAnsi="Consolas"/>
                <w:color w:val="000000"/>
                <w:sz w:val="20"/>
                <w:szCs w:val="20"/>
              </w:rPr>
              <w:t>;</w:t>
            </w:r>
          </w:p>
          <w:p w14:paraId="2281A1C6" w14:textId="77777777" w:rsidR="003A0DD3" w:rsidRPr="00612BD0"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Pass</w:t>
            </w:r>
            <w:r>
              <w:rPr>
                <w:rFonts w:ascii="Consolas" w:hAnsi="Consolas"/>
                <w:color w:val="000000"/>
                <w:sz w:val="20"/>
                <w:szCs w:val="20"/>
              </w:rPr>
              <w:t>;</w:t>
            </w:r>
          </w:p>
        </w:tc>
        <w:tc>
          <w:tcPr>
            <w:tcW w:w="3796" w:type="dxa"/>
          </w:tcPr>
          <w:p w14:paraId="6227EAA4" w14:textId="77777777" w:rsidR="003A0DD3" w:rsidRPr="005A5D2C" w:rsidRDefault="003A0DD3" w:rsidP="005F47CA">
            <w:pPr>
              <w:pStyle w:val="TableParagraph"/>
              <w:spacing w:line="298" w:lineRule="exact"/>
              <w:ind w:left="109"/>
              <w:rPr>
                <w:sz w:val="26"/>
                <w:lang w:val="en-US"/>
              </w:rPr>
            </w:pPr>
            <w:r>
              <w:rPr>
                <w:sz w:val="26"/>
              </w:rPr>
              <w:t>Class</w:t>
            </w:r>
            <w:r>
              <w:rPr>
                <w:color w:val="006FBF"/>
                <w:sz w:val="26"/>
                <w:lang w:val="en-US"/>
              </w:rPr>
              <w:t xml:space="preserve"> Utils</w:t>
            </w:r>
          </w:p>
        </w:tc>
      </w:tr>
    </w:tbl>
    <w:p w14:paraId="26B3F9C2" w14:textId="77777777" w:rsidR="003A0DD3" w:rsidRDefault="003A0DD3" w:rsidP="003A0DD3">
      <w:pPr>
        <w:spacing w:line="298" w:lineRule="exact"/>
        <w:rPr>
          <w:sz w:val="26"/>
        </w:rPr>
      </w:pPr>
    </w:p>
    <w:p w14:paraId="61815028" w14:textId="77777777" w:rsidR="003A0DD3" w:rsidRPr="005A5D2C" w:rsidRDefault="003A0DD3" w:rsidP="003A0DD3">
      <w:pPr>
        <w:rPr>
          <w:sz w:val="26"/>
        </w:rPr>
      </w:pPr>
    </w:p>
    <w:p w14:paraId="38ECEFB7" w14:textId="77777777" w:rsidR="003A0DD3" w:rsidRPr="005A5D2C" w:rsidRDefault="003A0DD3" w:rsidP="003A0DD3">
      <w:pPr>
        <w:rPr>
          <w:sz w:val="26"/>
        </w:rPr>
      </w:pPr>
    </w:p>
    <w:p w14:paraId="74B50982" w14:textId="77777777" w:rsidR="003A0DD3" w:rsidRPr="005A5D2C" w:rsidRDefault="003A0DD3" w:rsidP="003A0DD3">
      <w:pPr>
        <w:rPr>
          <w:sz w:val="26"/>
        </w:rPr>
      </w:pPr>
    </w:p>
    <w:p w14:paraId="603AABBF" w14:textId="77777777" w:rsidR="003A0DD3" w:rsidRPr="005A5D2C" w:rsidRDefault="003A0DD3" w:rsidP="003A0DD3">
      <w:pPr>
        <w:rPr>
          <w:sz w:val="26"/>
        </w:rPr>
      </w:pPr>
    </w:p>
    <w:p w14:paraId="45DBB167" w14:textId="77777777" w:rsidR="003A0DD3" w:rsidRPr="005A5D2C" w:rsidRDefault="003A0DD3" w:rsidP="003A0DD3">
      <w:pPr>
        <w:rPr>
          <w:sz w:val="26"/>
        </w:rPr>
      </w:pPr>
    </w:p>
    <w:p w14:paraId="18318F4B" w14:textId="77777777" w:rsidR="003A0DD3" w:rsidRDefault="003A0DD3" w:rsidP="003A0DD3">
      <w:pPr>
        <w:rPr>
          <w:sz w:val="26"/>
          <w:lang w:val="en-US"/>
        </w:rPr>
      </w:pPr>
    </w:p>
    <w:p w14:paraId="4052DFAD" w14:textId="77777777" w:rsidR="003A0DD3" w:rsidRPr="003B71A8" w:rsidRDefault="003A0DD3" w:rsidP="003A0DD3">
      <w:pPr>
        <w:rPr>
          <w:sz w:val="26"/>
          <w:lang w:val="en-US"/>
        </w:rPr>
      </w:pPr>
    </w:p>
    <w:p w14:paraId="465BC8DD" w14:textId="77777777" w:rsidR="003A0DD3" w:rsidRDefault="003A0DD3" w:rsidP="003A0DD3">
      <w:pPr>
        <w:rPr>
          <w:sz w:val="26"/>
          <w:lang w:val="en-US"/>
        </w:rPr>
      </w:pPr>
      <w:r>
        <w:rPr>
          <w:rFonts w:ascii="Arial"/>
          <w:noProof/>
          <w:sz w:val="20"/>
        </w:rPr>
        <w:drawing>
          <wp:inline distT="0" distB="0" distL="0" distR="0" wp14:anchorId="53A3AD6D" wp14:editId="49411E04">
            <wp:extent cx="2125556" cy="2836569"/>
            <wp:effectExtent l="0" t="0" r="8255" b="1905"/>
            <wp:docPr id="1734562025" name="Picture 173456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62025" name="image66.png"/>
                    <pic:cNvPicPr/>
                  </pic:nvPicPr>
                  <pic:blipFill>
                    <a:blip r:embed="rId140">
                      <a:extLst>
                        <a:ext uri="{28A0092B-C50C-407E-A947-70E740481C1C}">
                          <a14:useLocalDpi xmlns:a14="http://schemas.microsoft.com/office/drawing/2010/main" val="0"/>
                        </a:ext>
                      </a:extLst>
                    </a:blip>
                    <a:stretch>
                      <a:fillRect/>
                    </a:stretch>
                  </pic:blipFill>
                  <pic:spPr>
                    <a:xfrm>
                      <a:off x="0" y="0"/>
                      <a:ext cx="2125556" cy="2836569"/>
                    </a:xfrm>
                    <a:prstGeom prst="rect">
                      <a:avLst/>
                    </a:prstGeom>
                  </pic:spPr>
                </pic:pic>
              </a:graphicData>
            </a:graphic>
          </wp:inline>
        </w:drawing>
      </w:r>
    </w:p>
    <w:p w14:paraId="4A359808" w14:textId="77777777" w:rsidR="003A0DD3" w:rsidRDefault="003A0DD3" w:rsidP="003A0DD3">
      <w:pPr>
        <w:rPr>
          <w:sz w:val="26"/>
          <w:lang w:val="en-US"/>
        </w:rPr>
      </w:pPr>
    </w:p>
    <w:p w14:paraId="05164B45" w14:textId="77777777" w:rsidR="003A0DD3" w:rsidRPr="00612BD0" w:rsidRDefault="003A0DD3" w:rsidP="003A0DD3">
      <w:pPr>
        <w:rPr>
          <w:sz w:val="26"/>
          <w:lang w:val="en-US"/>
        </w:rPr>
        <w:sectPr w:rsidR="003A0DD3" w:rsidRPr="00612BD0" w:rsidSect="00F53647">
          <w:pgSz w:w="11910" w:h="16840"/>
          <w:pgMar w:top="720" w:right="720" w:bottom="720" w:left="720" w:header="732" w:footer="1068" w:gutter="0"/>
          <w:cols w:space="720"/>
          <w:docGrid w:linePitch="299"/>
        </w:sectPr>
      </w:pPr>
    </w:p>
    <w:p w14:paraId="435239CF" w14:textId="77777777" w:rsidR="003A0DD3" w:rsidRDefault="003A0DD3" w:rsidP="003A0DD3">
      <w:pPr>
        <w:rPr>
          <w:sz w:val="26"/>
          <w:lang w:val="en-US"/>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11AE0CF9" w14:textId="77777777" w:rsidTr="005F47CA">
        <w:trPr>
          <w:trHeight w:val="357"/>
        </w:trPr>
        <w:tc>
          <w:tcPr>
            <w:tcW w:w="7902" w:type="dxa"/>
            <w:gridSpan w:val="2"/>
          </w:tcPr>
          <w:p w14:paraId="44808654" w14:textId="77777777" w:rsidR="003A0DD3" w:rsidRPr="005A5D2C" w:rsidRDefault="003A0DD3" w:rsidP="005F47CA">
            <w:pPr>
              <w:pStyle w:val="TableParagraph"/>
              <w:spacing w:line="298" w:lineRule="exact"/>
              <w:rPr>
                <w:b/>
                <w:sz w:val="26"/>
                <w:lang w:val="en-US"/>
              </w:rPr>
            </w:pPr>
            <w:r>
              <w:rPr>
                <w:b/>
                <w:sz w:val="26"/>
              </w:rPr>
              <w:t>Class</w:t>
            </w:r>
            <w:r>
              <w:rPr>
                <w:b/>
                <w:color w:val="006FBF"/>
                <w:sz w:val="26"/>
                <w:lang w:val="en-US"/>
              </w:rPr>
              <w:t xml:space="preserve"> </w:t>
            </w:r>
            <w:proofErr w:type="spellStart"/>
            <w:r>
              <w:rPr>
                <w:b/>
                <w:color w:val="006FBF"/>
                <w:sz w:val="26"/>
                <w:lang w:val="en-US"/>
              </w:rPr>
              <w:t>StockInList</w:t>
            </w:r>
            <w:proofErr w:type="spellEnd"/>
          </w:p>
        </w:tc>
      </w:tr>
      <w:tr w:rsidR="003A0DD3" w14:paraId="7CA50F0F" w14:textId="77777777" w:rsidTr="005F47CA">
        <w:trPr>
          <w:trHeight w:val="1790"/>
        </w:trPr>
        <w:tc>
          <w:tcPr>
            <w:tcW w:w="4106" w:type="dxa"/>
          </w:tcPr>
          <w:p w14:paraId="5D3478BC"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 xml:space="preserve">Các </w:t>
            </w:r>
            <w:proofErr w:type="spellStart"/>
            <w:r>
              <w:rPr>
                <w:sz w:val="26"/>
              </w:rPr>
              <w:t>thông</w:t>
            </w:r>
            <w:proofErr w:type="spellEnd"/>
            <w:r>
              <w:rPr>
                <w:spacing w:val="-7"/>
                <w:sz w:val="26"/>
              </w:rPr>
              <w:t xml:space="preserve"> </w:t>
            </w:r>
            <w:r>
              <w:rPr>
                <w:sz w:val="26"/>
              </w:rPr>
              <w:t>tin</w:t>
            </w:r>
            <w:r>
              <w:rPr>
                <w:spacing w:val="-4"/>
                <w:sz w:val="26"/>
              </w:rPr>
              <w:t xml:space="preserve"> </w:t>
            </w:r>
            <w:proofErr w:type="spellStart"/>
            <w:proofErr w:type="gramStart"/>
            <w:r>
              <w:rPr>
                <w:sz w:val="26"/>
              </w:rPr>
              <w:t>về</w:t>
            </w:r>
            <w:proofErr w:type="spellEnd"/>
            <w:r>
              <w:rPr>
                <w:sz w:val="26"/>
              </w:rPr>
              <w:t xml:space="preserve"> </w:t>
            </w:r>
            <w:r>
              <w:rPr>
                <w:rFonts w:ascii="Consolas" w:hAnsi="Consolas"/>
                <w:color w:val="000000"/>
                <w:sz w:val="20"/>
                <w:szCs w:val="20"/>
                <w:shd w:val="clear" w:color="auto" w:fill="D4D4D4"/>
              </w:rPr>
              <w:t xml:space="preserve"> </w:t>
            </w:r>
            <w:proofErr w:type="spellStart"/>
            <w:r>
              <w:rPr>
                <w:rFonts w:ascii="Consolas" w:hAnsi="Consolas"/>
                <w:color w:val="000000"/>
                <w:sz w:val="20"/>
                <w:szCs w:val="20"/>
                <w:shd w:val="clear" w:color="auto" w:fill="D4D4D4"/>
              </w:rPr>
              <w:t>StockInList</w:t>
            </w:r>
            <w:proofErr w:type="spellEnd"/>
            <w:proofErr w:type="gramEnd"/>
            <w:r>
              <w:rPr>
                <w:sz w:val="26"/>
              </w:rPr>
              <w:t>:</w:t>
            </w:r>
            <w:r>
              <w:rPr>
                <w:spacing w:val="-62"/>
                <w:sz w:val="26"/>
              </w:rPr>
              <w:t xml:space="preserve"> </w:t>
            </w: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StockInListID</w:t>
            </w:r>
            <w:proofErr w:type="spellEnd"/>
            <w:r>
              <w:rPr>
                <w:rFonts w:ascii="Consolas" w:hAnsi="Consolas"/>
                <w:color w:val="000000"/>
                <w:sz w:val="20"/>
                <w:szCs w:val="20"/>
              </w:rPr>
              <w:t>;</w:t>
            </w:r>
          </w:p>
          <w:p w14:paraId="41089AB1"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SupplierID</w:t>
            </w:r>
            <w:proofErr w:type="spellEnd"/>
            <w:r>
              <w:rPr>
                <w:rFonts w:ascii="Consolas" w:hAnsi="Consolas"/>
                <w:color w:val="000000"/>
                <w:sz w:val="20"/>
                <w:szCs w:val="20"/>
              </w:rPr>
              <w:t>;</w:t>
            </w:r>
          </w:p>
          <w:p w14:paraId="02233C57"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StockInDate</w:t>
            </w:r>
            <w:proofErr w:type="spellEnd"/>
            <w:r>
              <w:rPr>
                <w:rFonts w:ascii="Consolas" w:hAnsi="Consolas"/>
                <w:color w:val="000000"/>
                <w:sz w:val="20"/>
                <w:szCs w:val="20"/>
              </w:rPr>
              <w:t>;</w:t>
            </w:r>
          </w:p>
          <w:p w14:paraId="1CCE8663"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0000C0"/>
                <w:sz w:val="20"/>
                <w:szCs w:val="20"/>
              </w:rPr>
              <w:t>TotalSum</w:t>
            </w:r>
            <w:proofErr w:type="spellEnd"/>
            <w:r>
              <w:rPr>
                <w:rFonts w:ascii="Consolas" w:hAnsi="Consolas"/>
                <w:color w:val="000000"/>
                <w:sz w:val="20"/>
                <w:szCs w:val="20"/>
              </w:rPr>
              <w:t>;</w:t>
            </w:r>
          </w:p>
          <w:p w14:paraId="3A0640F6"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UpdateBy</w:t>
            </w:r>
            <w:proofErr w:type="spellEnd"/>
            <w:r>
              <w:rPr>
                <w:rFonts w:ascii="Consolas" w:hAnsi="Consolas"/>
                <w:color w:val="000000"/>
                <w:sz w:val="20"/>
                <w:szCs w:val="20"/>
              </w:rPr>
              <w:t>;</w:t>
            </w:r>
          </w:p>
          <w:p w14:paraId="1CF6E24E" w14:textId="77777777" w:rsidR="003A0DD3" w:rsidRDefault="003A0DD3" w:rsidP="005F47CA">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b/>
                <w:bCs/>
                <w:color w:val="7F0055"/>
                <w:sz w:val="20"/>
                <w:szCs w:val="20"/>
                <w:shd w:val="clear" w:color="auto" w:fill="FFFFFF"/>
              </w:rPr>
              <w:t>private</w:t>
            </w:r>
            <w:r>
              <w:rPr>
                <w:rFonts w:ascii="Consolas" w:hAnsi="Consolas"/>
                <w:color w:val="000000"/>
                <w:sz w:val="20"/>
                <w:szCs w:val="20"/>
                <w:shd w:val="clear" w:color="auto" w:fill="FFFFFF"/>
              </w:rPr>
              <w:t xml:space="preserve"> Date </w:t>
            </w:r>
            <w:proofErr w:type="spellStart"/>
            <w:r>
              <w:rPr>
                <w:rFonts w:ascii="Consolas" w:hAnsi="Consolas"/>
                <w:color w:val="0000C0"/>
                <w:sz w:val="20"/>
                <w:szCs w:val="20"/>
                <w:shd w:val="clear" w:color="auto" w:fill="FFFFFF"/>
              </w:rPr>
              <w:t>UpdateTime</w:t>
            </w:r>
            <w:proofErr w:type="spellEnd"/>
            <w:r>
              <w:rPr>
                <w:rFonts w:ascii="Consolas" w:hAnsi="Consolas"/>
                <w:color w:val="000000"/>
                <w:sz w:val="20"/>
                <w:szCs w:val="20"/>
                <w:shd w:val="clear" w:color="auto" w:fill="FFFFFF"/>
              </w:rPr>
              <w:t>;</w:t>
            </w:r>
          </w:p>
          <w:p w14:paraId="46548202" w14:textId="77777777" w:rsidR="003A0DD3" w:rsidRPr="00612BD0" w:rsidRDefault="003A0DD3" w:rsidP="005F47CA">
            <w:pPr>
              <w:pStyle w:val="NormalWeb"/>
              <w:shd w:val="clear" w:color="auto" w:fill="FFFFFF"/>
              <w:spacing w:before="0" w:beforeAutospacing="0" w:after="0" w:afterAutospacing="0"/>
              <w:rPr>
                <w:rFonts w:ascii="Consolas" w:hAnsi="Consolas"/>
                <w:color w:val="000000"/>
                <w:sz w:val="20"/>
                <w:szCs w:val="20"/>
              </w:rPr>
            </w:pPr>
          </w:p>
        </w:tc>
        <w:tc>
          <w:tcPr>
            <w:tcW w:w="3796" w:type="dxa"/>
          </w:tcPr>
          <w:p w14:paraId="330C5EFE" w14:textId="77777777" w:rsidR="003A0DD3" w:rsidRPr="005A5D2C" w:rsidRDefault="003A0DD3" w:rsidP="005F47CA">
            <w:pPr>
              <w:pStyle w:val="TableParagraph"/>
              <w:spacing w:line="298" w:lineRule="exact"/>
              <w:ind w:left="109"/>
              <w:rPr>
                <w:sz w:val="26"/>
                <w:lang w:val="en-US"/>
              </w:rPr>
            </w:pPr>
            <w:r>
              <w:rPr>
                <w:sz w:val="26"/>
              </w:rPr>
              <w:t>Class</w:t>
            </w:r>
            <w:r>
              <w:rPr>
                <w:color w:val="006FBF"/>
                <w:sz w:val="26"/>
                <w:lang w:val="en-US"/>
              </w:rPr>
              <w:t xml:space="preserve"> </w:t>
            </w:r>
            <w:proofErr w:type="spellStart"/>
            <w:r>
              <w:rPr>
                <w:color w:val="006FBF"/>
                <w:sz w:val="26"/>
                <w:lang w:val="en-US"/>
              </w:rPr>
              <w:t>StockInListDAO</w:t>
            </w:r>
            <w:proofErr w:type="spellEnd"/>
          </w:p>
        </w:tc>
      </w:tr>
    </w:tbl>
    <w:p w14:paraId="633FBC04" w14:textId="77777777" w:rsidR="003A0DD3" w:rsidRDefault="003A0DD3" w:rsidP="003A0DD3">
      <w:pPr>
        <w:spacing w:line="298" w:lineRule="exact"/>
        <w:rPr>
          <w:sz w:val="26"/>
        </w:rPr>
      </w:pPr>
    </w:p>
    <w:p w14:paraId="1F1CD22D" w14:textId="77777777" w:rsidR="003A0DD3" w:rsidRPr="005A5D2C" w:rsidRDefault="003A0DD3" w:rsidP="003A0DD3">
      <w:pPr>
        <w:rPr>
          <w:sz w:val="26"/>
        </w:rPr>
      </w:pPr>
    </w:p>
    <w:p w14:paraId="2FB7D154" w14:textId="77777777" w:rsidR="003A0DD3" w:rsidRPr="005A5D2C" w:rsidRDefault="003A0DD3" w:rsidP="003A0DD3">
      <w:pPr>
        <w:rPr>
          <w:sz w:val="26"/>
        </w:rPr>
      </w:pPr>
    </w:p>
    <w:p w14:paraId="39E65A35" w14:textId="77777777" w:rsidR="003A0DD3" w:rsidRPr="005A5D2C" w:rsidRDefault="003A0DD3" w:rsidP="003A0DD3">
      <w:pPr>
        <w:rPr>
          <w:sz w:val="26"/>
        </w:rPr>
      </w:pPr>
    </w:p>
    <w:p w14:paraId="551F8329" w14:textId="77777777" w:rsidR="003A0DD3" w:rsidRPr="005A5D2C" w:rsidRDefault="003A0DD3" w:rsidP="003A0DD3">
      <w:pPr>
        <w:rPr>
          <w:sz w:val="26"/>
        </w:rPr>
      </w:pPr>
    </w:p>
    <w:p w14:paraId="34F7A8EB" w14:textId="77777777" w:rsidR="003A0DD3" w:rsidRPr="005A5D2C" w:rsidRDefault="003A0DD3" w:rsidP="003A0DD3">
      <w:pPr>
        <w:rPr>
          <w:sz w:val="26"/>
        </w:rPr>
      </w:pPr>
    </w:p>
    <w:p w14:paraId="1C17FDDD" w14:textId="77777777" w:rsidR="003A0DD3" w:rsidRDefault="003A0DD3" w:rsidP="003A0DD3">
      <w:pPr>
        <w:rPr>
          <w:sz w:val="26"/>
          <w:lang w:val="en-US"/>
        </w:rPr>
      </w:pPr>
    </w:p>
    <w:p w14:paraId="5F72CD7E" w14:textId="77777777" w:rsidR="003A0DD3" w:rsidRPr="003B71A8" w:rsidRDefault="003A0DD3" w:rsidP="003A0DD3">
      <w:pPr>
        <w:rPr>
          <w:sz w:val="26"/>
          <w:lang w:val="en-US"/>
        </w:rPr>
      </w:pPr>
    </w:p>
    <w:p w14:paraId="52423C2E" w14:textId="77777777" w:rsidR="003A0DD3" w:rsidRDefault="003A0DD3" w:rsidP="003A0DD3">
      <w:pPr>
        <w:rPr>
          <w:sz w:val="26"/>
          <w:lang w:val="en-US"/>
        </w:rPr>
      </w:pPr>
      <w:r>
        <w:rPr>
          <w:rFonts w:ascii="Arial"/>
          <w:noProof/>
          <w:sz w:val="20"/>
        </w:rPr>
        <w:drawing>
          <wp:inline distT="0" distB="0" distL="0" distR="0" wp14:anchorId="62295D1D" wp14:editId="67E5FD52">
            <wp:extent cx="1856773" cy="2836569"/>
            <wp:effectExtent l="0" t="0" r="0" b="1905"/>
            <wp:docPr id="1290415535" name="Picture 129041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5535" name="image66.png"/>
                    <pic:cNvPicPr/>
                  </pic:nvPicPr>
                  <pic:blipFill>
                    <a:blip r:embed="rId141">
                      <a:extLst>
                        <a:ext uri="{28A0092B-C50C-407E-A947-70E740481C1C}">
                          <a14:useLocalDpi xmlns:a14="http://schemas.microsoft.com/office/drawing/2010/main" val="0"/>
                        </a:ext>
                      </a:extLst>
                    </a:blip>
                    <a:stretch>
                      <a:fillRect/>
                    </a:stretch>
                  </pic:blipFill>
                  <pic:spPr>
                    <a:xfrm>
                      <a:off x="0" y="0"/>
                      <a:ext cx="1856773" cy="2836569"/>
                    </a:xfrm>
                    <a:prstGeom prst="rect">
                      <a:avLst/>
                    </a:prstGeom>
                  </pic:spPr>
                </pic:pic>
              </a:graphicData>
            </a:graphic>
          </wp:inline>
        </w:drawing>
      </w:r>
    </w:p>
    <w:p w14:paraId="520B8FA5" w14:textId="77777777" w:rsidR="003A0DD3" w:rsidRDefault="003A0DD3" w:rsidP="003A0DD3">
      <w:pPr>
        <w:rPr>
          <w:sz w:val="26"/>
          <w:lang w:val="en-US"/>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31158F26" w14:textId="77777777" w:rsidTr="005F47CA">
        <w:trPr>
          <w:trHeight w:val="357"/>
        </w:trPr>
        <w:tc>
          <w:tcPr>
            <w:tcW w:w="7902" w:type="dxa"/>
            <w:gridSpan w:val="2"/>
          </w:tcPr>
          <w:p w14:paraId="20928C1A" w14:textId="77777777" w:rsidR="003A0DD3" w:rsidRPr="005A5D2C" w:rsidRDefault="003A0DD3" w:rsidP="005F47CA">
            <w:pPr>
              <w:pStyle w:val="TableParagraph"/>
              <w:spacing w:line="298" w:lineRule="exact"/>
              <w:rPr>
                <w:b/>
                <w:sz w:val="26"/>
                <w:lang w:val="en-US"/>
              </w:rPr>
            </w:pPr>
            <w:r>
              <w:rPr>
                <w:b/>
                <w:sz w:val="26"/>
              </w:rPr>
              <w:t>Class</w:t>
            </w:r>
            <w:r>
              <w:rPr>
                <w:b/>
                <w:color w:val="006FBF"/>
                <w:sz w:val="26"/>
                <w:lang w:val="en-US"/>
              </w:rPr>
              <w:t xml:space="preserve"> </w:t>
            </w:r>
            <w:proofErr w:type="spellStart"/>
            <w:r>
              <w:rPr>
                <w:b/>
                <w:color w:val="006FBF"/>
                <w:sz w:val="26"/>
                <w:lang w:val="en-US"/>
              </w:rPr>
              <w:t>StockOutList</w:t>
            </w:r>
            <w:proofErr w:type="spellEnd"/>
          </w:p>
        </w:tc>
      </w:tr>
      <w:tr w:rsidR="003A0DD3" w14:paraId="334DD18B" w14:textId="77777777" w:rsidTr="005F47CA">
        <w:trPr>
          <w:trHeight w:val="1790"/>
        </w:trPr>
        <w:tc>
          <w:tcPr>
            <w:tcW w:w="4106" w:type="dxa"/>
          </w:tcPr>
          <w:p w14:paraId="23216625"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 xml:space="preserve">Các </w:t>
            </w:r>
            <w:proofErr w:type="spellStart"/>
            <w:r>
              <w:rPr>
                <w:sz w:val="26"/>
              </w:rPr>
              <w:t>thông</w:t>
            </w:r>
            <w:proofErr w:type="spellEnd"/>
            <w:r>
              <w:rPr>
                <w:spacing w:val="-7"/>
                <w:sz w:val="26"/>
              </w:rPr>
              <w:t xml:space="preserve"> </w:t>
            </w:r>
            <w:r>
              <w:rPr>
                <w:sz w:val="26"/>
              </w:rPr>
              <w:t>tin</w:t>
            </w:r>
            <w:r>
              <w:rPr>
                <w:spacing w:val="-4"/>
                <w:sz w:val="26"/>
              </w:rPr>
              <w:t xml:space="preserve"> </w:t>
            </w:r>
            <w:proofErr w:type="spellStart"/>
            <w:proofErr w:type="gramStart"/>
            <w:r>
              <w:rPr>
                <w:sz w:val="26"/>
              </w:rPr>
              <w:t>về</w:t>
            </w:r>
            <w:proofErr w:type="spellEnd"/>
            <w:r>
              <w:rPr>
                <w:sz w:val="26"/>
              </w:rPr>
              <w:t xml:space="preserve"> </w:t>
            </w:r>
            <w:r>
              <w:rPr>
                <w:rFonts w:ascii="Consolas" w:hAnsi="Consolas"/>
                <w:color w:val="000000"/>
                <w:sz w:val="20"/>
                <w:szCs w:val="20"/>
                <w:shd w:val="clear" w:color="auto" w:fill="D4D4D4"/>
              </w:rPr>
              <w:t xml:space="preserve"> </w:t>
            </w:r>
            <w:proofErr w:type="spellStart"/>
            <w:r>
              <w:rPr>
                <w:rFonts w:ascii="Consolas" w:hAnsi="Consolas"/>
                <w:color w:val="000000"/>
                <w:sz w:val="20"/>
                <w:szCs w:val="20"/>
                <w:shd w:val="clear" w:color="auto" w:fill="D4D4D4"/>
              </w:rPr>
              <w:t>StockOutList</w:t>
            </w:r>
            <w:proofErr w:type="spellEnd"/>
            <w:proofErr w:type="gramEnd"/>
            <w:r>
              <w:rPr>
                <w:sz w:val="26"/>
              </w:rPr>
              <w:t>:</w:t>
            </w:r>
            <w:r>
              <w:rPr>
                <w:spacing w:val="-62"/>
                <w:sz w:val="26"/>
              </w:rPr>
              <w:t xml:space="preserve"> </w:t>
            </w: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StockOutID</w:t>
            </w:r>
            <w:proofErr w:type="spellEnd"/>
            <w:r>
              <w:rPr>
                <w:rFonts w:ascii="Consolas" w:hAnsi="Consolas"/>
                <w:color w:val="000000"/>
                <w:sz w:val="20"/>
                <w:szCs w:val="20"/>
              </w:rPr>
              <w:t>;</w:t>
            </w:r>
          </w:p>
          <w:p w14:paraId="53585BE7"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CustomerID</w:t>
            </w:r>
            <w:proofErr w:type="spellEnd"/>
            <w:r>
              <w:rPr>
                <w:rFonts w:ascii="Consolas" w:hAnsi="Consolas"/>
                <w:color w:val="000000"/>
                <w:sz w:val="20"/>
                <w:szCs w:val="20"/>
              </w:rPr>
              <w:t>;</w:t>
            </w:r>
          </w:p>
          <w:p w14:paraId="7FCA8B2D"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StockOutDate</w:t>
            </w:r>
            <w:proofErr w:type="spellEnd"/>
            <w:r>
              <w:rPr>
                <w:rFonts w:ascii="Consolas" w:hAnsi="Consolas"/>
                <w:color w:val="000000"/>
                <w:sz w:val="20"/>
                <w:szCs w:val="20"/>
              </w:rPr>
              <w:t>;</w:t>
            </w:r>
          </w:p>
          <w:p w14:paraId="184A2A85"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0000C0"/>
                <w:sz w:val="20"/>
                <w:szCs w:val="20"/>
              </w:rPr>
              <w:t>TotalSum</w:t>
            </w:r>
            <w:proofErr w:type="spellEnd"/>
            <w:r>
              <w:rPr>
                <w:rFonts w:ascii="Consolas" w:hAnsi="Consolas"/>
                <w:color w:val="000000"/>
                <w:sz w:val="20"/>
                <w:szCs w:val="20"/>
              </w:rPr>
              <w:t>;</w:t>
            </w:r>
          </w:p>
          <w:p w14:paraId="704DFCD1"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UpdateBy</w:t>
            </w:r>
            <w:proofErr w:type="spellEnd"/>
            <w:r>
              <w:rPr>
                <w:rFonts w:ascii="Consolas" w:hAnsi="Consolas"/>
                <w:color w:val="000000"/>
                <w:sz w:val="20"/>
                <w:szCs w:val="20"/>
              </w:rPr>
              <w:t>;</w:t>
            </w:r>
          </w:p>
          <w:p w14:paraId="7AE8C938"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Date </w:t>
            </w:r>
            <w:proofErr w:type="spellStart"/>
            <w:r>
              <w:rPr>
                <w:rFonts w:ascii="Consolas" w:hAnsi="Consolas"/>
                <w:color w:val="0000C0"/>
                <w:sz w:val="20"/>
                <w:szCs w:val="20"/>
              </w:rPr>
              <w:t>UpdateTime</w:t>
            </w:r>
            <w:proofErr w:type="spellEnd"/>
            <w:r>
              <w:rPr>
                <w:rFonts w:ascii="Consolas" w:hAnsi="Consolas"/>
                <w:color w:val="000000"/>
                <w:sz w:val="20"/>
                <w:szCs w:val="20"/>
              </w:rPr>
              <w:t>;</w:t>
            </w:r>
          </w:p>
          <w:p w14:paraId="4F7C6DBE" w14:textId="77777777" w:rsidR="003A0DD3" w:rsidRPr="00612BD0" w:rsidRDefault="003A0DD3" w:rsidP="005F47CA">
            <w:pPr>
              <w:pStyle w:val="NormalWeb"/>
              <w:shd w:val="clear" w:color="auto" w:fill="FFFFFF"/>
              <w:spacing w:before="0" w:beforeAutospacing="0" w:after="0" w:afterAutospacing="0"/>
              <w:rPr>
                <w:rFonts w:ascii="Consolas" w:hAnsi="Consolas"/>
                <w:color w:val="000000"/>
                <w:sz w:val="20"/>
                <w:szCs w:val="20"/>
              </w:rPr>
            </w:pPr>
          </w:p>
        </w:tc>
        <w:tc>
          <w:tcPr>
            <w:tcW w:w="3796" w:type="dxa"/>
          </w:tcPr>
          <w:p w14:paraId="738AEA5C" w14:textId="77777777" w:rsidR="003A0DD3" w:rsidRPr="005A5D2C" w:rsidRDefault="003A0DD3" w:rsidP="005F47CA">
            <w:pPr>
              <w:pStyle w:val="TableParagraph"/>
              <w:spacing w:line="298" w:lineRule="exact"/>
              <w:ind w:left="109"/>
              <w:rPr>
                <w:sz w:val="26"/>
                <w:lang w:val="en-US"/>
              </w:rPr>
            </w:pPr>
            <w:r>
              <w:rPr>
                <w:sz w:val="26"/>
              </w:rPr>
              <w:t>Class</w:t>
            </w:r>
            <w:r>
              <w:rPr>
                <w:color w:val="006FBF"/>
                <w:sz w:val="26"/>
                <w:lang w:val="en-US"/>
              </w:rPr>
              <w:t xml:space="preserve"> </w:t>
            </w:r>
            <w:proofErr w:type="spellStart"/>
            <w:r>
              <w:rPr>
                <w:color w:val="006FBF"/>
                <w:sz w:val="26"/>
                <w:lang w:val="en-US"/>
              </w:rPr>
              <w:t>StockOutListDAO</w:t>
            </w:r>
            <w:proofErr w:type="spellEnd"/>
          </w:p>
        </w:tc>
      </w:tr>
    </w:tbl>
    <w:p w14:paraId="4B6CA0BB" w14:textId="77777777" w:rsidR="003A0DD3" w:rsidRDefault="003A0DD3" w:rsidP="003A0DD3">
      <w:pPr>
        <w:spacing w:line="298" w:lineRule="exact"/>
        <w:rPr>
          <w:sz w:val="26"/>
        </w:rPr>
      </w:pPr>
    </w:p>
    <w:p w14:paraId="215EFA9B" w14:textId="77777777" w:rsidR="003A0DD3" w:rsidRPr="005A5D2C" w:rsidRDefault="003A0DD3" w:rsidP="003A0DD3">
      <w:pPr>
        <w:rPr>
          <w:sz w:val="26"/>
        </w:rPr>
      </w:pPr>
    </w:p>
    <w:p w14:paraId="53C0C986" w14:textId="77777777" w:rsidR="003A0DD3" w:rsidRPr="005A5D2C" w:rsidRDefault="003A0DD3" w:rsidP="003A0DD3">
      <w:pPr>
        <w:rPr>
          <w:sz w:val="26"/>
        </w:rPr>
      </w:pPr>
    </w:p>
    <w:p w14:paraId="260002E2" w14:textId="77777777" w:rsidR="003A0DD3" w:rsidRPr="005A5D2C" w:rsidRDefault="003A0DD3" w:rsidP="003A0DD3">
      <w:pPr>
        <w:rPr>
          <w:sz w:val="26"/>
        </w:rPr>
      </w:pPr>
    </w:p>
    <w:p w14:paraId="697B4C79" w14:textId="77777777" w:rsidR="003A0DD3" w:rsidRPr="005A5D2C" w:rsidRDefault="003A0DD3" w:rsidP="003A0DD3">
      <w:pPr>
        <w:rPr>
          <w:sz w:val="26"/>
        </w:rPr>
      </w:pPr>
    </w:p>
    <w:p w14:paraId="3A31BCE3" w14:textId="77777777" w:rsidR="003A0DD3" w:rsidRPr="005A5D2C" w:rsidRDefault="003A0DD3" w:rsidP="003A0DD3">
      <w:pPr>
        <w:rPr>
          <w:sz w:val="26"/>
        </w:rPr>
      </w:pPr>
    </w:p>
    <w:p w14:paraId="21281EC4" w14:textId="77777777" w:rsidR="003A0DD3" w:rsidRDefault="003A0DD3" w:rsidP="003A0DD3">
      <w:pPr>
        <w:rPr>
          <w:sz w:val="26"/>
          <w:lang w:val="en-US"/>
        </w:rPr>
      </w:pPr>
    </w:p>
    <w:p w14:paraId="1B3117ED" w14:textId="77777777" w:rsidR="003A0DD3" w:rsidRPr="003B71A8" w:rsidRDefault="003A0DD3" w:rsidP="003A0DD3">
      <w:pPr>
        <w:rPr>
          <w:sz w:val="26"/>
          <w:lang w:val="en-US"/>
        </w:rPr>
      </w:pPr>
    </w:p>
    <w:p w14:paraId="456FA6F4" w14:textId="77777777" w:rsidR="003A0DD3" w:rsidRPr="00612BD0" w:rsidRDefault="003A0DD3" w:rsidP="003A0DD3">
      <w:pPr>
        <w:rPr>
          <w:sz w:val="26"/>
          <w:lang w:val="en-US"/>
        </w:rPr>
        <w:sectPr w:rsidR="003A0DD3" w:rsidRPr="00612BD0" w:rsidSect="00F53647">
          <w:pgSz w:w="11910" w:h="16840"/>
          <w:pgMar w:top="720" w:right="720" w:bottom="720" w:left="720" w:header="732" w:footer="1068" w:gutter="0"/>
          <w:cols w:space="720"/>
          <w:docGrid w:linePitch="299"/>
        </w:sectPr>
      </w:pPr>
      <w:r>
        <w:rPr>
          <w:rFonts w:ascii="Arial"/>
          <w:noProof/>
          <w:sz w:val="20"/>
        </w:rPr>
        <w:drawing>
          <wp:inline distT="0" distB="0" distL="0" distR="0" wp14:anchorId="7D34202E" wp14:editId="53C38C68">
            <wp:extent cx="2149904" cy="2567940"/>
            <wp:effectExtent l="0" t="0" r="3175" b="3810"/>
            <wp:docPr id="460336520" name="Picture 46033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36520" name="image66.png"/>
                    <pic:cNvPicPr/>
                  </pic:nvPicPr>
                  <pic:blipFill>
                    <a:blip r:embed="rId142">
                      <a:extLst>
                        <a:ext uri="{28A0092B-C50C-407E-A947-70E740481C1C}">
                          <a14:useLocalDpi xmlns:a14="http://schemas.microsoft.com/office/drawing/2010/main" val="0"/>
                        </a:ext>
                      </a:extLst>
                    </a:blip>
                    <a:stretch>
                      <a:fillRect/>
                    </a:stretch>
                  </pic:blipFill>
                  <pic:spPr>
                    <a:xfrm>
                      <a:off x="0" y="0"/>
                      <a:ext cx="2155428" cy="2574538"/>
                    </a:xfrm>
                    <a:prstGeom prst="rect">
                      <a:avLst/>
                    </a:prstGeom>
                  </pic:spPr>
                </pic:pic>
              </a:graphicData>
            </a:graphic>
          </wp:inline>
        </w:drawing>
      </w:r>
    </w:p>
    <w:p w14:paraId="6764BFE5" w14:textId="77777777" w:rsidR="003A0DD3" w:rsidRDefault="003A0DD3" w:rsidP="003A0DD3">
      <w:pPr>
        <w:rPr>
          <w:sz w:val="26"/>
          <w:lang w:val="en-US"/>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3796"/>
      </w:tblGrid>
      <w:tr w:rsidR="003A0DD3" w14:paraId="101C27A0" w14:textId="77777777" w:rsidTr="005F47CA">
        <w:trPr>
          <w:trHeight w:val="357"/>
        </w:trPr>
        <w:tc>
          <w:tcPr>
            <w:tcW w:w="7902" w:type="dxa"/>
            <w:gridSpan w:val="2"/>
          </w:tcPr>
          <w:p w14:paraId="1F22AB8E" w14:textId="77777777" w:rsidR="003A0DD3" w:rsidRPr="005A5D2C" w:rsidRDefault="003A0DD3" w:rsidP="005F47CA">
            <w:pPr>
              <w:pStyle w:val="TableParagraph"/>
              <w:spacing w:line="298" w:lineRule="exact"/>
              <w:rPr>
                <w:b/>
                <w:sz w:val="26"/>
                <w:lang w:val="en-US"/>
              </w:rPr>
            </w:pPr>
            <w:r>
              <w:rPr>
                <w:b/>
                <w:sz w:val="26"/>
              </w:rPr>
              <w:t>Class</w:t>
            </w:r>
            <w:r>
              <w:rPr>
                <w:b/>
                <w:color w:val="006FBF"/>
                <w:sz w:val="26"/>
                <w:lang w:val="en-US"/>
              </w:rPr>
              <w:t xml:space="preserve"> </w:t>
            </w:r>
            <w:proofErr w:type="spellStart"/>
            <w:r>
              <w:rPr>
                <w:b/>
                <w:color w:val="006FBF"/>
                <w:sz w:val="26"/>
                <w:lang w:val="en-US"/>
              </w:rPr>
              <w:t>SupplierModel</w:t>
            </w:r>
            <w:proofErr w:type="spellEnd"/>
          </w:p>
        </w:tc>
      </w:tr>
      <w:tr w:rsidR="003A0DD3" w14:paraId="18CE6372" w14:textId="77777777" w:rsidTr="005F47CA">
        <w:trPr>
          <w:trHeight w:val="1790"/>
        </w:trPr>
        <w:tc>
          <w:tcPr>
            <w:tcW w:w="4106" w:type="dxa"/>
          </w:tcPr>
          <w:p w14:paraId="2328F214"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sz w:val="26"/>
              </w:rPr>
              <w:t xml:space="preserve">Các </w:t>
            </w:r>
            <w:proofErr w:type="spellStart"/>
            <w:r>
              <w:rPr>
                <w:sz w:val="26"/>
              </w:rPr>
              <w:t>thông</w:t>
            </w:r>
            <w:proofErr w:type="spellEnd"/>
            <w:r>
              <w:rPr>
                <w:spacing w:val="-7"/>
                <w:sz w:val="26"/>
              </w:rPr>
              <w:t xml:space="preserve"> </w:t>
            </w:r>
            <w:r>
              <w:rPr>
                <w:sz w:val="26"/>
              </w:rPr>
              <w:t>tin</w:t>
            </w:r>
            <w:r>
              <w:rPr>
                <w:spacing w:val="-4"/>
                <w:sz w:val="26"/>
              </w:rPr>
              <w:t xml:space="preserve"> </w:t>
            </w:r>
            <w:proofErr w:type="spellStart"/>
            <w:proofErr w:type="gramStart"/>
            <w:r>
              <w:rPr>
                <w:sz w:val="26"/>
              </w:rPr>
              <w:t>về</w:t>
            </w:r>
            <w:proofErr w:type="spellEnd"/>
            <w:r>
              <w:rPr>
                <w:sz w:val="26"/>
              </w:rPr>
              <w:t xml:space="preserve"> </w:t>
            </w:r>
            <w:r>
              <w:rPr>
                <w:rFonts w:ascii="Consolas" w:hAnsi="Consolas"/>
                <w:color w:val="000000"/>
                <w:sz w:val="20"/>
                <w:szCs w:val="20"/>
                <w:shd w:val="clear" w:color="auto" w:fill="D4D4D4"/>
              </w:rPr>
              <w:t xml:space="preserve"> </w:t>
            </w:r>
            <w:proofErr w:type="spellStart"/>
            <w:r>
              <w:rPr>
                <w:rFonts w:ascii="Consolas" w:hAnsi="Consolas"/>
                <w:color w:val="000000"/>
                <w:sz w:val="20"/>
                <w:szCs w:val="20"/>
                <w:shd w:val="clear" w:color="auto" w:fill="D4D4D4"/>
              </w:rPr>
              <w:t>SupplierModel</w:t>
            </w:r>
            <w:proofErr w:type="spellEnd"/>
            <w:proofErr w:type="gramEnd"/>
            <w:r>
              <w:rPr>
                <w:sz w:val="26"/>
              </w:rPr>
              <w:t>:</w:t>
            </w:r>
            <w:r>
              <w:rPr>
                <w:spacing w:val="-62"/>
                <w:sz w:val="26"/>
              </w:rPr>
              <w:t xml:space="preserve"> </w:t>
            </w: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SupplierID</w:t>
            </w:r>
            <w:proofErr w:type="spellEnd"/>
            <w:r>
              <w:rPr>
                <w:rFonts w:ascii="Consolas" w:hAnsi="Consolas"/>
                <w:color w:val="000000"/>
                <w:sz w:val="20"/>
                <w:szCs w:val="20"/>
              </w:rPr>
              <w:t>;</w:t>
            </w:r>
          </w:p>
          <w:p w14:paraId="74DBB1A5"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SupplierName</w:t>
            </w:r>
            <w:proofErr w:type="spellEnd"/>
            <w:r>
              <w:rPr>
                <w:rFonts w:ascii="Consolas" w:hAnsi="Consolas"/>
                <w:color w:val="000000"/>
                <w:sz w:val="20"/>
                <w:szCs w:val="20"/>
              </w:rPr>
              <w:t>;</w:t>
            </w:r>
          </w:p>
          <w:p w14:paraId="2B3AF29D"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SupplierAddress</w:t>
            </w:r>
            <w:proofErr w:type="spellEnd"/>
            <w:r>
              <w:rPr>
                <w:rFonts w:ascii="Consolas" w:hAnsi="Consolas"/>
                <w:color w:val="000000"/>
                <w:sz w:val="20"/>
                <w:szCs w:val="20"/>
              </w:rPr>
              <w:t>;</w:t>
            </w:r>
          </w:p>
          <w:p w14:paraId="0F7A4BA0"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SupplierNumber</w:t>
            </w:r>
            <w:proofErr w:type="spellEnd"/>
            <w:r>
              <w:rPr>
                <w:rFonts w:ascii="Consolas" w:hAnsi="Consolas"/>
                <w:color w:val="000000"/>
                <w:sz w:val="20"/>
                <w:szCs w:val="20"/>
              </w:rPr>
              <w:t>;</w:t>
            </w:r>
          </w:p>
          <w:p w14:paraId="61B403C0"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UpdateBy</w:t>
            </w:r>
            <w:proofErr w:type="spellEnd"/>
            <w:r>
              <w:rPr>
                <w:rFonts w:ascii="Consolas" w:hAnsi="Consolas"/>
                <w:color w:val="000000"/>
                <w:sz w:val="20"/>
                <w:szCs w:val="20"/>
              </w:rPr>
              <w:t>;</w:t>
            </w:r>
          </w:p>
          <w:p w14:paraId="5200D9A8" w14:textId="77777777" w:rsidR="003A0DD3" w:rsidRDefault="003A0DD3" w:rsidP="005F47C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Date </w:t>
            </w:r>
            <w:proofErr w:type="spellStart"/>
            <w:r>
              <w:rPr>
                <w:rFonts w:ascii="Consolas" w:hAnsi="Consolas"/>
                <w:color w:val="0000C0"/>
                <w:sz w:val="20"/>
                <w:szCs w:val="20"/>
              </w:rPr>
              <w:t>UpdateTime</w:t>
            </w:r>
            <w:proofErr w:type="spellEnd"/>
            <w:r>
              <w:rPr>
                <w:rFonts w:ascii="Consolas" w:hAnsi="Consolas"/>
                <w:color w:val="000000"/>
                <w:sz w:val="20"/>
                <w:szCs w:val="20"/>
              </w:rPr>
              <w:t>;</w:t>
            </w:r>
          </w:p>
          <w:p w14:paraId="05AAD402" w14:textId="77777777" w:rsidR="003A0DD3" w:rsidRPr="00612BD0" w:rsidRDefault="003A0DD3" w:rsidP="005F47CA">
            <w:pPr>
              <w:pStyle w:val="NormalWeb"/>
              <w:shd w:val="clear" w:color="auto" w:fill="FFFFFF"/>
              <w:spacing w:before="0" w:beforeAutospacing="0" w:after="0" w:afterAutospacing="0"/>
              <w:rPr>
                <w:rFonts w:ascii="Consolas" w:hAnsi="Consolas"/>
                <w:color w:val="000000"/>
                <w:sz w:val="20"/>
                <w:szCs w:val="20"/>
              </w:rPr>
            </w:pPr>
          </w:p>
        </w:tc>
        <w:tc>
          <w:tcPr>
            <w:tcW w:w="3796" w:type="dxa"/>
          </w:tcPr>
          <w:p w14:paraId="0593F944" w14:textId="77777777" w:rsidR="003A0DD3" w:rsidRPr="005A5D2C" w:rsidRDefault="003A0DD3" w:rsidP="005F47CA">
            <w:pPr>
              <w:pStyle w:val="TableParagraph"/>
              <w:spacing w:line="298" w:lineRule="exact"/>
              <w:ind w:left="109"/>
              <w:rPr>
                <w:sz w:val="26"/>
                <w:lang w:val="en-US"/>
              </w:rPr>
            </w:pPr>
            <w:r>
              <w:rPr>
                <w:sz w:val="26"/>
              </w:rPr>
              <w:t>Class</w:t>
            </w:r>
            <w:r>
              <w:rPr>
                <w:color w:val="006FBF"/>
                <w:sz w:val="26"/>
                <w:lang w:val="en-US"/>
              </w:rPr>
              <w:t xml:space="preserve"> </w:t>
            </w:r>
            <w:proofErr w:type="spellStart"/>
            <w:r>
              <w:rPr>
                <w:color w:val="006FBF"/>
                <w:sz w:val="26"/>
                <w:lang w:val="en-US"/>
              </w:rPr>
              <w:t>SupplierDAO</w:t>
            </w:r>
            <w:proofErr w:type="spellEnd"/>
          </w:p>
        </w:tc>
      </w:tr>
    </w:tbl>
    <w:p w14:paraId="40C9D9AA" w14:textId="77777777" w:rsidR="003A0DD3" w:rsidRDefault="003A0DD3" w:rsidP="003A0DD3">
      <w:pPr>
        <w:ind w:firstLine="720"/>
        <w:rPr>
          <w:sz w:val="26"/>
          <w:lang w:val="en-US"/>
        </w:rPr>
      </w:pPr>
    </w:p>
    <w:p w14:paraId="1AB03304" w14:textId="77777777" w:rsidR="003A0DD3" w:rsidRDefault="003A0DD3" w:rsidP="003A0DD3">
      <w:pPr>
        <w:tabs>
          <w:tab w:val="left" w:pos="756"/>
        </w:tabs>
        <w:rPr>
          <w:sz w:val="26"/>
          <w:lang w:val="en-US"/>
        </w:rPr>
      </w:pPr>
      <w:r>
        <w:rPr>
          <w:sz w:val="26"/>
          <w:lang w:val="en-US"/>
        </w:rPr>
        <w:tab/>
      </w:r>
    </w:p>
    <w:p w14:paraId="74A1D546" w14:textId="77777777" w:rsidR="003A0DD3" w:rsidRPr="008A43F0" w:rsidRDefault="003A0DD3" w:rsidP="003A0DD3">
      <w:pPr>
        <w:rPr>
          <w:sz w:val="26"/>
          <w:lang w:val="en-US"/>
        </w:rPr>
      </w:pPr>
    </w:p>
    <w:p w14:paraId="7F7FE0CD" w14:textId="77777777" w:rsidR="003A0DD3" w:rsidRPr="008A43F0" w:rsidRDefault="003A0DD3" w:rsidP="003A0DD3">
      <w:pPr>
        <w:rPr>
          <w:sz w:val="26"/>
          <w:lang w:val="en-US"/>
        </w:rPr>
      </w:pPr>
    </w:p>
    <w:p w14:paraId="67E01AC5" w14:textId="77777777" w:rsidR="003A0DD3" w:rsidRPr="008A43F0" w:rsidRDefault="003A0DD3" w:rsidP="003A0DD3">
      <w:pPr>
        <w:rPr>
          <w:sz w:val="26"/>
          <w:lang w:val="en-US"/>
        </w:rPr>
      </w:pPr>
    </w:p>
    <w:p w14:paraId="1B6FF2FA" w14:textId="77777777" w:rsidR="003A0DD3" w:rsidRPr="008A43F0" w:rsidRDefault="003A0DD3" w:rsidP="003A0DD3">
      <w:pPr>
        <w:rPr>
          <w:sz w:val="26"/>
          <w:lang w:val="en-US"/>
        </w:rPr>
      </w:pPr>
    </w:p>
    <w:p w14:paraId="30C91A84" w14:textId="77777777" w:rsidR="003A0DD3" w:rsidRPr="008A43F0" w:rsidRDefault="003A0DD3" w:rsidP="003A0DD3">
      <w:pPr>
        <w:rPr>
          <w:sz w:val="26"/>
          <w:lang w:val="en-US"/>
        </w:rPr>
      </w:pPr>
    </w:p>
    <w:p w14:paraId="2E0B0E8C" w14:textId="77777777" w:rsidR="003A0DD3" w:rsidRDefault="003A0DD3" w:rsidP="003A0DD3">
      <w:pPr>
        <w:rPr>
          <w:sz w:val="26"/>
          <w:lang w:val="en-US"/>
        </w:rPr>
      </w:pPr>
    </w:p>
    <w:p w14:paraId="7939ED78" w14:textId="77777777" w:rsidR="003A0DD3" w:rsidRPr="008A43F0" w:rsidRDefault="003A0DD3" w:rsidP="003A0DD3">
      <w:pPr>
        <w:rPr>
          <w:sz w:val="26"/>
          <w:lang w:val="en-US"/>
        </w:rPr>
      </w:pPr>
    </w:p>
    <w:p w14:paraId="3E5801EA" w14:textId="77777777" w:rsidR="003A0DD3" w:rsidRDefault="003A0DD3" w:rsidP="003A0DD3">
      <w:pPr>
        <w:rPr>
          <w:sz w:val="26"/>
          <w:lang w:val="en-US"/>
        </w:rPr>
      </w:pPr>
      <w:r>
        <w:rPr>
          <w:rFonts w:ascii="Arial"/>
          <w:noProof/>
          <w:sz w:val="20"/>
        </w:rPr>
        <w:drawing>
          <wp:inline distT="0" distB="0" distL="0" distR="0" wp14:anchorId="0FEE49D3" wp14:editId="4392E78A">
            <wp:extent cx="2232660" cy="2976880"/>
            <wp:effectExtent l="0" t="0" r="0" b="0"/>
            <wp:docPr id="838575801" name="Picture 83857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75801" name="image66.png"/>
                    <pic:cNvPicPr/>
                  </pic:nvPicPr>
                  <pic:blipFill>
                    <a:blip r:embed="rId143">
                      <a:extLst>
                        <a:ext uri="{28A0092B-C50C-407E-A947-70E740481C1C}">
                          <a14:useLocalDpi xmlns:a14="http://schemas.microsoft.com/office/drawing/2010/main" val="0"/>
                        </a:ext>
                      </a:extLst>
                    </a:blip>
                    <a:stretch>
                      <a:fillRect/>
                    </a:stretch>
                  </pic:blipFill>
                  <pic:spPr>
                    <a:xfrm>
                      <a:off x="0" y="0"/>
                      <a:ext cx="2233242" cy="2977656"/>
                    </a:xfrm>
                    <a:prstGeom prst="rect">
                      <a:avLst/>
                    </a:prstGeom>
                  </pic:spPr>
                </pic:pic>
              </a:graphicData>
            </a:graphic>
          </wp:inline>
        </w:drawing>
      </w:r>
    </w:p>
    <w:p w14:paraId="514E4872" w14:textId="77777777" w:rsidR="003A0DD3" w:rsidRPr="008A43F0" w:rsidRDefault="003A0DD3" w:rsidP="003A0DD3">
      <w:pPr>
        <w:rPr>
          <w:sz w:val="26"/>
          <w:lang w:val="en-US"/>
        </w:rPr>
        <w:sectPr w:rsidR="003A0DD3" w:rsidRPr="008A43F0" w:rsidSect="00F53647">
          <w:pgSz w:w="11910" w:h="16840"/>
          <w:pgMar w:top="720" w:right="720" w:bottom="720" w:left="720" w:header="732" w:footer="1068" w:gutter="0"/>
          <w:cols w:space="720"/>
          <w:docGrid w:linePitch="299"/>
        </w:sectPr>
      </w:pPr>
    </w:p>
    <w:p w14:paraId="41707A61" w14:textId="77777777" w:rsidR="003A0DD3" w:rsidRDefault="003A0DD3" w:rsidP="00F53647">
      <w:pPr>
        <w:pStyle w:val="Heading2"/>
        <w:numPr>
          <w:ilvl w:val="1"/>
          <w:numId w:val="21"/>
        </w:numPr>
        <w:tabs>
          <w:tab w:val="left" w:pos="1132"/>
        </w:tabs>
        <w:spacing w:before="217"/>
      </w:pPr>
      <w:bookmarkStart w:id="98" w:name="4.5._Sơ_đồ_lớp_chi_tiết"/>
      <w:bookmarkStart w:id="99" w:name="_bookmark26"/>
      <w:bookmarkStart w:id="100" w:name="_Toc167262697"/>
      <w:bookmarkStart w:id="101" w:name="_Toc167875559"/>
      <w:bookmarkEnd w:id="98"/>
      <w:bookmarkEnd w:id="99"/>
      <w:r>
        <w:lastRenderedPageBreak/>
        <w:t>Sơ</w:t>
      </w:r>
      <w:r>
        <w:rPr>
          <w:spacing w:val="-4"/>
        </w:rPr>
        <w:t xml:space="preserve"> </w:t>
      </w:r>
      <w:r>
        <w:t>đồ</w:t>
      </w:r>
      <w:r>
        <w:rPr>
          <w:spacing w:val="-3"/>
        </w:rPr>
        <w:t xml:space="preserve"> </w:t>
      </w:r>
      <w:r>
        <w:t>lớp</w:t>
      </w:r>
      <w:r>
        <w:rPr>
          <w:spacing w:val="-1"/>
        </w:rPr>
        <w:t xml:space="preserve"> </w:t>
      </w:r>
      <w:r>
        <w:t>chi</w:t>
      </w:r>
      <w:r>
        <w:rPr>
          <w:spacing w:val="-3"/>
        </w:rPr>
        <w:t xml:space="preserve"> </w:t>
      </w:r>
      <w:r>
        <w:t>tiết</w:t>
      </w:r>
      <w:bookmarkEnd w:id="100"/>
      <w:bookmarkEnd w:id="101"/>
    </w:p>
    <w:p w14:paraId="1313AC77" w14:textId="77777777" w:rsidR="003A0DD3" w:rsidRDefault="003A0DD3" w:rsidP="003A0DD3">
      <w:pPr>
        <w:spacing w:before="239"/>
        <w:ind w:left="424"/>
        <w:rPr>
          <w:i/>
          <w:sz w:val="26"/>
        </w:rPr>
      </w:pPr>
      <w:r>
        <w:rPr>
          <w:noProof/>
        </w:rPr>
        <w:drawing>
          <wp:anchor distT="0" distB="0" distL="0" distR="0" simplePos="0" relativeHeight="251658245" behindDoc="0" locked="0" layoutInCell="1" allowOverlap="1" wp14:anchorId="75C96256" wp14:editId="005895D3">
            <wp:simplePos x="0" y="0"/>
            <wp:positionH relativeFrom="page">
              <wp:posOffset>1097280</wp:posOffset>
            </wp:positionH>
            <wp:positionV relativeFrom="paragraph">
              <wp:posOffset>394335</wp:posOffset>
            </wp:positionV>
            <wp:extent cx="5712460" cy="4107180"/>
            <wp:effectExtent l="0" t="0" r="2540" b="762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12460" cy="4107180"/>
                    </a:xfrm>
                    <a:prstGeom prst="rect">
                      <a:avLst/>
                    </a:prstGeom>
                  </pic:spPr>
                </pic:pic>
              </a:graphicData>
            </a:graphic>
            <wp14:sizeRelV relativeFrom="margin">
              <wp14:pctHeight>0</wp14:pctHeight>
            </wp14:sizeRelV>
          </wp:anchor>
        </w:drawing>
      </w:r>
      <w:r>
        <w:rPr>
          <w:i/>
          <w:sz w:val="26"/>
        </w:rPr>
        <w:t>Lớp liên</w:t>
      </w:r>
      <w:r>
        <w:rPr>
          <w:i/>
          <w:spacing w:val="-1"/>
          <w:sz w:val="26"/>
        </w:rPr>
        <w:t xml:space="preserve"> </w:t>
      </w:r>
      <w:r>
        <w:rPr>
          <w:i/>
          <w:sz w:val="26"/>
        </w:rPr>
        <w:t>quan</w:t>
      </w:r>
      <w:r>
        <w:rPr>
          <w:i/>
          <w:spacing w:val="-3"/>
          <w:sz w:val="26"/>
        </w:rPr>
        <w:t xml:space="preserve"> </w:t>
      </w:r>
      <w:r>
        <w:rPr>
          <w:i/>
          <w:sz w:val="26"/>
        </w:rPr>
        <w:t>đến</w:t>
      </w:r>
      <w:r>
        <w:rPr>
          <w:i/>
          <w:spacing w:val="-1"/>
          <w:sz w:val="26"/>
        </w:rPr>
        <w:t xml:space="preserve"> </w:t>
      </w:r>
      <w:r>
        <w:rPr>
          <w:i/>
          <w:sz w:val="26"/>
        </w:rPr>
        <w:t>chức</w:t>
      </w:r>
      <w:r>
        <w:rPr>
          <w:i/>
          <w:spacing w:val="-2"/>
          <w:sz w:val="26"/>
        </w:rPr>
        <w:t xml:space="preserve"> </w:t>
      </w:r>
      <w:r>
        <w:rPr>
          <w:i/>
          <w:sz w:val="26"/>
        </w:rPr>
        <w:t>năng</w:t>
      </w:r>
      <w:r>
        <w:rPr>
          <w:i/>
          <w:sz w:val="26"/>
          <w:lang w:val="en-US"/>
        </w:rPr>
        <w:t xml:space="preserve"> </w:t>
      </w:r>
      <w:proofErr w:type="spellStart"/>
      <w:r>
        <w:rPr>
          <w:i/>
          <w:sz w:val="26"/>
          <w:lang w:val="en-US"/>
        </w:rPr>
        <w:t>phân</w:t>
      </w:r>
      <w:proofErr w:type="spellEnd"/>
      <w:r>
        <w:rPr>
          <w:i/>
          <w:sz w:val="26"/>
          <w:lang w:val="en-US"/>
        </w:rPr>
        <w:t xml:space="preserve"> </w:t>
      </w:r>
      <w:proofErr w:type="spellStart"/>
      <w:r>
        <w:rPr>
          <w:i/>
          <w:sz w:val="26"/>
          <w:lang w:val="en-US"/>
        </w:rPr>
        <w:t>quyền</w:t>
      </w:r>
      <w:proofErr w:type="spellEnd"/>
      <w:r>
        <w:rPr>
          <w:i/>
          <w:sz w:val="26"/>
          <w:lang w:val="en-US"/>
        </w:rPr>
        <w:t xml:space="preserve"> </w:t>
      </w:r>
      <w:proofErr w:type="spellStart"/>
      <w:r>
        <w:rPr>
          <w:i/>
          <w:sz w:val="26"/>
          <w:lang w:val="en-US"/>
        </w:rPr>
        <w:t>người</w:t>
      </w:r>
      <w:proofErr w:type="spellEnd"/>
      <w:r>
        <w:rPr>
          <w:i/>
          <w:sz w:val="26"/>
          <w:lang w:val="en-US"/>
        </w:rPr>
        <w:t xml:space="preserve"> </w:t>
      </w:r>
      <w:proofErr w:type="spellStart"/>
      <w:r>
        <w:rPr>
          <w:i/>
          <w:sz w:val="26"/>
          <w:lang w:val="en-US"/>
        </w:rPr>
        <w:t>dùng</w:t>
      </w:r>
      <w:proofErr w:type="spellEnd"/>
      <w:r>
        <w:rPr>
          <w:i/>
          <w:sz w:val="26"/>
        </w:rPr>
        <w:t>:</w:t>
      </w:r>
    </w:p>
    <w:p w14:paraId="74CC00CF" w14:textId="77777777" w:rsidR="003A0DD3" w:rsidRDefault="003A0DD3" w:rsidP="003A0DD3">
      <w:pPr>
        <w:pStyle w:val="BodyText"/>
        <w:spacing w:before="5"/>
        <w:rPr>
          <w:i/>
        </w:rPr>
      </w:pPr>
    </w:p>
    <w:p w14:paraId="5147EC26" w14:textId="77777777" w:rsidR="003A0DD3" w:rsidRDefault="003A0DD3" w:rsidP="003A0DD3">
      <w:pPr>
        <w:ind w:left="424"/>
        <w:rPr>
          <w:i/>
          <w:sz w:val="26"/>
        </w:rPr>
      </w:pPr>
      <w:r>
        <w:rPr>
          <w:noProof/>
        </w:rPr>
        <w:drawing>
          <wp:anchor distT="0" distB="0" distL="0" distR="0" simplePos="0" relativeHeight="251658246" behindDoc="0" locked="0" layoutInCell="1" allowOverlap="1" wp14:anchorId="0E98D3A7" wp14:editId="17FC7574">
            <wp:simplePos x="0" y="0"/>
            <wp:positionH relativeFrom="page">
              <wp:posOffset>1414780</wp:posOffset>
            </wp:positionH>
            <wp:positionV relativeFrom="paragraph">
              <wp:posOffset>203200</wp:posOffset>
            </wp:positionV>
            <wp:extent cx="4991100" cy="3642995"/>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991100" cy="3642995"/>
                    </a:xfrm>
                    <a:prstGeom prst="rect">
                      <a:avLst/>
                    </a:prstGeom>
                  </pic:spPr>
                </pic:pic>
              </a:graphicData>
            </a:graphic>
            <wp14:sizeRelH relativeFrom="margin">
              <wp14:pctWidth>0</wp14:pctWidth>
            </wp14:sizeRelH>
          </wp:anchor>
        </w:drawing>
      </w:r>
      <w:r>
        <w:rPr>
          <w:i/>
          <w:sz w:val="26"/>
        </w:rPr>
        <w:t>Lớp</w:t>
      </w:r>
      <w:r>
        <w:rPr>
          <w:i/>
          <w:spacing w:val="1"/>
          <w:sz w:val="26"/>
        </w:rPr>
        <w:t xml:space="preserve"> </w:t>
      </w:r>
      <w:r>
        <w:rPr>
          <w:i/>
          <w:sz w:val="26"/>
        </w:rPr>
        <w:t>liên</w:t>
      </w:r>
      <w:r>
        <w:rPr>
          <w:i/>
          <w:spacing w:val="-1"/>
          <w:sz w:val="26"/>
        </w:rPr>
        <w:t xml:space="preserve"> </w:t>
      </w:r>
      <w:r>
        <w:rPr>
          <w:i/>
          <w:sz w:val="26"/>
        </w:rPr>
        <w:t>quan</w:t>
      </w:r>
      <w:r>
        <w:rPr>
          <w:i/>
          <w:spacing w:val="-3"/>
          <w:sz w:val="26"/>
        </w:rPr>
        <w:t xml:space="preserve"> </w:t>
      </w:r>
      <w:r>
        <w:rPr>
          <w:i/>
          <w:sz w:val="26"/>
        </w:rPr>
        <w:t>đến</w:t>
      </w:r>
      <w:r>
        <w:rPr>
          <w:i/>
          <w:spacing w:val="-1"/>
          <w:sz w:val="26"/>
        </w:rPr>
        <w:t xml:space="preserve"> </w:t>
      </w:r>
      <w:r>
        <w:rPr>
          <w:i/>
          <w:sz w:val="26"/>
        </w:rPr>
        <w:t>chức</w:t>
      </w:r>
      <w:r>
        <w:rPr>
          <w:i/>
          <w:spacing w:val="-2"/>
          <w:sz w:val="26"/>
        </w:rPr>
        <w:t xml:space="preserve"> </w:t>
      </w:r>
      <w:r>
        <w:rPr>
          <w:i/>
          <w:sz w:val="26"/>
        </w:rPr>
        <w:t>năng</w:t>
      </w:r>
      <w:r>
        <w:rPr>
          <w:i/>
          <w:sz w:val="26"/>
          <w:lang w:val="en-US"/>
        </w:rPr>
        <w:t xml:space="preserve"> </w:t>
      </w:r>
      <w:proofErr w:type="spellStart"/>
      <w:r>
        <w:rPr>
          <w:i/>
          <w:sz w:val="26"/>
          <w:lang w:val="en-US"/>
        </w:rPr>
        <w:t>hàng</w:t>
      </w:r>
      <w:proofErr w:type="spellEnd"/>
      <w:r>
        <w:rPr>
          <w:i/>
          <w:sz w:val="26"/>
          <w:lang w:val="en-US"/>
        </w:rPr>
        <w:t xml:space="preserve"> </w:t>
      </w:r>
      <w:proofErr w:type="spellStart"/>
      <w:r>
        <w:rPr>
          <w:i/>
          <w:sz w:val="26"/>
          <w:lang w:val="en-US"/>
        </w:rPr>
        <w:t>hóa</w:t>
      </w:r>
      <w:proofErr w:type="spellEnd"/>
      <w:r>
        <w:rPr>
          <w:i/>
          <w:sz w:val="26"/>
        </w:rPr>
        <w:t>:</w:t>
      </w:r>
    </w:p>
    <w:p w14:paraId="4F3B5DD2" w14:textId="77777777" w:rsidR="003A0DD3" w:rsidRDefault="003A0DD3" w:rsidP="003A0DD3">
      <w:pPr>
        <w:rPr>
          <w:sz w:val="26"/>
        </w:rPr>
        <w:sectPr w:rsidR="003A0DD3" w:rsidSect="00F53647">
          <w:pgSz w:w="11910" w:h="16840"/>
          <w:pgMar w:top="720" w:right="720" w:bottom="720" w:left="720" w:header="732" w:footer="1068" w:gutter="0"/>
          <w:cols w:space="720"/>
          <w:docGrid w:linePitch="299"/>
        </w:sectPr>
      </w:pPr>
    </w:p>
    <w:p w14:paraId="338B3055" w14:textId="77777777" w:rsidR="003A0DD3" w:rsidRDefault="003A0DD3" w:rsidP="003A0DD3">
      <w:pPr>
        <w:pStyle w:val="BodyText"/>
        <w:spacing w:before="7"/>
        <w:rPr>
          <w:i/>
          <w:sz w:val="25"/>
        </w:rPr>
      </w:pPr>
    </w:p>
    <w:p w14:paraId="7DCA0E0F" w14:textId="77777777" w:rsidR="003A0DD3" w:rsidRDefault="003A0DD3" w:rsidP="003A0DD3">
      <w:pPr>
        <w:spacing w:before="89"/>
        <w:ind w:left="424"/>
        <w:rPr>
          <w:i/>
          <w:sz w:val="26"/>
          <w:lang w:val="en-US"/>
        </w:rPr>
      </w:pPr>
      <w:r>
        <w:rPr>
          <w:noProof/>
        </w:rPr>
        <w:drawing>
          <wp:anchor distT="0" distB="0" distL="0" distR="0" simplePos="0" relativeHeight="251658247" behindDoc="0" locked="0" layoutInCell="1" allowOverlap="1" wp14:anchorId="4B329711" wp14:editId="6EDA3C4B">
            <wp:simplePos x="0" y="0"/>
            <wp:positionH relativeFrom="page">
              <wp:posOffset>2108200</wp:posOffset>
            </wp:positionH>
            <wp:positionV relativeFrom="paragraph">
              <wp:posOffset>494030</wp:posOffset>
            </wp:positionV>
            <wp:extent cx="2404745" cy="3642995"/>
            <wp:effectExtent l="0" t="0" r="0" b="0"/>
            <wp:wrapTopAndBottom/>
            <wp:docPr id="709586034" name="Picture 70958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86034" name="image7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04745" cy="3642995"/>
                    </a:xfrm>
                    <a:prstGeom prst="rect">
                      <a:avLst/>
                    </a:prstGeom>
                  </pic:spPr>
                </pic:pic>
              </a:graphicData>
            </a:graphic>
            <wp14:sizeRelH relativeFrom="margin">
              <wp14:pctWidth>0</wp14:pctWidth>
            </wp14:sizeRelH>
          </wp:anchor>
        </w:drawing>
      </w:r>
      <w:r>
        <w:rPr>
          <w:i/>
          <w:sz w:val="26"/>
        </w:rPr>
        <w:t>Lớp liên</w:t>
      </w:r>
      <w:r>
        <w:rPr>
          <w:i/>
          <w:spacing w:val="-1"/>
          <w:sz w:val="26"/>
        </w:rPr>
        <w:t xml:space="preserve"> </w:t>
      </w:r>
      <w:r>
        <w:rPr>
          <w:i/>
          <w:sz w:val="26"/>
        </w:rPr>
        <w:t>quan</w:t>
      </w:r>
      <w:r>
        <w:rPr>
          <w:i/>
          <w:spacing w:val="-3"/>
          <w:sz w:val="26"/>
        </w:rPr>
        <w:t xml:space="preserve"> </w:t>
      </w:r>
      <w:r>
        <w:rPr>
          <w:i/>
          <w:sz w:val="26"/>
        </w:rPr>
        <w:t>đến</w:t>
      </w:r>
      <w:r>
        <w:rPr>
          <w:i/>
          <w:spacing w:val="-2"/>
          <w:sz w:val="26"/>
        </w:rPr>
        <w:t xml:space="preserve"> </w:t>
      </w:r>
      <w:r>
        <w:rPr>
          <w:i/>
          <w:sz w:val="26"/>
        </w:rPr>
        <w:t>chức</w:t>
      </w:r>
      <w:r>
        <w:rPr>
          <w:i/>
          <w:spacing w:val="-2"/>
          <w:sz w:val="26"/>
        </w:rPr>
        <w:t xml:space="preserve"> </w:t>
      </w:r>
      <w:r>
        <w:rPr>
          <w:i/>
          <w:sz w:val="26"/>
        </w:rPr>
        <w:t>năng</w:t>
      </w:r>
      <w:r>
        <w:rPr>
          <w:i/>
          <w:sz w:val="26"/>
          <w:lang w:val="en-US"/>
        </w:rPr>
        <w:t xml:space="preserve"> </w:t>
      </w:r>
      <w:proofErr w:type="spellStart"/>
      <w:r>
        <w:rPr>
          <w:i/>
          <w:sz w:val="26"/>
          <w:lang w:val="en-US"/>
        </w:rPr>
        <w:t>Nhà</w:t>
      </w:r>
      <w:proofErr w:type="spellEnd"/>
      <w:r>
        <w:rPr>
          <w:i/>
          <w:sz w:val="26"/>
          <w:lang w:val="en-US"/>
        </w:rPr>
        <w:t xml:space="preserve"> </w:t>
      </w:r>
      <w:proofErr w:type="spellStart"/>
      <w:r>
        <w:rPr>
          <w:i/>
          <w:sz w:val="26"/>
          <w:lang w:val="en-US"/>
        </w:rPr>
        <w:t>cung</w:t>
      </w:r>
      <w:proofErr w:type="spellEnd"/>
      <w:r>
        <w:rPr>
          <w:i/>
          <w:sz w:val="26"/>
          <w:lang w:val="en-US"/>
        </w:rPr>
        <w:t xml:space="preserve"> </w:t>
      </w:r>
      <w:proofErr w:type="spellStart"/>
      <w:r>
        <w:rPr>
          <w:i/>
          <w:sz w:val="26"/>
          <w:lang w:val="en-US"/>
        </w:rPr>
        <w:t>Cấp</w:t>
      </w:r>
      <w:proofErr w:type="spellEnd"/>
      <w:r>
        <w:rPr>
          <w:i/>
          <w:sz w:val="26"/>
        </w:rPr>
        <w:t>:</w:t>
      </w:r>
    </w:p>
    <w:p w14:paraId="4B8A45D7" w14:textId="77777777" w:rsidR="003A0DD3" w:rsidRPr="001B0633" w:rsidRDefault="003A0DD3" w:rsidP="003A0DD3">
      <w:pPr>
        <w:spacing w:before="89"/>
        <w:ind w:left="424"/>
        <w:rPr>
          <w:i/>
          <w:sz w:val="26"/>
          <w:lang w:val="en-US"/>
        </w:rPr>
      </w:pPr>
    </w:p>
    <w:p w14:paraId="12A634A1" w14:textId="77777777" w:rsidR="003A0DD3" w:rsidRDefault="003A0DD3" w:rsidP="003A0DD3">
      <w:pPr>
        <w:pStyle w:val="BodyText"/>
        <w:spacing w:before="1"/>
        <w:rPr>
          <w:i/>
          <w:sz w:val="28"/>
        </w:rPr>
      </w:pPr>
    </w:p>
    <w:p w14:paraId="0D3DD112" w14:textId="77777777" w:rsidR="003A0DD3" w:rsidRDefault="003A0DD3" w:rsidP="003A0DD3">
      <w:pPr>
        <w:spacing w:before="1"/>
        <w:ind w:left="424"/>
        <w:rPr>
          <w:i/>
          <w:sz w:val="26"/>
        </w:rPr>
      </w:pPr>
      <w:r>
        <w:rPr>
          <w:i/>
          <w:sz w:val="26"/>
        </w:rPr>
        <w:t>Lớp liên</w:t>
      </w:r>
      <w:r>
        <w:rPr>
          <w:i/>
          <w:spacing w:val="-1"/>
          <w:sz w:val="26"/>
        </w:rPr>
        <w:t xml:space="preserve"> </w:t>
      </w:r>
      <w:r>
        <w:rPr>
          <w:i/>
          <w:sz w:val="26"/>
        </w:rPr>
        <w:t>quan</w:t>
      </w:r>
      <w:r>
        <w:rPr>
          <w:i/>
          <w:spacing w:val="-3"/>
          <w:sz w:val="26"/>
        </w:rPr>
        <w:t xml:space="preserve"> </w:t>
      </w:r>
      <w:r>
        <w:rPr>
          <w:i/>
          <w:sz w:val="26"/>
        </w:rPr>
        <w:t>đến</w:t>
      </w:r>
      <w:r>
        <w:rPr>
          <w:i/>
          <w:spacing w:val="-1"/>
          <w:sz w:val="26"/>
        </w:rPr>
        <w:t xml:space="preserve"> </w:t>
      </w:r>
      <w:r>
        <w:rPr>
          <w:i/>
          <w:sz w:val="26"/>
        </w:rPr>
        <w:t>chức</w:t>
      </w:r>
      <w:r>
        <w:rPr>
          <w:i/>
          <w:spacing w:val="-2"/>
          <w:sz w:val="26"/>
        </w:rPr>
        <w:t xml:space="preserve"> </w:t>
      </w:r>
      <w:r>
        <w:rPr>
          <w:i/>
          <w:sz w:val="26"/>
        </w:rPr>
        <w:t>năng</w:t>
      </w:r>
      <w:r>
        <w:rPr>
          <w:i/>
          <w:sz w:val="26"/>
          <w:lang w:val="en-US"/>
        </w:rPr>
        <w:t xml:space="preserve"> </w:t>
      </w:r>
      <w:proofErr w:type="spellStart"/>
      <w:r>
        <w:rPr>
          <w:i/>
          <w:sz w:val="26"/>
          <w:lang w:val="en-US"/>
        </w:rPr>
        <w:t>cấu</w:t>
      </w:r>
      <w:proofErr w:type="spellEnd"/>
      <w:r>
        <w:rPr>
          <w:i/>
          <w:sz w:val="26"/>
          <w:lang w:val="en-US"/>
        </w:rPr>
        <w:t xml:space="preserve"> </w:t>
      </w:r>
      <w:proofErr w:type="spellStart"/>
      <w:r>
        <w:rPr>
          <w:i/>
          <w:sz w:val="26"/>
          <w:lang w:val="en-US"/>
        </w:rPr>
        <w:t>hình</w:t>
      </w:r>
      <w:proofErr w:type="spellEnd"/>
      <w:r>
        <w:rPr>
          <w:i/>
          <w:sz w:val="26"/>
          <w:lang w:val="en-US"/>
        </w:rPr>
        <w:t xml:space="preserve"> database</w:t>
      </w:r>
      <w:r>
        <w:rPr>
          <w:i/>
          <w:sz w:val="26"/>
        </w:rPr>
        <w:t>:</w:t>
      </w:r>
    </w:p>
    <w:p w14:paraId="178A4515" w14:textId="77777777" w:rsidR="003A0DD3" w:rsidRDefault="003A0DD3" w:rsidP="003A0DD3">
      <w:pPr>
        <w:rPr>
          <w:sz w:val="26"/>
          <w:lang w:val="en-US"/>
        </w:rPr>
      </w:pPr>
    </w:p>
    <w:p w14:paraId="2E88EA2E" w14:textId="77777777" w:rsidR="003A0DD3" w:rsidRPr="001B0633" w:rsidRDefault="003A0DD3" w:rsidP="003A0DD3">
      <w:pPr>
        <w:rPr>
          <w:sz w:val="26"/>
          <w:lang w:val="en-US"/>
        </w:rPr>
        <w:sectPr w:rsidR="003A0DD3" w:rsidRPr="001B0633" w:rsidSect="00F53647">
          <w:pgSz w:w="11910" w:h="16840"/>
          <w:pgMar w:top="720" w:right="720" w:bottom="720" w:left="720" w:header="732" w:footer="1068" w:gutter="0"/>
          <w:cols w:space="720"/>
          <w:docGrid w:linePitch="299"/>
        </w:sectPr>
      </w:pPr>
      <w:r>
        <w:rPr>
          <w:noProof/>
        </w:rPr>
        <w:drawing>
          <wp:anchor distT="0" distB="0" distL="0" distR="0" simplePos="0" relativeHeight="251658248" behindDoc="0" locked="0" layoutInCell="1" allowOverlap="1" wp14:anchorId="4547F046" wp14:editId="73D97DFA">
            <wp:simplePos x="0" y="0"/>
            <wp:positionH relativeFrom="page">
              <wp:posOffset>815340</wp:posOffset>
            </wp:positionH>
            <wp:positionV relativeFrom="paragraph">
              <wp:posOffset>137795</wp:posOffset>
            </wp:positionV>
            <wp:extent cx="4991100" cy="3368040"/>
            <wp:effectExtent l="0" t="0" r="0" b="3810"/>
            <wp:wrapTopAndBottom/>
            <wp:docPr id="1617739216" name="Picture 161773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9216" name="image70.png"/>
                    <pic:cNvPicPr/>
                  </pic:nvPicPr>
                  <pic:blipFill>
                    <a:blip r:embed="rId147">
                      <a:extLst>
                        <a:ext uri="{28A0092B-C50C-407E-A947-70E740481C1C}">
                          <a14:useLocalDpi xmlns:a14="http://schemas.microsoft.com/office/drawing/2010/main" val="0"/>
                        </a:ext>
                      </a:extLst>
                    </a:blip>
                    <a:stretch>
                      <a:fillRect/>
                    </a:stretch>
                  </pic:blipFill>
                  <pic:spPr>
                    <a:xfrm>
                      <a:off x="0" y="0"/>
                      <a:ext cx="4991100" cy="3368040"/>
                    </a:xfrm>
                    <a:prstGeom prst="rect">
                      <a:avLst/>
                    </a:prstGeom>
                  </pic:spPr>
                </pic:pic>
              </a:graphicData>
            </a:graphic>
            <wp14:sizeRelH relativeFrom="margin">
              <wp14:pctWidth>0</wp14:pctWidth>
            </wp14:sizeRelH>
            <wp14:sizeRelV relativeFrom="margin">
              <wp14:pctHeight>0</wp14:pctHeight>
            </wp14:sizeRelV>
          </wp:anchor>
        </w:drawing>
      </w:r>
    </w:p>
    <w:p w14:paraId="558CBF5A" w14:textId="77777777" w:rsidR="003A0DD3" w:rsidRDefault="003A0DD3" w:rsidP="003A0DD3">
      <w:pPr>
        <w:pStyle w:val="BodyText"/>
        <w:spacing w:before="5"/>
        <w:rPr>
          <w:i/>
          <w:sz w:val="9"/>
        </w:rPr>
      </w:pPr>
    </w:p>
    <w:p w14:paraId="1395B4F7" w14:textId="77777777" w:rsidR="003A0DD3" w:rsidRDefault="003A0DD3" w:rsidP="003A0DD3">
      <w:pPr>
        <w:pStyle w:val="BodyText"/>
        <w:ind w:left="444"/>
        <w:rPr>
          <w:sz w:val="20"/>
        </w:rPr>
      </w:pPr>
    </w:p>
    <w:p w14:paraId="714C3654" w14:textId="77777777" w:rsidR="003A0DD3" w:rsidRDefault="003A0DD3" w:rsidP="003A0DD3">
      <w:pPr>
        <w:spacing w:before="1"/>
        <w:ind w:left="424"/>
        <w:rPr>
          <w:i/>
          <w:sz w:val="26"/>
        </w:rPr>
      </w:pPr>
      <w:r>
        <w:rPr>
          <w:i/>
          <w:sz w:val="26"/>
        </w:rPr>
        <w:t>Lớp liên</w:t>
      </w:r>
      <w:r>
        <w:rPr>
          <w:i/>
          <w:spacing w:val="-1"/>
          <w:sz w:val="26"/>
        </w:rPr>
        <w:t xml:space="preserve"> </w:t>
      </w:r>
      <w:r>
        <w:rPr>
          <w:i/>
          <w:sz w:val="26"/>
        </w:rPr>
        <w:t>quan</w:t>
      </w:r>
      <w:r>
        <w:rPr>
          <w:i/>
          <w:spacing w:val="-3"/>
          <w:sz w:val="26"/>
        </w:rPr>
        <w:t xml:space="preserve"> </w:t>
      </w:r>
      <w:r>
        <w:rPr>
          <w:i/>
          <w:sz w:val="26"/>
        </w:rPr>
        <w:t>đến</w:t>
      </w:r>
      <w:r>
        <w:rPr>
          <w:i/>
          <w:spacing w:val="-1"/>
          <w:sz w:val="26"/>
        </w:rPr>
        <w:t xml:space="preserve"> </w:t>
      </w:r>
      <w:r>
        <w:rPr>
          <w:i/>
          <w:sz w:val="26"/>
        </w:rPr>
        <w:t>chức</w:t>
      </w:r>
      <w:r>
        <w:rPr>
          <w:i/>
          <w:spacing w:val="-2"/>
          <w:sz w:val="26"/>
        </w:rPr>
        <w:t xml:space="preserve"> </w:t>
      </w:r>
      <w:r>
        <w:rPr>
          <w:i/>
          <w:sz w:val="26"/>
        </w:rPr>
        <w:t>năng</w:t>
      </w:r>
      <w:r>
        <w:rPr>
          <w:i/>
          <w:sz w:val="26"/>
          <w:lang w:val="en-US"/>
        </w:rPr>
        <w:t xml:space="preserve"> </w:t>
      </w:r>
      <w:proofErr w:type="spellStart"/>
      <w:r>
        <w:rPr>
          <w:i/>
          <w:sz w:val="26"/>
          <w:lang w:val="en-US"/>
        </w:rPr>
        <w:t>tạo</w:t>
      </w:r>
      <w:proofErr w:type="spellEnd"/>
      <w:r>
        <w:rPr>
          <w:i/>
          <w:sz w:val="26"/>
          <w:lang w:val="en-US"/>
        </w:rPr>
        <w:t xml:space="preserve"> </w:t>
      </w:r>
      <w:proofErr w:type="spellStart"/>
      <w:r>
        <w:rPr>
          <w:i/>
          <w:sz w:val="26"/>
          <w:lang w:val="en-US"/>
        </w:rPr>
        <w:t>tài</w:t>
      </w:r>
      <w:proofErr w:type="spellEnd"/>
      <w:r>
        <w:rPr>
          <w:i/>
          <w:sz w:val="26"/>
          <w:lang w:val="en-US"/>
        </w:rPr>
        <w:t xml:space="preserve"> </w:t>
      </w:r>
      <w:proofErr w:type="spellStart"/>
      <w:r>
        <w:rPr>
          <w:i/>
          <w:sz w:val="26"/>
          <w:lang w:val="en-US"/>
        </w:rPr>
        <w:t>khoản</w:t>
      </w:r>
      <w:proofErr w:type="spellEnd"/>
      <w:r>
        <w:rPr>
          <w:i/>
          <w:sz w:val="26"/>
          <w:lang w:val="en-US"/>
        </w:rPr>
        <w:t xml:space="preserve"> </w:t>
      </w:r>
      <w:proofErr w:type="spellStart"/>
      <w:r>
        <w:rPr>
          <w:i/>
          <w:sz w:val="26"/>
          <w:lang w:val="en-US"/>
        </w:rPr>
        <w:t>và</w:t>
      </w:r>
      <w:proofErr w:type="spellEnd"/>
      <w:r>
        <w:rPr>
          <w:i/>
          <w:sz w:val="26"/>
          <w:lang w:val="en-US"/>
        </w:rPr>
        <w:t xml:space="preserve"> </w:t>
      </w:r>
      <w:proofErr w:type="spellStart"/>
      <w:r>
        <w:rPr>
          <w:i/>
          <w:sz w:val="26"/>
          <w:lang w:val="en-US"/>
        </w:rPr>
        <w:t>chọn</w:t>
      </w:r>
      <w:proofErr w:type="spellEnd"/>
      <w:r>
        <w:rPr>
          <w:i/>
          <w:sz w:val="26"/>
          <w:lang w:val="en-US"/>
        </w:rPr>
        <w:t xml:space="preserve"> </w:t>
      </w:r>
      <w:proofErr w:type="spellStart"/>
      <w:r>
        <w:rPr>
          <w:i/>
          <w:sz w:val="26"/>
          <w:lang w:val="en-US"/>
        </w:rPr>
        <w:t>nhóm</w:t>
      </w:r>
      <w:proofErr w:type="spellEnd"/>
      <w:r>
        <w:rPr>
          <w:i/>
          <w:sz w:val="26"/>
          <w:lang w:val="en-US"/>
        </w:rPr>
        <w:t xml:space="preserve"> </w:t>
      </w:r>
      <w:proofErr w:type="spellStart"/>
      <w:r>
        <w:rPr>
          <w:i/>
          <w:sz w:val="26"/>
          <w:lang w:val="en-US"/>
        </w:rPr>
        <w:t>người</w:t>
      </w:r>
      <w:proofErr w:type="spellEnd"/>
      <w:r>
        <w:rPr>
          <w:i/>
          <w:sz w:val="26"/>
          <w:lang w:val="en-US"/>
        </w:rPr>
        <w:t xml:space="preserve"> </w:t>
      </w:r>
      <w:proofErr w:type="spellStart"/>
      <w:r>
        <w:rPr>
          <w:i/>
          <w:sz w:val="26"/>
          <w:lang w:val="en-US"/>
        </w:rPr>
        <w:t>dùng</w:t>
      </w:r>
      <w:proofErr w:type="spellEnd"/>
      <w:r>
        <w:rPr>
          <w:i/>
          <w:sz w:val="26"/>
          <w:lang w:val="en-US"/>
        </w:rPr>
        <w:t xml:space="preserve"> </w:t>
      </w:r>
      <w:proofErr w:type="spellStart"/>
      <w:r>
        <w:rPr>
          <w:i/>
          <w:sz w:val="26"/>
          <w:lang w:val="en-US"/>
        </w:rPr>
        <w:t>để</w:t>
      </w:r>
      <w:proofErr w:type="spellEnd"/>
      <w:r>
        <w:rPr>
          <w:i/>
          <w:sz w:val="26"/>
          <w:lang w:val="en-US"/>
        </w:rPr>
        <w:t xml:space="preserve"> </w:t>
      </w:r>
      <w:proofErr w:type="spellStart"/>
      <w:r>
        <w:rPr>
          <w:i/>
          <w:sz w:val="26"/>
          <w:lang w:val="en-US"/>
        </w:rPr>
        <w:t>phân</w:t>
      </w:r>
      <w:proofErr w:type="spellEnd"/>
      <w:r>
        <w:rPr>
          <w:i/>
          <w:sz w:val="26"/>
          <w:lang w:val="en-US"/>
        </w:rPr>
        <w:t xml:space="preserve"> </w:t>
      </w:r>
      <w:proofErr w:type="spellStart"/>
      <w:r>
        <w:rPr>
          <w:i/>
          <w:sz w:val="26"/>
          <w:lang w:val="en-US"/>
        </w:rPr>
        <w:t>quyền</w:t>
      </w:r>
      <w:proofErr w:type="spellEnd"/>
      <w:r>
        <w:rPr>
          <w:i/>
          <w:sz w:val="26"/>
        </w:rPr>
        <w:t>:</w:t>
      </w:r>
    </w:p>
    <w:p w14:paraId="13CD231D" w14:textId="77777777" w:rsidR="003A0DD3" w:rsidRDefault="003A0DD3" w:rsidP="003A0DD3">
      <w:pPr>
        <w:rPr>
          <w:sz w:val="26"/>
          <w:lang w:val="en-US"/>
        </w:rPr>
      </w:pPr>
    </w:p>
    <w:p w14:paraId="3FC8C6E8" w14:textId="77777777" w:rsidR="003A0DD3" w:rsidRDefault="003A0DD3" w:rsidP="003A0DD3">
      <w:pPr>
        <w:rPr>
          <w:sz w:val="26"/>
          <w:lang w:val="en-US"/>
        </w:rPr>
      </w:pPr>
      <w:r>
        <w:rPr>
          <w:noProof/>
        </w:rPr>
        <w:drawing>
          <wp:anchor distT="0" distB="0" distL="0" distR="0" simplePos="0" relativeHeight="251658249" behindDoc="0" locked="0" layoutInCell="1" allowOverlap="1" wp14:anchorId="79C2C3C5" wp14:editId="3FDD68C2">
            <wp:simplePos x="0" y="0"/>
            <wp:positionH relativeFrom="page">
              <wp:posOffset>2179320</wp:posOffset>
            </wp:positionH>
            <wp:positionV relativeFrom="paragraph">
              <wp:posOffset>138430</wp:posOffset>
            </wp:positionV>
            <wp:extent cx="3124200" cy="4641215"/>
            <wp:effectExtent l="0" t="0" r="0" b="6985"/>
            <wp:wrapTopAndBottom/>
            <wp:docPr id="131551348" name="Picture 13155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348" name="image70.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24200" cy="4641215"/>
                    </a:xfrm>
                    <a:prstGeom prst="rect">
                      <a:avLst/>
                    </a:prstGeom>
                  </pic:spPr>
                </pic:pic>
              </a:graphicData>
            </a:graphic>
            <wp14:sizeRelH relativeFrom="margin">
              <wp14:pctWidth>0</wp14:pctWidth>
            </wp14:sizeRelH>
            <wp14:sizeRelV relativeFrom="margin">
              <wp14:pctHeight>0</wp14:pctHeight>
            </wp14:sizeRelV>
          </wp:anchor>
        </w:drawing>
      </w:r>
    </w:p>
    <w:p w14:paraId="1483950A" w14:textId="77777777" w:rsidR="003A0DD3" w:rsidRDefault="003A0DD3" w:rsidP="003A0DD3">
      <w:pPr>
        <w:spacing w:before="1"/>
        <w:ind w:left="424"/>
        <w:rPr>
          <w:sz w:val="26"/>
          <w:lang w:val="en-US"/>
        </w:rPr>
      </w:pPr>
      <w:r>
        <w:rPr>
          <w:sz w:val="26"/>
          <w:lang w:val="en-US"/>
        </w:rPr>
        <w:tab/>
      </w:r>
    </w:p>
    <w:p w14:paraId="16F9638C" w14:textId="77777777" w:rsidR="003A0DD3" w:rsidRDefault="003A0DD3" w:rsidP="003A0DD3">
      <w:pPr>
        <w:spacing w:before="1"/>
        <w:ind w:left="424"/>
        <w:rPr>
          <w:sz w:val="26"/>
          <w:lang w:val="en-US"/>
        </w:rPr>
      </w:pPr>
    </w:p>
    <w:p w14:paraId="786CAD33" w14:textId="77777777" w:rsidR="003A0DD3" w:rsidRDefault="003A0DD3" w:rsidP="003A0DD3">
      <w:pPr>
        <w:spacing w:before="1"/>
        <w:ind w:left="424"/>
        <w:rPr>
          <w:sz w:val="26"/>
          <w:lang w:val="en-US"/>
        </w:rPr>
      </w:pPr>
    </w:p>
    <w:p w14:paraId="7C3D7855" w14:textId="77777777" w:rsidR="003A0DD3" w:rsidRDefault="003A0DD3" w:rsidP="003A0DD3">
      <w:pPr>
        <w:spacing w:before="1"/>
        <w:ind w:left="424"/>
        <w:rPr>
          <w:sz w:val="26"/>
          <w:lang w:val="en-US"/>
        </w:rPr>
      </w:pPr>
    </w:p>
    <w:p w14:paraId="5D3E49FE" w14:textId="77777777" w:rsidR="003A0DD3" w:rsidRDefault="003A0DD3" w:rsidP="003A0DD3">
      <w:pPr>
        <w:spacing w:before="1"/>
        <w:ind w:left="424"/>
        <w:rPr>
          <w:sz w:val="26"/>
          <w:lang w:val="en-US"/>
        </w:rPr>
      </w:pPr>
    </w:p>
    <w:p w14:paraId="39A96B84" w14:textId="77777777" w:rsidR="003A0DD3" w:rsidRDefault="003A0DD3" w:rsidP="003A0DD3">
      <w:pPr>
        <w:spacing w:before="1"/>
        <w:ind w:left="424"/>
        <w:rPr>
          <w:sz w:val="26"/>
          <w:lang w:val="en-US"/>
        </w:rPr>
      </w:pPr>
    </w:p>
    <w:p w14:paraId="338E836A" w14:textId="77777777" w:rsidR="003A0DD3" w:rsidRDefault="003A0DD3" w:rsidP="003A0DD3">
      <w:pPr>
        <w:spacing w:before="1"/>
        <w:ind w:left="424"/>
        <w:rPr>
          <w:sz w:val="26"/>
          <w:lang w:val="en-US"/>
        </w:rPr>
      </w:pPr>
    </w:p>
    <w:p w14:paraId="7D5458E3" w14:textId="77777777" w:rsidR="003A0DD3" w:rsidRDefault="003A0DD3" w:rsidP="003A0DD3">
      <w:pPr>
        <w:spacing w:before="1"/>
        <w:ind w:left="424"/>
        <w:rPr>
          <w:sz w:val="26"/>
          <w:lang w:val="en-US"/>
        </w:rPr>
      </w:pPr>
    </w:p>
    <w:p w14:paraId="27E30570" w14:textId="77777777" w:rsidR="003A0DD3" w:rsidRDefault="003A0DD3" w:rsidP="003A0DD3">
      <w:pPr>
        <w:spacing w:before="1"/>
        <w:ind w:left="424"/>
        <w:rPr>
          <w:sz w:val="26"/>
          <w:lang w:val="en-US"/>
        </w:rPr>
      </w:pPr>
    </w:p>
    <w:p w14:paraId="4B544EA9" w14:textId="77777777" w:rsidR="003A0DD3" w:rsidRDefault="003A0DD3" w:rsidP="003A0DD3">
      <w:pPr>
        <w:spacing w:before="1"/>
        <w:ind w:left="424"/>
        <w:rPr>
          <w:sz w:val="26"/>
          <w:lang w:val="en-US"/>
        </w:rPr>
      </w:pPr>
    </w:p>
    <w:p w14:paraId="7C5A9357" w14:textId="77777777" w:rsidR="003A0DD3" w:rsidRDefault="003A0DD3" w:rsidP="003A0DD3">
      <w:pPr>
        <w:spacing w:before="1"/>
        <w:ind w:left="424"/>
        <w:rPr>
          <w:sz w:val="26"/>
          <w:lang w:val="en-US"/>
        </w:rPr>
      </w:pPr>
    </w:p>
    <w:p w14:paraId="39D36AAA" w14:textId="77777777" w:rsidR="003A0DD3" w:rsidRDefault="003A0DD3" w:rsidP="003A0DD3">
      <w:pPr>
        <w:spacing w:before="1"/>
        <w:ind w:left="424"/>
        <w:rPr>
          <w:sz w:val="26"/>
          <w:lang w:val="en-US"/>
        </w:rPr>
      </w:pPr>
    </w:p>
    <w:p w14:paraId="7EAFD18C" w14:textId="77777777" w:rsidR="003A0DD3" w:rsidRDefault="003A0DD3" w:rsidP="003A0DD3">
      <w:pPr>
        <w:spacing w:before="1"/>
        <w:ind w:left="424"/>
        <w:rPr>
          <w:sz w:val="26"/>
          <w:lang w:val="en-US"/>
        </w:rPr>
      </w:pPr>
    </w:p>
    <w:p w14:paraId="3A06E73D" w14:textId="77777777" w:rsidR="003A0DD3" w:rsidRDefault="003A0DD3" w:rsidP="003A0DD3">
      <w:pPr>
        <w:spacing w:before="1"/>
        <w:ind w:left="424"/>
        <w:rPr>
          <w:sz w:val="26"/>
          <w:lang w:val="en-US"/>
        </w:rPr>
      </w:pPr>
    </w:p>
    <w:p w14:paraId="35E1E0E8" w14:textId="77777777" w:rsidR="003A0DD3" w:rsidRDefault="003A0DD3" w:rsidP="003A0DD3">
      <w:pPr>
        <w:spacing w:before="1"/>
        <w:ind w:left="424"/>
        <w:rPr>
          <w:sz w:val="26"/>
          <w:lang w:val="en-US"/>
        </w:rPr>
      </w:pPr>
    </w:p>
    <w:p w14:paraId="357E04A4" w14:textId="77777777" w:rsidR="003A0DD3" w:rsidRDefault="003A0DD3" w:rsidP="003A0DD3">
      <w:pPr>
        <w:spacing w:before="1"/>
        <w:ind w:left="424"/>
        <w:rPr>
          <w:sz w:val="26"/>
          <w:lang w:val="en-US"/>
        </w:rPr>
      </w:pPr>
    </w:p>
    <w:p w14:paraId="3E84D1AF" w14:textId="77777777" w:rsidR="003A0DD3" w:rsidRDefault="003A0DD3" w:rsidP="003A0DD3">
      <w:pPr>
        <w:spacing w:before="1"/>
        <w:ind w:left="424"/>
        <w:rPr>
          <w:sz w:val="26"/>
          <w:lang w:val="en-US"/>
        </w:rPr>
      </w:pPr>
    </w:p>
    <w:p w14:paraId="086CF2B5" w14:textId="77777777" w:rsidR="003A0DD3" w:rsidRDefault="003A0DD3" w:rsidP="003A0DD3">
      <w:pPr>
        <w:spacing w:before="1"/>
        <w:ind w:left="424"/>
        <w:rPr>
          <w:sz w:val="26"/>
          <w:lang w:val="en-US"/>
        </w:rPr>
      </w:pPr>
    </w:p>
    <w:p w14:paraId="56A7ABD8" w14:textId="77777777" w:rsidR="003A0DD3" w:rsidRDefault="003A0DD3" w:rsidP="003A0DD3">
      <w:pPr>
        <w:spacing w:before="1"/>
        <w:ind w:left="424"/>
        <w:rPr>
          <w:sz w:val="26"/>
          <w:lang w:val="en-US"/>
        </w:rPr>
      </w:pPr>
    </w:p>
    <w:p w14:paraId="7978701B" w14:textId="77777777" w:rsidR="003A0DD3" w:rsidRDefault="003A0DD3" w:rsidP="003A0DD3">
      <w:pPr>
        <w:spacing w:before="1"/>
        <w:ind w:left="424"/>
        <w:rPr>
          <w:sz w:val="26"/>
          <w:lang w:val="en-US"/>
        </w:rPr>
      </w:pPr>
    </w:p>
    <w:p w14:paraId="1C71B891" w14:textId="77777777" w:rsidR="003A0DD3" w:rsidRDefault="003A0DD3" w:rsidP="003A0DD3">
      <w:pPr>
        <w:spacing w:before="1"/>
        <w:ind w:left="424"/>
        <w:rPr>
          <w:i/>
          <w:sz w:val="26"/>
        </w:rPr>
      </w:pPr>
      <w:r>
        <w:rPr>
          <w:i/>
          <w:sz w:val="26"/>
        </w:rPr>
        <w:t>Lớp liên</w:t>
      </w:r>
      <w:r>
        <w:rPr>
          <w:i/>
          <w:spacing w:val="-1"/>
          <w:sz w:val="26"/>
        </w:rPr>
        <w:t xml:space="preserve"> </w:t>
      </w:r>
      <w:r>
        <w:rPr>
          <w:i/>
          <w:sz w:val="26"/>
        </w:rPr>
        <w:t>quan</w:t>
      </w:r>
      <w:r>
        <w:rPr>
          <w:i/>
          <w:spacing w:val="-3"/>
          <w:sz w:val="26"/>
        </w:rPr>
        <w:t xml:space="preserve"> </w:t>
      </w:r>
      <w:r>
        <w:rPr>
          <w:i/>
          <w:sz w:val="26"/>
        </w:rPr>
        <w:t>đến</w:t>
      </w:r>
      <w:r>
        <w:rPr>
          <w:i/>
          <w:spacing w:val="-1"/>
          <w:sz w:val="26"/>
        </w:rPr>
        <w:t xml:space="preserve"> </w:t>
      </w:r>
      <w:r>
        <w:rPr>
          <w:i/>
          <w:sz w:val="26"/>
        </w:rPr>
        <w:t>chức</w:t>
      </w:r>
      <w:r>
        <w:rPr>
          <w:i/>
          <w:spacing w:val="-2"/>
          <w:sz w:val="26"/>
        </w:rPr>
        <w:t xml:space="preserve"> </w:t>
      </w:r>
      <w:r>
        <w:rPr>
          <w:i/>
          <w:sz w:val="26"/>
        </w:rPr>
        <w:t>năng</w:t>
      </w:r>
      <w:r>
        <w:rPr>
          <w:i/>
          <w:sz w:val="26"/>
          <w:lang w:val="en-US"/>
        </w:rPr>
        <w:t xml:space="preserve"> </w:t>
      </w:r>
      <w:proofErr w:type="spellStart"/>
      <w:r>
        <w:rPr>
          <w:i/>
          <w:sz w:val="26"/>
          <w:lang w:val="en-US"/>
        </w:rPr>
        <w:t>Khách</w:t>
      </w:r>
      <w:proofErr w:type="spellEnd"/>
      <w:r>
        <w:rPr>
          <w:i/>
          <w:sz w:val="26"/>
          <w:lang w:val="en-US"/>
        </w:rPr>
        <w:t xml:space="preserve"> </w:t>
      </w:r>
      <w:proofErr w:type="spellStart"/>
      <w:r>
        <w:rPr>
          <w:i/>
          <w:sz w:val="26"/>
          <w:lang w:val="en-US"/>
        </w:rPr>
        <w:t>hàng</w:t>
      </w:r>
      <w:proofErr w:type="spellEnd"/>
      <w:r>
        <w:rPr>
          <w:i/>
          <w:sz w:val="26"/>
        </w:rPr>
        <w:t>:</w:t>
      </w:r>
    </w:p>
    <w:p w14:paraId="51C256C9" w14:textId="77777777" w:rsidR="003A0DD3" w:rsidRDefault="003A0DD3" w:rsidP="003A0DD3">
      <w:pPr>
        <w:rPr>
          <w:sz w:val="26"/>
          <w:lang w:val="en-US"/>
        </w:rPr>
      </w:pPr>
    </w:p>
    <w:p w14:paraId="27883B22" w14:textId="77777777" w:rsidR="003A0DD3" w:rsidRDefault="003A0DD3" w:rsidP="003A0DD3">
      <w:pPr>
        <w:rPr>
          <w:sz w:val="26"/>
          <w:lang w:val="en-US"/>
        </w:rPr>
      </w:pPr>
      <w:r>
        <w:rPr>
          <w:noProof/>
        </w:rPr>
        <w:drawing>
          <wp:anchor distT="0" distB="0" distL="0" distR="0" simplePos="0" relativeHeight="251658250" behindDoc="0" locked="0" layoutInCell="1" allowOverlap="1" wp14:anchorId="2C08AE9F" wp14:editId="641FE2ED">
            <wp:simplePos x="0" y="0"/>
            <wp:positionH relativeFrom="page">
              <wp:posOffset>2181860</wp:posOffset>
            </wp:positionH>
            <wp:positionV relativeFrom="paragraph">
              <wp:posOffset>189865</wp:posOffset>
            </wp:positionV>
            <wp:extent cx="3124200" cy="4542155"/>
            <wp:effectExtent l="0" t="0" r="0" b="0"/>
            <wp:wrapTopAndBottom/>
            <wp:docPr id="1994910770" name="Picture 199491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10770" name="image70.png"/>
                    <pic:cNvPicPr/>
                  </pic:nvPicPr>
                  <pic:blipFill>
                    <a:blip r:embed="rId149">
                      <a:extLst>
                        <a:ext uri="{28A0092B-C50C-407E-A947-70E740481C1C}">
                          <a14:useLocalDpi xmlns:a14="http://schemas.microsoft.com/office/drawing/2010/main" val="0"/>
                        </a:ext>
                      </a:extLst>
                    </a:blip>
                    <a:stretch>
                      <a:fillRect/>
                    </a:stretch>
                  </pic:blipFill>
                  <pic:spPr>
                    <a:xfrm>
                      <a:off x="0" y="0"/>
                      <a:ext cx="3124200" cy="4542155"/>
                    </a:xfrm>
                    <a:prstGeom prst="rect">
                      <a:avLst/>
                    </a:prstGeom>
                  </pic:spPr>
                </pic:pic>
              </a:graphicData>
            </a:graphic>
            <wp14:sizeRelH relativeFrom="margin">
              <wp14:pctWidth>0</wp14:pctWidth>
            </wp14:sizeRelH>
            <wp14:sizeRelV relativeFrom="margin">
              <wp14:pctHeight>0</wp14:pctHeight>
            </wp14:sizeRelV>
          </wp:anchor>
        </w:drawing>
      </w:r>
    </w:p>
    <w:p w14:paraId="30514039" w14:textId="77777777" w:rsidR="003A0DD3" w:rsidRPr="003D57E5" w:rsidRDefault="003A0DD3" w:rsidP="003A0DD3">
      <w:pPr>
        <w:rPr>
          <w:sz w:val="26"/>
          <w:lang w:val="en-US"/>
        </w:rPr>
      </w:pPr>
    </w:p>
    <w:p w14:paraId="38199F60" w14:textId="77777777" w:rsidR="003A0DD3" w:rsidRPr="003D57E5" w:rsidRDefault="003A0DD3" w:rsidP="003A0DD3">
      <w:pPr>
        <w:rPr>
          <w:sz w:val="26"/>
          <w:lang w:val="en-US"/>
        </w:rPr>
      </w:pPr>
    </w:p>
    <w:p w14:paraId="4A040974" w14:textId="77777777" w:rsidR="003A0DD3" w:rsidRDefault="003A0DD3" w:rsidP="003A0DD3">
      <w:pPr>
        <w:spacing w:before="1"/>
        <w:ind w:left="424"/>
        <w:rPr>
          <w:sz w:val="26"/>
          <w:lang w:val="en-US"/>
        </w:rPr>
      </w:pPr>
      <w:r>
        <w:rPr>
          <w:sz w:val="26"/>
          <w:lang w:val="en-US"/>
        </w:rPr>
        <w:tab/>
      </w:r>
    </w:p>
    <w:p w14:paraId="17EB9058" w14:textId="77777777" w:rsidR="003A0DD3" w:rsidRDefault="003A0DD3" w:rsidP="003A0DD3">
      <w:pPr>
        <w:spacing w:before="1"/>
        <w:ind w:left="424"/>
        <w:rPr>
          <w:sz w:val="26"/>
          <w:lang w:val="en-US"/>
        </w:rPr>
      </w:pPr>
    </w:p>
    <w:p w14:paraId="430D3458" w14:textId="77777777" w:rsidR="003A0DD3" w:rsidRDefault="003A0DD3" w:rsidP="003A0DD3">
      <w:pPr>
        <w:spacing w:before="1"/>
        <w:ind w:left="424"/>
        <w:rPr>
          <w:sz w:val="26"/>
          <w:lang w:val="en-US"/>
        </w:rPr>
      </w:pPr>
    </w:p>
    <w:p w14:paraId="6C9DEC88" w14:textId="77777777" w:rsidR="003A0DD3" w:rsidRDefault="003A0DD3" w:rsidP="003A0DD3">
      <w:pPr>
        <w:spacing w:before="1"/>
        <w:ind w:left="424"/>
        <w:rPr>
          <w:sz w:val="26"/>
          <w:lang w:val="en-US"/>
        </w:rPr>
      </w:pPr>
    </w:p>
    <w:p w14:paraId="01881213" w14:textId="77777777" w:rsidR="003A0DD3" w:rsidRDefault="003A0DD3" w:rsidP="003A0DD3">
      <w:pPr>
        <w:spacing w:before="1"/>
        <w:ind w:left="424"/>
        <w:rPr>
          <w:sz w:val="26"/>
          <w:lang w:val="en-US"/>
        </w:rPr>
      </w:pPr>
    </w:p>
    <w:p w14:paraId="5C2A0F55" w14:textId="77777777" w:rsidR="003A0DD3" w:rsidRDefault="003A0DD3" w:rsidP="003A0DD3">
      <w:pPr>
        <w:spacing w:before="1"/>
        <w:ind w:left="424"/>
        <w:rPr>
          <w:sz w:val="26"/>
          <w:lang w:val="en-US"/>
        </w:rPr>
      </w:pPr>
    </w:p>
    <w:p w14:paraId="549B2511" w14:textId="77777777" w:rsidR="003A0DD3" w:rsidRDefault="003A0DD3" w:rsidP="003A0DD3">
      <w:pPr>
        <w:spacing w:before="1"/>
        <w:ind w:left="424"/>
        <w:rPr>
          <w:sz w:val="26"/>
          <w:lang w:val="en-US"/>
        </w:rPr>
      </w:pPr>
    </w:p>
    <w:p w14:paraId="5EE9E5C6" w14:textId="77777777" w:rsidR="003A0DD3" w:rsidRDefault="003A0DD3" w:rsidP="003A0DD3">
      <w:pPr>
        <w:spacing w:before="1"/>
        <w:ind w:left="424"/>
        <w:rPr>
          <w:sz w:val="26"/>
          <w:lang w:val="en-US"/>
        </w:rPr>
      </w:pPr>
    </w:p>
    <w:p w14:paraId="4E20CCA6" w14:textId="77777777" w:rsidR="003A0DD3" w:rsidRDefault="003A0DD3" w:rsidP="003A0DD3">
      <w:pPr>
        <w:spacing w:before="1"/>
        <w:ind w:left="424"/>
        <w:rPr>
          <w:sz w:val="26"/>
          <w:lang w:val="en-US"/>
        </w:rPr>
      </w:pPr>
    </w:p>
    <w:p w14:paraId="5B57CF79" w14:textId="77777777" w:rsidR="003A0DD3" w:rsidRDefault="003A0DD3" w:rsidP="003A0DD3">
      <w:pPr>
        <w:spacing w:before="1"/>
        <w:ind w:left="424"/>
        <w:rPr>
          <w:sz w:val="26"/>
          <w:lang w:val="en-US"/>
        </w:rPr>
      </w:pPr>
    </w:p>
    <w:p w14:paraId="52BF469F" w14:textId="77777777" w:rsidR="003A0DD3" w:rsidRDefault="003A0DD3" w:rsidP="003A0DD3">
      <w:pPr>
        <w:spacing w:before="1"/>
        <w:ind w:left="424"/>
        <w:rPr>
          <w:sz w:val="26"/>
          <w:lang w:val="en-US"/>
        </w:rPr>
      </w:pPr>
    </w:p>
    <w:p w14:paraId="0F0530A9" w14:textId="77777777" w:rsidR="003A0DD3" w:rsidRDefault="003A0DD3" w:rsidP="003A0DD3">
      <w:pPr>
        <w:spacing w:before="1"/>
        <w:ind w:left="424"/>
        <w:rPr>
          <w:sz w:val="26"/>
          <w:lang w:val="en-US"/>
        </w:rPr>
      </w:pPr>
    </w:p>
    <w:p w14:paraId="55287047" w14:textId="77777777" w:rsidR="003A0DD3" w:rsidRDefault="003A0DD3" w:rsidP="003A0DD3">
      <w:pPr>
        <w:spacing w:before="1"/>
        <w:ind w:left="424"/>
        <w:rPr>
          <w:sz w:val="26"/>
          <w:lang w:val="en-US"/>
        </w:rPr>
      </w:pPr>
    </w:p>
    <w:p w14:paraId="0B682611" w14:textId="77777777" w:rsidR="003A0DD3" w:rsidRDefault="003A0DD3" w:rsidP="003A0DD3">
      <w:pPr>
        <w:spacing w:before="1"/>
        <w:ind w:left="424"/>
        <w:rPr>
          <w:sz w:val="26"/>
          <w:lang w:val="en-US"/>
        </w:rPr>
      </w:pPr>
    </w:p>
    <w:p w14:paraId="35891E96" w14:textId="77777777" w:rsidR="003A0DD3" w:rsidRDefault="003A0DD3" w:rsidP="003A0DD3">
      <w:pPr>
        <w:spacing w:before="1"/>
        <w:ind w:left="424"/>
        <w:rPr>
          <w:sz w:val="26"/>
          <w:lang w:val="en-US"/>
        </w:rPr>
      </w:pPr>
    </w:p>
    <w:p w14:paraId="6867341C" w14:textId="77777777" w:rsidR="003A0DD3" w:rsidRDefault="003A0DD3" w:rsidP="003A0DD3">
      <w:pPr>
        <w:spacing w:before="1"/>
        <w:ind w:left="424"/>
        <w:rPr>
          <w:sz w:val="26"/>
          <w:lang w:val="en-US"/>
        </w:rPr>
      </w:pPr>
    </w:p>
    <w:p w14:paraId="5A470B49" w14:textId="77777777" w:rsidR="003A0DD3" w:rsidRDefault="003A0DD3" w:rsidP="003A0DD3">
      <w:pPr>
        <w:spacing w:before="1"/>
        <w:ind w:left="424"/>
        <w:rPr>
          <w:sz w:val="26"/>
          <w:lang w:val="en-US"/>
        </w:rPr>
      </w:pPr>
    </w:p>
    <w:p w14:paraId="7288C5AF" w14:textId="77777777" w:rsidR="003A0DD3" w:rsidRDefault="003A0DD3" w:rsidP="003A0DD3">
      <w:pPr>
        <w:spacing w:before="1"/>
        <w:ind w:left="424"/>
        <w:rPr>
          <w:sz w:val="26"/>
          <w:lang w:val="en-US"/>
        </w:rPr>
      </w:pPr>
    </w:p>
    <w:p w14:paraId="0414C66F" w14:textId="77777777" w:rsidR="003A0DD3" w:rsidRDefault="003A0DD3" w:rsidP="003A0DD3">
      <w:pPr>
        <w:spacing w:before="1"/>
        <w:ind w:left="424"/>
        <w:rPr>
          <w:sz w:val="26"/>
          <w:lang w:val="en-US"/>
        </w:rPr>
      </w:pPr>
    </w:p>
    <w:p w14:paraId="2C0D4D8B" w14:textId="77777777" w:rsidR="003A0DD3" w:rsidRPr="003D57E5" w:rsidRDefault="003A0DD3" w:rsidP="003A0DD3">
      <w:pPr>
        <w:spacing w:before="1"/>
        <w:ind w:left="424"/>
        <w:rPr>
          <w:i/>
          <w:sz w:val="26"/>
          <w:lang w:val="en-US"/>
        </w:rPr>
      </w:pPr>
      <w:r>
        <w:rPr>
          <w:i/>
          <w:sz w:val="26"/>
        </w:rPr>
        <w:lastRenderedPageBreak/>
        <w:t>Lớp liên</w:t>
      </w:r>
      <w:r>
        <w:rPr>
          <w:i/>
          <w:spacing w:val="-1"/>
          <w:sz w:val="26"/>
        </w:rPr>
        <w:t xml:space="preserve"> </w:t>
      </w:r>
      <w:r>
        <w:rPr>
          <w:i/>
          <w:sz w:val="26"/>
        </w:rPr>
        <w:t>quan</w:t>
      </w:r>
      <w:r>
        <w:rPr>
          <w:i/>
          <w:spacing w:val="-3"/>
          <w:sz w:val="26"/>
        </w:rPr>
        <w:t xml:space="preserve"> </w:t>
      </w:r>
      <w:r>
        <w:rPr>
          <w:i/>
          <w:sz w:val="26"/>
        </w:rPr>
        <w:t>đến</w:t>
      </w:r>
      <w:r>
        <w:rPr>
          <w:i/>
          <w:spacing w:val="-1"/>
          <w:sz w:val="26"/>
        </w:rPr>
        <w:t xml:space="preserve"> </w:t>
      </w:r>
      <w:r>
        <w:rPr>
          <w:i/>
          <w:sz w:val="26"/>
        </w:rPr>
        <w:t>chức</w:t>
      </w:r>
      <w:r>
        <w:rPr>
          <w:i/>
          <w:spacing w:val="-2"/>
          <w:sz w:val="26"/>
        </w:rPr>
        <w:t xml:space="preserve"> </w:t>
      </w:r>
      <w:r>
        <w:rPr>
          <w:i/>
          <w:sz w:val="26"/>
        </w:rPr>
        <w:t>năng</w:t>
      </w:r>
      <w:r>
        <w:rPr>
          <w:i/>
          <w:sz w:val="26"/>
          <w:lang w:val="en-US"/>
        </w:rPr>
        <w:t xml:space="preserve"> Danh </w:t>
      </w:r>
      <w:proofErr w:type="spellStart"/>
      <w:r>
        <w:rPr>
          <w:i/>
          <w:sz w:val="26"/>
          <w:lang w:val="en-US"/>
        </w:rPr>
        <w:t>Sách</w:t>
      </w:r>
      <w:proofErr w:type="spellEnd"/>
      <w:r>
        <w:rPr>
          <w:i/>
          <w:sz w:val="26"/>
          <w:lang w:val="en-US"/>
        </w:rPr>
        <w:t xml:space="preserve"> </w:t>
      </w:r>
      <w:proofErr w:type="spellStart"/>
      <w:r>
        <w:rPr>
          <w:i/>
          <w:sz w:val="26"/>
          <w:lang w:val="en-US"/>
        </w:rPr>
        <w:t>Phiếu</w:t>
      </w:r>
      <w:proofErr w:type="spellEnd"/>
      <w:r>
        <w:rPr>
          <w:i/>
          <w:sz w:val="26"/>
          <w:lang w:val="en-US"/>
        </w:rPr>
        <w:t xml:space="preserve"> </w:t>
      </w:r>
      <w:proofErr w:type="spellStart"/>
      <w:r>
        <w:rPr>
          <w:i/>
          <w:sz w:val="26"/>
          <w:lang w:val="en-US"/>
        </w:rPr>
        <w:t>Nhập</w:t>
      </w:r>
      <w:proofErr w:type="spellEnd"/>
      <w:r>
        <w:rPr>
          <w:i/>
          <w:sz w:val="26"/>
        </w:rPr>
        <w:t>:</w:t>
      </w:r>
    </w:p>
    <w:p w14:paraId="15649056" w14:textId="77777777" w:rsidR="003A0DD3" w:rsidRDefault="003A0DD3" w:rsidP="003A0DD3">
      <w:pPr>
        <w:rPr>
          <w:sz w:val="26"/>
          <w:lang w:val="en-US"/>
        </w:rPr>
      </w:pPr>
      <w:r>
        <w:rPr>
          <w:noProof/>
        </w:rPr>
        <w:drawing>
          <wp:anchor distT="0" distB="0" distL="0" distR="0" simplePos="0" relativeHeight="251658251" behindDoc="0" locked="0" layoutInCell="1" allowOverlap="1" wp14:anchorId="36517DC8" wp14:editId="6F5339C5">
            <wp:simplePos x="0" y="0"/>
            <wp:positionH relativeFrom="page">
              <wp:posOffset>2392680</wp:posOffset>
            </wp:positionH>
            <wp:positionV relativeFrom="paragraph">
              <wp:posOffset>191135</wp:posOffset>
            </wp:positionV>
            <wp:extent cx="2701925" cy="4542155"/>
            <wp:effectExtent l="0" t="0" r="3175" b="0"/>
            <wp:wrapTopAndBottom/>
            <wp:docPr id="869006496" name="Picture 86900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6496" name="image7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01925" cy="4542155"/>
                    </a:xfrm>
                    <a:prstGeom prst="rect">
                      <a:avLst/>
                    </a:prstGeom>
                  </pic:spPr>
                </pic:pic>
              </a:graphicData>
            </a:graphic>
            <wp14:sizeRelH relativeFrom="margin">
              <wp14:pctWidth>0</wp14:pctWidth>
            </wp14:sizeRelH>
            <wp14:sizeRelV relativeFrom="margin">
              <wp14:pctHeight>0</wp14:pctHeight>
            </wp14:sizeRelV>
          </wp:anchor>
        </w:drawing>
      </w:r>
    </w:p>
    <w:p w14:paraId="4E01E79E" w14:textId="77777777" w:rsidR="003A0DD3" w:rsidRDefault="003A0DD3" w:rsidP="003A0DD3">
      <w:pPr>
        <w:spacing w:before="1"/>
        <w:ind w:left="424"/>
        <w:rPr>
          <w:i/>
          <w:sz w:val="26"/>
          <w:lang w:val="en-US"/>
        </w:rPr>
      </w:pPr>
    </w:p>
    <w:p w14:paraId="3A1F70F7" w14:textId="77777777" w:rsidR="003A0DD3" w:rsidRDefault="003A0DD3" w:rsidP="003A0DD3">
      <w:pPr>
        <w:spacing w:before="1"/>
        <w:ind w:left="424"/>
        <w:rPr>
          <w:i/>
          <w:sz w:val="26"/>
          <w:lang w:val="en-US"/>
        </w:rPr>
      </w:pPr>
    </w:p>
    <w:p w14:paraId="633D8207" w14:textId="77777777" w:rsidR="003A0DD3" w:rsidRPr="003D57E5" w:rsidRDefault="003A0DD3" w:rsidP="003A0DD3">
      <w:pPr>
        <w:spacing w:before="1"/>
        <w:ind w:left="424"/>
        <w:rPr>
          <w:sz w:val="26"/>
          <w:lang w:val="en-US"/>
        </w:rPr>
      </w:pPr>
      <w:r>
        <w:rPr>
          <w:i/>
          <w:sz w:val="26"/>
        </w:rPr>
        <w:t>Lớp liên</w:t>
      </w:r>
      <w:r>
        <w:rPr>
          <w:i/>
          <w:spacing w:val="-1"/>
          <w:sz w:val="26"/>
        </w:rPr>
        <w:t xml:space="preserve"> </w:t>
      </w:r>
      <w:r>
        <w:rPr>
          <w:i/>
          <w:sz w:val="26"/>
        </w:rPr>
        <w:t>quan</w:t>
      </w:r>
      <w:r>
        <w:rPr>
          <w:i/>
          <w:spacing w:val="-3"/>
          <w:sz w:val="26"/>
        </w:rPr>
        <w:t xml:space="preserve"> </w:t>
      </w:r>
      <w:r>
        <w:rPr>
          <w:i/>
          <w:sz w:val="26"/>
        </w:rPr>
        <w:t>đến</w:t>
      </w:r>
      <w:r>
        <w:rPr>
          <w:i/>
          <w:spacing w:val="-1"/>
          <w:sz w:val="26"/>
        </w:rPr>
        <w:t xml:space="preserve"> </w:t>
      </w:r>
      <w:r>
        <w:rPr>
          <w:i/>
          <w:sz w:val="26"/>
        </w:rPr>
        <w:t>chức</w:t>
      </w:r>
      <w:r>
        <w:rPr>
          <w:i/>
          <w:spacing w:val="-2"/>
          <w:sz w:val="26"/>
        </w:rPr>
        <w:t xml:space="preserve"> </w:t>
      </w:r>
      <w:r>
        <w:rPr>
          <w:i/>
          <w:sz w:val="26"/>
        </w:rPr>
        <w:t>năng</w:t>
      </w:r>
      <w:r>
        <w:rPr>
          <w:i/>
          <w:sz w:val="26"/>
          <w:lang w:val="en-US"/>
        </w:rPr>
        <w:t xml:space="preserve"> Chi </w:t>
      </w:r>
      <w:proofErr w:type="spellStart"/>
      <w:r>
        <w:rPr>
          <w:i/>
          <w:sz w:val="26"/>
          <w:lang w:val="en-US"/>
        </w:rPr>
        <w:t>Tiết</w:t>
      </w:r>
      <w:proofErr w:type="spellEnd"/>
      <w:r>
        <w:rPr>
          <w:i/>
          <w:sz w:val="26"/>
          <w:lang w:val="en-US"/>
        </w:rPr>
        <w:t xml:space="preserve"> </w:t>
      </w:r>
      <w:proofErr w:type="spellStart"/>
      <w:r>
        <w:rPr>
          <w:i/>
          <w:sz w:val="26"/>
          <w:lang w:val="en-US"/>
        </w:rPr>
        <w:t>Phiếu</w:t>
      </w:r>
      <w:proofErr w:type="spellEnd"/>
      <w:r>
        <w:rPr>
          <w:i/>
          <w:sz w:val="26"/>
          <w:lang w:val="en-US"/>
        </w:rPr>
        <w:t xml:space="preserve"> </w:t>
      </w:r>
      <w:proofErr w:type="spellStart"/>
      <w:r>
        <w:rPr>
          <w:i/>
          <w:sz w:val="26"/>
          <w:lang w:val="en-US"/>
        </w:rPr>
        <w:t>Nhập</w:t>
      </w:r>
      <w:proofErr w:type="spellEnd"/>
      <w:r>
        <w:rPr>
          <w:i/>
          <w:sz w:val="26"/>
        </w:rPr>
        <w:t>:</w:t>
      </w:r>
    </w:p>
    <w:p w14:paraId="49B23FA0" w14:textId="77777777" w:rsidR="003A0DD3" w:rsidRPr="001B0633" w:rsidRDefault="003A0DD3" w:rsidP="003A0DD3">
      <w:pPr>
        <w:rPr>
          <w:sz w:val="26"/>
          <w:lang w:val="en-US"/>
        </w:rPr>
        <w:sectPr w:rsidR="003A0DD3" w:rsidRPr="001B0633" w:rsidSect="00F53647">
          <w:pgSz w:w="11910" w:h="16840"/>
          <w:pgMar w:top="720" w:right="720" w:bottom="720" w:left="720" w:header="732" w:footer="1068" w:gutter="0"/>
          <w:cols w:space="720"/>
          <w:docGrid w:linePitch="299"/>
        </w:sectPr>
      </w:pPr>
      <w:r>
        <w:rPr>
          <w:noProof/>
        </w:rPr>
        <w:drawing>
          <wp:anchor distT="0" distB="0" distL="0" distR="0" simplePos="0" relativeHeight="251658252" behindDoc="0" locked="0" layoutInCell="1" allowOverlap="1" wp14:anchorId="66DC2BC8" wp14:editId="2788832E">
            <wp:simplePos x="0" y="0"/>
            <wp:positionH relativeFrom="page">
              <wp:posOffset>1267460</wp:posOffset>
            </wp:positionH>
            <wp:positionV relativeFrom="paragraph">
              <wp:posOffset>220980</wp:posOffset>
            </wp:positionV>
            <wp:extent cx="3810635" cy="3124200"/>
            <wp:effectExtent l="0" t="0" r="0" b="0"/>
            <wp:wrapTopAndBottom/>
            <wp:docPr id="647145781" name="Picture 64714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5781" name="image70.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10635" cy="3124200"/>
                    </a:xfrm>
                    <a:prstGeom prst="rect">
                      <a:avLst/>
                    </a:prstGeom>
                  </pic:spPr>
                </pic:pic>
              </a:graphicData>
            </a:graphic>
            <wp14:sizeRelH relativeFrom="margin">
              <wp14:pctWidth>0</wp14:pctWidth>
            </wp14:sizeRelH>
            <wp14:sizeRelV relativeFrom="margin">
              <wp14:pctHeight>0</wp14:pctHeight>
            </wp14:sizeRelV>
          </wp:anchor>
        </w:drawing>
      </w:r>
    </w:p>
    <w:p w14:paraId="563FCB58" w14:textId="77777777" w:rsidR="003A0DD3" w:rsidRPr="003D57E5" w:rsidRDefault="003A0DD3" w:rsidP="003A0DD3">
      <w:pPr>
        <w:tabs>
          <w:tab w:val="left" w:pos="2127"/>
        </w:tabs>
        <w:rPr>
          <w:sz w:val="26"/>
          <w:lang w:val="en-US"/>
        </w:rPr>
      </w:pPr>
    </w:p>
    <w:p w14:paraId="6868D039" w14:textId="77777777" w:rsidR="003A0DD3" w:rsidRPr="003D57E5" w:rsidRDefault="003A0DD3" w:rsidP="003A0DD3">
      <w:pPr>
        <w:spacing w:before="1"/>
        <w:ind w:left="424"/>
        <w:rPr>
          <w:sz w:val="26"/>
          <w:lang w:val="en-US"/>
        </w:rPr>
      </w:pPr>
      <w:r>
        <w:rPr>
          <w:i/>
          <w:sz w:val="26"/>
        </w:rPr>
        <w:t>Lớp liên</w:t>
      </w:r>
      <w:r>
        <w:rPr>
          <w:i/>
          <w:spacing w:val="-1"/>
          <w:sz w:val="26"/>
        </w:rPr>
        <w:t xml:space="preserve"> </w:t>
      </w:r>
      <w:r>
        <w:rPr>
          <w:i/>
          <w:sz w:val="26"/>
        </w:rPr>
        <w:t>quan</w:t>
      </w:r>
      <w:r>
        <w:rPr>
          <w:i/>
          <w:spacing w:val="-3"/>
          <w:sz w:val="26"/>
        </w:rPr>
        <w:t xml:space="preserve"> </w:t>
      </w:r>
      <w:r>
        <w:rPr>
          <w:i/>
          <w:sz w:val="26"/>
        </w:rPr>
        <w:t>đến</w:t>
      </w:r>
      <w:r>
        <w:rPr>
          <w:i/>
          <w:spacing w:val="-1"/>
          <w:sz w:val="26"/>
        </w:rPr>
        <w:t xml:space="preserve"> </w:t>
      </w:r>
      <w:r>
        <w:rPr>
          <w:i/>
          <w:sz w:val="26"/>
        </w:rPr>
        <w:t>chức</w:t>
      </w:r>
      <w:r>
        <w:rPr>
          <w:i/>
          <w:spacing w:val="-2"/>
          <w:sz w:val="26"/>
        </w:rPr>
        <w:t xml:space="preserve"> </w:t>
      </w:r>
      <w:r>
        <w:rPr>
          <w:i/>
          <w:sz w:val="26"/>
        </w:rPr>
        <w:t>năng</w:t>
      </w:r>
      <w:r>
        <w:rPr>
          <w:i/>
          <w:sz w:val="26"/>
          <w:lang w:val="en-US"/>
        </w:rPr>
        <w:t xml:space="preserve"> Danh </w:t>
      </w:r>
      <w:proofErr w:type="spellStart"/>
      <w:r>
        <w:rPr>
          <w:i/>
          <w:sz w:val="26"/>
          <w:lang w:val="en-US"/>
        </w:rPr>
        <w:t>Sách</w:t>
      </w:r>
      <w:proofErr w:type="spellEnd"/>
      <w:r>
        <w:rPr>
          <w:i/>
          <w:sz w:val="26"/>
          <w:lang w:val="en-US"/>
        </w:rPr>
        <w:t xml:space="preserve"> </w:t>
      </w:r>
      <w:proofErr w:type="spellStart"/>
      <w:r>
        <w:rPr>
          <w:i/>
          <w:sz w:val="26"/>
          <w:lang w:val="en-US"/>
        </w:rPr>
        <w:t>Phiếu</w:t>
      </w:r>
      <w:proofErr w:type="spellEnd"/>
      <w:r>
        <w:rPr>
          <w:i/>
          <w:sz w:val="26"/>
          <w:lang w:val="en-US"/>
        </w:rPr>
        <w:t xml:space="preserve"> </w:t>
      </w:r>
      <w:proofErr w:type="spellStart"/>
      <w:r>
        <w:rPr>
          <w:i/>
          <w:sz w:val="26"/>
          <w:lang w:val="en-US"/>
        </w:rPr>
        <w:t>Xuất</w:t>
      </w:r>
      <w:proofErr w:type="spellEnd"/>
      <w:r>
        <w:rPr>
          <w:i/>
          <w:sz w:val="26"/>
        </w:rPr>
        <w:t>:</w:t>
      </w:r>
    </w:p>
    <w:p w14:paraId="18091212" w14:textId="77777777" w:rsidR="003A0DD3" w:rsidRDefault="003A0DD3" w:rsidP="003A0DD3">
      <w:pPr>
        <w:rPr>
          <w:sz w:val="26"/>
          <w:lang w:val="en-US"/>
        </w:rPr>
      </w:pPr>
    </w:p>
    <w:p w14:paraId="2F06FD94" w14:textId="77777777" w:rsidR="003A0DD3" w:rsidRDefault="003A0DD3" w:rsidP="003A0DD3">
      <w:pPr>
        <w:rPr>
          <w:sz w:val="26"/>
          <w:lang w:val="en-US"/>
        </w:rPr>
      </w:pPr>
      <w:r>
        <w:rPr>
          <w:noProof/>
        </w:rPr>
        <w:drawing>
          <wp:anchor distT="0" distB="0" distL="0" distR="0" simplePos="0" relativeHeight="251658253" behindDoc="0" locked="0" layoutInCell="1" allowOverlap="1" wp14:anchorId="3B1D484A" wp14:editId="1C8A4A7E">
            <wp:simplePos x="0" y="0"/>
            <wp:positionH relativeFrom="page">
              <wp:posOffset>1795966</wp:posOffset>
            </wp:positionH>
            <wp:positionV relativeFrom="paragraph">
              <wp:posOffset>222317</wp:posOffset>
            </wp:positionV>
            <wp:extent cx="2753354" cy="3124200"/>
            <wp:effectExtent l="0" t="0" r="9525" b="0"/>
            <wp:wrapTopAndBottom/>
            <wp:docPr id="792127462" name="Picture 79212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7462" name="image70.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53354" cy="3124200"/>
                    </a:xfrm>
                    <a:prstGeom prst="rect">
                      <a:avLst/>
                    </a:prstGeom>
                  </pic:spPr>
                </pic:pic>
              </a:graphicData>
            </a:graphic>
            <wp14:sizeRelH relativeFrom="margin">
              <wp14:pctWidth>0</wp14:pctWidth>
            </wp14:sizeRelH>
            <wp14:sizeRelV relativeFrom="margin">
              <wp14:pctHeight>0</wp14:pctHeight>
            </wp14:sizeRelV>
          </wp:anchor>
        </w:drawing>
      </w:r>
    </w:p>
    <w:p w14:paraId="3A3AE3B8" w14:textId="77777777" w:rsidR="003A0DD3" w:rsidRPr="00150122" w:rsidRDefault="003A0DD3" w:rsidP="003A0DD3">
      <w:pPr>
        <w:rPr>
          <w:sz w:val="26"/>
          <w:lang w:val="en-US"/>
        </w:rPr>
      </w:pPr>
    </w:p>
    <w:p w14:paraId="003ED23B" w14:textId="77777777" w:rsidR="003A0DD3" w:rsidRPr="00150122" w:rsidRDefault="003A0DD3" w:rsidP="003A0DD3">
      <w:pPr>
        <w:rPr>
          <w:sz w:val="26"/>
          <w:lang w:val="en-US"/>
        </w:rPr>
      </w:pPr>
    </w:p>
    <w:p w14:paraId="0513C062" w14:textId="77777777" w:rsidR="003A0DD3" w:rsidRPr="00150122" w:rsidRDefault="003A0DD3" w:rsidP="003A0DD3">
      <w:pPr>
        <w:rPr>
          <w:sz w:val="26"/>
          <w:lang w:val="en-US"/>
        </w:rPr>
      </w:pPr>
    </w:p>
    <w:p w14:paraId="61C823C0" w14:textId="77777777" w:rsidR="003A0DD3" w:rsidRPr="00150122" w:rsidRDefault="003A0DD3" w:rsidP="003A0DD3">
      <w:pPr>
        <w:rPr>
          <w:sz w:val="26"/>
          <w:lang w:val="en-US"/>
        </w:rPr>
      </w:pPr>
    </w:p>
    <w:p w14:paraId="56107525" w14:textId="77777777" w:rsidR="003A0DD3" w:rsidRPr="00150122" w:rsidRDefault="003A0DD3" w:rsidP="003A0DD3">
      <w:pPr>
        <w:rPr>
          <w:sz w:val="26"/>
          <w:lang w:val="en-US"/>
        </w:rPr>
      </w:pPr>
    </w:p>
    <w:p w14:paraId="506AF1D2" w14:textId="77777777" w:rsidR="003A0DD3" w:rsidRPr="00150122" w:rsidRDefault="003A0DD3" w:rsidP="003A0DD3">
      <w:pPr>
        <w:rPr>
          <w:sz w:val="26"/>
          <w:lang w:val="en-US"/>
        </w:rPr>
      </w:pPr>
    </w:p>
    <w:p w14:paraId="31CBD5EA" w14:textId="0143511C" w:rsidR="003A0DD3" w:rsidRPr="007A2039" w:rsidRDefault="003A0DD3" w:rsidP="003A0DD3">
      <w:pPr>
        <w:spacing w:before="1"/>
        <w:ind w:left="424"/>
        <w:rPr>
          <w:sz w:val="26"/>
          <w:lang w:val="en-US"/>
        </w:rPr>
        <w:sectPr w:rsidR="003A0DD3" w:rsidRPr="007A2039" w:rsidSect="00F53647">
          <w:pgSz w:w="11910" w:h="16840"/>
          <w:pgMar w:top="720" w:right="720" w:bottom="720" w:left="720" w:header="732" w:footer="1068" w:gutter="0"/>
          <w:cols w:space="720"/>
          <w:docGrid w:linePitch="299"/>
        </w:sectPr>
      </w:pPr>
      <w:r>
        <w:rPr>
          <w:i/>
          <w:sz w:val="26"/>
        </w:rPr>
        <w:t>Lớp liên</w:t>
      </w:r>
      <w:r>
        <w:rPr>
          <w:i/>
          <w:spacing w:val="-1"/>
          <w:sz w:val="26"/>
        </w:rPr>
        <w:t xml:space="preserve"> </w:t>
      </w:r>
      <w:r>
        <w:rPr>
          <w:i/>
          <w:sz w:val="26"/>
        </w:rPr>
        <w:t>quan</w:t>
      </w:r>
      <w:r>
        <w:rPr>
          <w:i/>
          <w:spacing w:val="-3"/>
          <w:sz w:val="26"/>
        </w:rPr>
        <w:t xml:space="preserve"> </w:t>
      </w:r>
      <w:r>
        <w:rPr>
          <w:i/>
          <w:sz w:val="26"/>
        </w:rPr>
        <w:t>đến</w:t>
      </w:r>
      <w:r>
        <w:rPr>
          <w:i/>
          <w:spacing w:val="-1"/>
          <w:sz w:val="26"/>
        </w:rPr>
        <w:t xml:space="preserve"> </w:t>
      </w:r>
      <w:r>
        <w:rPr>
          <w:i/>
          <w:sz w:val="26"/>
        </w:rPr>
        <w:t>chức</w:t>
      </w:r>
      <w:r>
        <w:rPr>
          <w:i/>
          <w:spacing w:val="-2"/>
          <w:sz w:val="26"/>
        </w:rPr>
        <w:t xml:space="preserve"> </w:t>
      </w:r>
      <w:r>
        <w:rPr>
          <w:i/>
          <w:sz w:val="26"/>
        </w:rPr>
        <w:t>năng</w:t>
      </w:r>
      <w:r>
        <w:rPr>
          <w:i/>
          <w:sz w:val="26"/>
          <w:lang w:val="en-US"/>
        </w:rPr>
        <w:t xml:space="preserve"> Chi </w:t>
      </w:r>
      <w:proofErr w:type="spellStart"/>
      <w:r>
        <w:rPr>
          <w:i/>
          <w:sz w:val="26"/>
          <w:lang w:val="en-US"/>
        </w:rPr>
        <w:t>Tiết</w:t>
      </w:r>
      <w:proofErr w:type="spellEnd"/>
      <w:r>
        <w:rPr>
          <w:i/>
          <w:sz w:val="26"/>
          <w:lang w:val="en-US"/>
        </w:rPr>
        <w:t xml:space="preserve"> </w:t>
      </w:r>
      <w:proofErr w:type="spellStart"/>
      <w:r>
        <w:rPr>
          <w:i/>
          <w:sz w:val="26"/>
          <w:lang w:val="en-US"/>
        </w:rPr>
        <w:t>Phiếu</w:t>
      </w:r>
      <w:proofErr w:type="spellEnd"/>
      <w:r>
        <w:rPr>
          <w:i/>
          <w:sz w:val="26"/>
          <w:lang w:val="en-US"/>
        </w:rPr>
        <w:t xml:space="preserve"> </w:t>
      </w:r>
      <w:proofErr w:type="spellStart"/>
      <w:r>
        <w:rPr>
          <w:i/>
          <w:sz w:val="26"/>
          <w:lang w:val="en-US"/>
        </w:rPr>
        <w:t>Xuất</w:t>
      </w:r>
      <w:proofErr w:type="spellEnd"/>
      <w:r>
        <w:rPr>
          <w:noProof/>
        </w:rPr>
        <w:drawing>
          <wp:anchor distT="0" distB="0" distL="0" distR="0" simplePos="0" relativeHeight="251658254" behindDoc="0" locked="0" layoutInCell="1" allowOverlap="1" wp14:anchorId="3E899AEF" wp14:editId="40099B77">
            <wp:simplePos x="0" y="0"/>
            <wp:positionH relativeFrom="page">
              <wp:posOffset>1266825</wp:posOffset>
            </wp:positionH>
            <wp:positionV relativeFrom="paragraph">
              <wp:posOffset>344170</wp:posOffset>
            </wp:positionV>
            <wp:extent cx="3810635" cy="2877820"/>
            <wp:effectExtent l="0" t="0" r="0" b="0"/>
            <wp:wrapTopAndBottom/>
            <wp:docPr id="1118677521" name="Picture 111867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7521" name="image70.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10635" cy="2877820"/>
                    </a:xfrm>
                    <a:prstGeom prst="rect">
                      <a:avLst/>
                    </a:prstGeom>
                  </pic:spPr>
                </pic:pic>
              </a:graphicData>
            </a:graphic>
            <wp14:sizeRelH relativeFrom="margin">
              <wp14:pctWidth>0</wp14:pctWidth>
            </wp14:sizeRelH>
            <wp14:sizeRelV relativeFrom="margin">
              <wp14:pctHeight>0</wp14:pctHeight>
            </wp14:sizeRelV>
          </wp:anchor>
        </w:drawing>
      </w:r>
    </w:p>
    <w:p w14:paraId="6310F3C5" w14:textId="76D651DA" w:rsidR="00AC2591" w:rsidRPr="00462319" w:rsidRDefault="009F0AD0" w:rsidP="00F53647">
      <w:pPr>
        <w:pStyle w:val="Heading2"/>
        <w:numPr>
          <w:ilvl w:val="1"/>
          <w:numId w:val="21"/>
        </w:numPr>
        <w:rPr>
          <w:rFonts w:ascii="Times New Roman" w:hAnsi="Times New Roman" w:cs="Times New Roman"/>
        </w:rPr>
      </w:pPr>
      <w:bookmarkStart w:id="102" w:name="4.6._Thiết_kế_giao_diện"/>
      <w:bookmarkStart w:id="103" w:name="_Toc167019604"/>
      <w:bookmarkStart w:id="104" w:name="_Toc167262698"/>
      <w:bookmarkStart w:id="105" w:name="_Toc167875560"/>
      <w:bookmarkEnd w:id="102"/>
      <w:r w:rsidRPr="00462319">
        <w:rPr>
          <w:rFonts w:ascii="Times New Roman" w:hAnsi="Times New Roman" w:cs="Times New Roman"/>
        </w:rPr>
        <w:lastRenderedPageBreak/>
        <w:t>Thiết</w:t>
      </w:r>
      <w:r w:rsidRPr="00462319">
        <w:rPr>
          <w:rFonts w:ascii="Times New Roman" w:hAnsi="Times New Roman" w:cs="Times New Roman"/>
          <w:spacing w:val="-2"/>
        </w:rPr>
        <w:t xml:space="preserve"> </w:t>
      </w:r>
      <w:r w:rsidRPr="00462319">
        <w:rPr>
          <w:rFonts w:ascii="Times New Roman" w:hAnsi="Times New Roman" w:cs="Times New Roman"/>
        </w:rPr>
        <w:t>kế giao</w:t>
      </w:r>
      <w:r w:rsidRPr="00462319">
        <w:rPr>
          <w:rFonts w:ascii="Times New Roman" w:hAnsi="Times New Roman" w:cs="Times New Roman"/>
          <w:spacing w:val="-3"/>
        </w:rPr>
        <w:t xml:space="preserve"> </w:t>
      </w:r>
      <w:r w:rsidRPr="00462319">
        <w:rPr>
          <w:rFonts w:ascii="Times New Roman" w:hAnsi="Times New Roman" w:cs="Times New Roman"/>
        </w:rPr>
        <w:t>diện</w:t>
      </w:r>
      <w:bookmarkEnd w:id="103"/>
      <w:bookmarkEnd w:id="104"/>
      <w:bookmarkEnd w:id="105"/>
    </w:p>
    <w:p w14:paraId="0CBA6510" w14:textId="5CB95757" w:rsidR="00E94EF6" w:rsidRPr="00052C21" w:rsidRDefault="00B43D89" w:rsidP="00A465C5">
      <w:pPr>
        <w:pStyle w:val="Heading3"/>
      </w:pPr>
      <w:bookmarkStart w:id="106" w:name="_Toc167262699"/>
      <w:bookmarkStart w:id="107" w:name="_Toc167875561"/>
      <w:r>
        <w:rPr>
          <w:b/>
          <w:noProof/>
          <w:sz w:val="26"/>
        </w:rPr>
        <w:drawing>
          <wp:anchor distT="0" distB="0" distL="114300" distR="114300" simplePos="0" relativeHeight="251676672" behindDoc="0" locked="0" layoutInCell="1" allowOverlap="1" wp14:anchorId="4652DA89" wp14:editId="700CF62A">
            <wp:simplePos x="0" y="0"/>
            <wp:positionH relativeFrom="column">
              <wp:posOffset>-777893</wp:posOffset>
            </wp:positionH>
            <wp:positionV relativeFrom="paragraph">
              <wp:posOffset>353879</wp:posOffset>
            </wp:positionV>
            <wp:extent cx="6480409" cy="4251248"/>
            <wp:effectExtent l="0" t="0" r="0" b="0"/>
            <wp:wrapSquare wrapText="bothSides"/>
            <wp:docPr id="45355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6093" name="Picture 45355609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480409" cy="4251248"/>
                    </a:xfrm>
                    <a:prstGeom prst="rect">
                      <a:avLst/>
                    </a:prstGeom>
                  </pic:spPr>
                </pic:pic>
              </a:graphicData>
            </a:graphic>
            <wp14:sizeRelH relativeFrom="margin">
              <wp14:pctWidth>0</wp14:pctWidth>
            </wp14:sizeRelH>
            <wp14:sizeRelV relativeFrom="margin">
              <wp14:pctHeight>0</wp14:pctHeight>
            </wp14:sizeRelV>
          </wp:anchor>
        </w:drawing>
      </w:r>
      <w:r w:rsidR="009F0AD0" w:rsidRPr="00462319">
        <w:t>Biểu</w:t>
      </w:r>
      <w:r w:rsidR="009F0AD0" w:rsidRPr="00462319">
        <w:rPr>
          <w:spacing w:val="-2"/>
        </w:rPr>
        <w:t xml:space="preserve"> </w:t>
      </w:r>
      <w:r w:rsidR="009F0AD0" w:rsidRPr="00462319">
        <w:t>đồ</w:t>
      </w:r>
      <w:r w:rsidR="009F0AD0" w:rsidRPr="00462319">
        <w:rPr>
          <w:spacing w:val="-3"/>
        </w:rPr>
        <w:t xml:space="preserve"> </w:t>
      </w:r>
      <w:r w:rsidR="009F0AD0" w:rsidRPr="00462319">
        <w:t>chuyển</w:t>
      </w:r>
      <w:r w:rsidR="009F0AD0" w:rsidRPr="00462319">
        <w:rPr>
          <w:spacing w:val="-1"/>
        </w:rPr>
        <w:t xml:space="preserve"> </w:t>
      </w:r>
      <w:r w:rsidR="009F0AD0" w:rsidRPr="00462319">
        <w:t>tiếp</w:t>
      </w:r>
      <w:r w:rsidR="009F0AD0" w:rsidRPr="00462319">
        <w:rPr>
          <w:spacing w:val="-1"/>
        </w:rPr>
        <w:t xml:space="preserve"> </w:t>
      </w:r>
      <w:r w:rsidR="009F0AD0" w:rsidRPr="00462319">
        <w:t>giữa</w:t>
      </w:r>
      <w:r w:rsidR="009F0AD0" w:rsidRPr="00462319">
        <w:rPr>
          <w:spacing w:val="-2"/>
        </w:rPr>
        <w:t xml:space="preserve"> </w:t>
      </w:r>
      <w:r w:rsidR="009F0AD0" w:rsidRPr="00462319">
        <w:t>các giao</w:t>
      </w:r>
      <w:r w:rsidR="009F0AD0" w:rsidRPr="00462319">
        <w:rPr>
          <w:spacing w:val="-3"/>
        </w:rPr>
        <w:t xml:space="preserve"> </w:t>
      </w:r>
      <w:r w:rsidR="009F0AD0" w:rsidRPr="00462319">
        <w:t>diện</w:t>
      </w:r>
      <w:bookmarkEnd w:id="106"/>
      <w:bookmarkEnd w:id="107"/>
    </w:p>
    <w:p w14:paraId="06A8429D" w14:textId="7FFA22EF" w:rsidR="007A6809" w:rsidRPr="00462319" w:rsidRDefault="007A6809" w:rsidP="00AC2591">
      <w:pPr>
        <w:pStyle w:val="BodyText"/>
        <w:rPr>
          <w:b/>
          <w:sz w:val="28"/>
        </w:rPr>
      </w:pPr>
    </w:p>
    <w:p w14:paraId="00103CFB" w14:textId="7914162B" w:rsidR="007A6809" w:rsidRPr="00462319" w:rsidRDefault="007A6809" w:rsidP="00AC2591">
      <w:pPr>
        <w:pStyle w:val="BodyText"/>
        <w:rPr>
          <w:b/>
          <w:sz w:val="28"/>
        </w:rPr>
      </w:pPr>
    </w:p>
    <w:p w14:paraId="0A0028A7" w14:textId="3B4EE524" w:rsidR="007A6809" w:rsidRPr="00462319" w:rsidRDefault="007A6809" w:rsidP="00AC2591">
      <w:pPr>
        <w:pStyle w:val="BodyText"/>
        <w:spacing w:before="8"/>
        <w:rPr>
          <w:b/>
          <w:sz w:val="33"/>
        </w:rPr>
      </w:pPr>
    </w:p>
    <w:p w14:paraId="7EA55E0A" w14:textId="75E5352F" w:rsidR="000769B9" w:rsidRDefault="000769B9">
      <w:pPr>
        <w:rPr>
          <w:b/>
          <w:sz w:val="26"/>
        </w:rPr>
      </w:pPr>
      <w:r>
        <w:rPr>
          <w:b/>
          <w:sz w:val="26"/>
        </w:rPr>
        <w:br w:type="page"/>
      </w:r>
    </w:p>
    <w:p w14:paraId="43243C60" w14:textId="40EDD230" w:rsidR="007A6809" w:rsidRPr="00462319" w:rsidRDefault="009F0AD0" w:rsidP="00AC2591">
      <w:pPr>
        <w:ind w:left="424"/>
        <w:rPr>
          <w:b/>
          <w:sz w:val="26"/>
        </w:rPr>
      </w:pPr>
      <w:r w:rsidRPr="00462319">
        <w:rPr>
          <w:b/>
          <w:sz w:val="26"/>
        </w:rPr>
        <w:lastRenderedPageBreak/>
        <w:t>Thiết</w:t>
      </w:r>
      <w:r w:rsidRPr="00462319">
        <w:rPr>
          <w:b/>
          <w:spacing w:val="-2"/>
          <w:sz w:val="26"/>
        </w:rPr>
        <w:t xml:space="preserve"> </w:t>
      </w:r>
      <w:r w:rsidRPr="00462319">
        <w:rPr>
          <w:b/>
          <w:sz w:val="26"/>
        </w:rPr>
        <w:t>kế</w:t>
      </w:r>
      <w:r w:rsidRPr="00462319">
        <w:rPr>
          <w:b/>
          <w:spacing w:val="-2"/>
          <w:sz w:val="26"/>
        </w:rPr>
        <w:t xml:space="preserve"> </w:t>
      </w:r>
      <w:r w:rsidRPr="00462319">
        <w:rPr>
          <w:b/>
          <w:sz w:val="26"/>
        </w:rPr>
        <w:t>mock-up</w:t>
      </w:r>
      <w:r w:rsidRPr="00462319">
        <w:rPr>
          <w:b/>
          <w:spacing w:val="-1"/>
          <w:sz w:val="26"/>
        </w:rPr>
        <w:t xml:space="preserve"> </w:t>
      </w:r>
      <w:r w:rsidRPr="00462319">
        <w:rPr>
          <w:b/>
          <w:sz w:val="26"/>
        </w:rPr>
        <w:t>cho</w:t>
      </w:r>
      <w:r w:rsidRPr="00462319">
        <w:rPr>
          <w:b/>
          <w:spacing w:val="-1"/>
          <w:sz w:val="26"/>
        </w:rPr>
        <w:t xml:space="preserve"> </w:t>
      </w:r>
      <w:r w:rsidRPr="00462319">
        <w:rPr>
          <w:b/>
          <w:sz w:val="26"/>
        </w:rPr>
        <w:t>từng</w:t>
      </w:r>
      <w:r w:rsidRPr="00462319">
        <w:rPr>
          <w:b/>
          <w:spacing w:val="-1"/>
          <w:sz w:val="26"/>
        </w:rPr>
        <w:t xml:space="preserve"> </w:t>
      </w:r>
      <w:r w:rsidRPr="00462319">
        <w:rPr>
          <w:b/>
          <w:sz w:val="26"/>
        </w:rPr>
        <w:t>giao</w:t>
      </w:r>
      <w:r w:rsidRPr="00462319">
        <w:rPr>
          <w:b/>
          <w:spacing w:val="-3"/>
          <w:sz w:val="26"/>
        </w:rPr>
        <w:t xml:space="preserve"> </w:t>
      </w:r>
      <w:r w:rsidRPr="00462319">
        <w:rPr>
          <w:b/>
          <w:sz w:val="26"/>
        </w:rPr>
        <w:t>diện</w:t>
      </w:r>
      <w:r w:rsidRPr="00462319">
        <w:rPr>
          <w:b/>
          <w:spacing w:val="-1"/>
          <w:sz w:val="26"/>
        </w:rPr>
        <w:t xml:space="preserve"> </w:t>
      </w:r>
      <w:r w:rsidRPr="00462319">
        <w:rPr>
          <w:b/>
          <w:sz w:val="26"/>
        </w:rPr>
        <w:t>củ</w:t>
      </w:r>
      <w:r w:rsidRPr="00462319">
        <w:rPr>
          <w:b/>
          <w:spacing w:val="-2"/>
          <w:sz w:val="26"/>
        </w:rPr>
        <w:t xml:space="preserve"> </w:t>
      </w:r>
      <w:r w:rsidRPr="00462319">
        <w:rPr>
          <w:b/>
          <w:sz w:val="26"/>
        </w:rPr>
        <w:t>bài</w:t>
      </w:r>
      <w:r w:rsidRPr="00462319">
        <w:rPr>
          <w:b/>
          <w:spacing w:val="-1"/>
          <w:sz w:val="26"/>
        </w:rPr>
        <w:t xml:space="preserve"> </w:t>
      </w:r>
      <w:r w:rsidRPr="00462319">
        <w:rPr>
          <w:b/>
          <w:sz w:val="26"/>
        </w:rPr>
        <w:t>toán</w:t>
      </w:r>
      <w:r w:rsidRPr="00462319">
        <w:rPr>
          <w:b/>
          <w:spacing w:val="-1"/>
          <w:sz w:val="26"/>
        </w:rPr>
        <w:t xml:space="preserve"> </w:t>
      </w:r>
      <w:r w:rsidRPr="00462319">
        <w:rPr>
          <w:b/>
          <w:sz w:val="26"/>
        </w:rPr>
        <w:t>:</w:t>
      </w:r>
    </w:p>
    <w:p w14:paraId="602D0EBA" w14:textId="77777777" w:rsidR="007A6809" w:rsidRPr="00462319" w:rsidRDefault="009F0AD0" w:rsidP="00AC2591">
      <w:pPr>
        <w:pStyle w:val="BodyText"/>
        <w:spacing w:before="1"/>
        <w:ind w:left="424"/>
      </w:pPr>
      <w:r w:rsidRPr="00462319">
        <w:rPr>
          <w:u w:val="single"/>
        </w:rPr>
        <w:t>Mock-up</w:t>
      </w:r>
      <w:r w:rsidRPr="00462319">
        <w:rPr>
          <w:spacing w:val="-3"/>
          <w:u w:val="single"/>
        </w:rPr>
        <w:t xml:space="preserve"> </w:t>
      </w:r>
      <w:r w:rsidRPr="00462319">
        <w:rPr>
          <w:u w:val="single"/>
        </w:rPr>
        <w:t>cho</w:t>
      </w:r>
      <w:r w:rsidRPr="00462319">
        <w:rPr>
          <w:spacing w:val="-3"/>
          <w:u w:val="single"/>
        </w:rPr>
        <w:t xml:space="preserve"> </w:t>
      </w:r>
      <w:r w:rsidRPr="00462319">
        <w:rPr>
          <w:u w:val="single"/>
        </w:rPr>
        <w:t>màn</w:t>
      </w:r>
      <w:r w:rsidRPr="00462319">
        <w:rPr>
          <w:spacing w:val="-1"/>
          <w:u w:val="single"/>
        </w:rPr>
        <w:t xml:space="preserve"> </w:t>
      </w:r>
      <w:r w:rsidRPr="00462319">
        <w:rPr>
          <w:u w:val="single"/>
        </w:rPr>
        <w:t>hình</w:t>
      </w:r>
      <w:r w:rsidRPr="00462319">
        <w:rPr>
          <w:spacing w:val="-3"/>
          <w:u w:val="single"/>
        </w:rPr>
        <w:t xml:space="preserve"> </w:t>
      </w:r>
      <w:r w:rsidRPr="00462319">
        <w:rPr>
          <w:u w:val="single"/>
        </w:rPr>
        <w:t>đăng</w:t>
      </w:r>
      <w:r w:rsidRPr="00462319">
        <w:rPr>
          <w:spacing w:val="-2"/>
          <w:u w:val="single"/>
        </w:rPr>
        <w:t xml:space="preserve"> </w:t>
      </w:r>
      <w:r w:rsidRPr="00462319">
        <w:rPr>
          <w:u w:val="single"/>
        </w:rPr>
        <w:t>nhập</w:t>
      </w:r>
      <w:r w:rsidRPr="00462319">
        <w:rPr>
          <w:spacing w:val="-1"/>
          <w:u w:val="single"/>
        </w:rPr>
        <w:t xml:space="preserve"> </w:t>
      </w:r>
      <w:r w:rsidRPr="00462319">
        <w:rPr>
          <w:u w:val="single"/>
        </w:rPr>
        <w:t>của</w:t>
      </w:r>
      <w:r w:rsidRPr="00462319">
        <w:rPr>
          <w:spacing w:val="-2"/>
          <w:u w:val="single"/>
        </w:rPr>
        <w:t xml:space="preserve"> </w:t>
      </w:r>
      <w:r w:rsidRPr="00462319">
        <w:rPr>
          <w:u w:val="single"/>
        </w:rPr>
        <w:t>bài</w:t>
      </w:r>
      <w:r w:rsidRPr="00462319">
        <w:rPr>
          <w:spacing w:val="-1"/>
          <w:u w:val="single"/>
        </w:rPr>
        <w:t xml:space="preserve"> </w:t>
      </w:r>
      <w:r w:rsidRPr="00462319">
        <w:rPr>
          <w:u w:val="single"/>
        </w:rPr>
        <w:t>toán :</w:t>
      </w:r>
    </w:p>
    <w:p w14:paraId="3B9AD3C1" w14:textId="6F7A5126" w:rsidR="007A6809" w:rsidRDefault="00D41080" w:rsidP="00AC2591">
      <w:pPr>
        <w:pStyle w:val="BodyText"/>
        <w:spacing w:before="7"/>
        <w:rPr>
          <w:sz w:val="22"/>
          <w:lang w:val="en-US"/>
        </w:rPr>
      </w:pPr>
      <w:r w:rsidRPr="00D41080">
        <w:rPr>
          <w:noProof/>
        </w:rPr>
        <w:drawing>
          <wp:inline distT="0" distB="0" distL="0" distR="0" wp14:anchorId="5E65490A" wp14:editId="40F56F45">
            <wp:extent cx="6096000" cy="6615618"/>
            <wp:effectExtent l="0" t="0" r="0" b="0"/>
            <wp:docPr id="563879430" name="Picture 56387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9430" name=""/>
                    <pic:cNvPicPr/>
                  </pic:nvPicPr>
                  <pic:blipFill>
                    <a:blip r:embed="rId155"/>
                    <a:stretch>
                      <a:fillRect/>
                    </a:stretch>
                  </pic:blipFill>
                  <pic:spPr>
                    <a:xfrm>
                      <a:off x="0" y="0"/>
                      <a:ext cx="6102986" cy="6623199"/>
                    </a:xfrm>
                    <a:prstGeom prst="rect">
                      <a:avLst/>
                    </a:prstGeom>
                  </pic:spPr>
                </pic:pic>
              </a:graphicData>
            </a:graphic>
          </wp:inline>
        </w:drawing>
      </w:r>
    </w:p>
    <w:p w14:paraId="140509E3" w14:textId="77777777" w:rsidR="008F2859" w:rsidRDefault="008F2859">
      <w:pPr>
        <w:rPr>
          <w:i/>
          <w:sz w:val="26"/>
        </w:rPr>
      </w:pPr>
      <w:r>
        <w:rPr>
          <w:i/>
          <w:sz w:val="26"/>
        </w:rPr>
        <w:br w:type="page"/>
      </w:r>
    </w:p>
    <w:p w14:paraId="434C5FC3" w14:textId="60D98660" w:rsidR="00432088" w:rsidRPr="00462319" w:rsidRDefault="00432088" w:rsidP="00432088">
      <w:pPr>
        <w:spacing w:before="1" w:after="59"/>
        <w:ind w:left="424"/>
        <w:rPr>
          <w:i/>
          <w:sz w:val="26"/>
        </w:rPr>
      </w:pPr>
      <w:r w:rsidRPr="00462319">
        <w:rPr>
          <w:i/>
          <w:sz w:val="26"/>
        </w:rPr>
        <w:lastRenderedPageBreak/>
        <w:t>màn</w:t>
      </w:r>
      <w:r w:rsidRPr="00462319">
        <w:rPr>
          <w:i/>
          <w:spacing w:val="-1"/>
          <w:sz w:val="26"/>
        </w:rPr>
        <w:t xml:space="preserve"> </w:t>
      </w:r>
      <w:r w:rsidRPr="00462319">
        <w:rPr>
          <w:i/>
          <w:sz w:val="26"/>
        </w:rPr>
        <w:t>hình</w:t>
      </w:r>
      <w:r w:rsidRPr="00462319">
        <w:rPr>
          <w:i/>
          <w:spacing w:val="-2"/>
          <w:sz w:val="26"/>
        </w:rPr>
        <w:t xml:space="preserve"> </w:t>
      </w:r>
      <w:r w:rsidRPr="00462319">
        <w:rPr>
          <w:i/>
          <w:sz w:val="26"/>
        </w:rPr>
        <w:t>đăng</w:t>
      </w:r>
      <w:r w:rsidRPr="00462319">
        <w:rPr>
          <w:i/>
          <w:spacing w:val="-1"/>
          <w:sz w:val="26"/>
        </w:rPr>
        <w:t xml:space="preserve"> </w:t>
      </w:r>
      <w:r w:rsidRPr="00462319">
        <w:rPr>
          <w:i/>
          <w:sz w:val="26"/>
        </w:rPr>
        <w:t>nhập</w:t>
      </w:r>
      <w:r w:rsidRPr="00462319">
        <w:rPr>
          <w:i/>
          <w:spacing w:val="-2"/>
          <w:sz w:val="26"/>
        </w:rPr>
        <w:t xml:space="preserve"> </w:t>
      </w:r>
      <w:r w:rsidRPr="00462319">
        <w:rPr>
          <w:i/>
          <w:sz w:val="26"/>
        </w:rPr>
        <w:t>của</w:t>
      </w:r>
      <w:r w:rsidRPr="00462319">
        <w:rPr>
          <w:i/>
          <w:spacing w:val="-3"/>
          <w:sz w:val="26"/>
        </w:rPr>
        <w:t xml:space="preserve"> </w:t>
      </w:r>
      <w:r w:rsidRPr="00462319">
        <w:rPr>
          <w:i/>
          <w:sz w:val="26"/>
        </w:rPr>
        <w:t>ứng dụng :</w:t>
      </w:r>
    </w:p>
    <w:tbl>
      <w:tblPr>
        <w:tblW w:w="11254" w:type="dxa"/>
        <w:tblInd w:w="-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6"/>
        <w:gridCol w:w="1856"/>
        <w:gridCol w:w="1860"/>
        <w:gridCol w:w="1856"/>
        <w:gridCol w:w="1860"/>
        <w:gridCol w:w="1966"/>
      </w:tblGrid>
      <w:tr w:rsidR="00330870" w:rsidRPr="00462319" w14:paraId="5D5AE723" w14:textId="77777777" w:rsidTr="00DC7FCA">
        <w:trPr>
          <w:trHeight w:val="662"/>
        </w:trPr>
        <w:tc>
          <w:tcPr>
            <w:tcW w:w="1856" w:type="dxa"/>
            <w:shd w:val="clear" w:color="auto" w:fill="4AABC5"/>
          </w:tcPr>
          <w:p w14:paraId="15C7098C" w14:textId="398F251A" w:rsidR="00330870" w:rsidRPr="00A53350" w:rsidRDefault="00A53350" w:rsidP="00330870">
            <w:pPr>
              <w:pStyle w:val="TableParagraph"/>
              <w:spacing w:before="166"/>
              <w:ind w:left="573"/>
              <w:rPr>
                <w:b/>
                <w:sz w:val="24"/>
                <w:lang w:val="en-US"/>
              </w:rPr>
            </w:pPr>
            <w:r w:rsidRPr="00A53350">
              <w:rPr>
                <w:b/>
                <w:sz w:val="24"/>
                <w:lang w:val="en-US"/>
              </w:rPr>
              <w:t>STT</w:t>
            </w:r>
          </w:p>
        </w:tc>
        <w:tc>
          <w:tcPr>
            <w:tcW w:w="1856" w:type="dxa"/>
            <w:shd w:val="clear" w:color="auto" w:fill="4AABC5"/>
          </w:tcPr>
          <w:p w14:paraId="6402A5A3" w14:textId="75C4B0FE" w:rsidR="00330870" w:rsidRPr="00A53350" w:rsidRDefault="00330870" w:rsidP="005F47CA">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860" w:type="dxa"/>
            <w:shd w:val="clear" w:color="auto" w:fill="4AABC5"/>
          </w:tcPr>
          <w:p w14:paraId="54994A56" w14:textId="77777777" w:rsidR="00330870" w:rsidRPr="00A53350" w:rsidRDefault="00330870" w:rsidP="005F47CA">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17C5A334" w14:textId="77777777" w:rsidR="00330870" w:rsidRPr="00A53350" w:rsidRDefault="00330870" w:rsidP="005F47CA">
            <w:pPr>
              <w:pStyle w:val="TableParagraph"/>
              <w:spacing w:before="56"/>
              <w:ind w:left="239" w:right="226"/>
              <w:jc w:val="center"/>
              <w:rPr>
                <w:b/>
                <w:sz w:val="24"/>
              </w:rPr>
            </w:pPr>
            <w:r w:rsidRPr="00A53350">
              <w:rPr>
                <w:b/>
                <w:sz w:val="24"/>
              </w:rPr>
              <w:t>liệu</w:t>
            </w:r>
          </w:p>
        </w:tc>
        <w:tc>
          <w:tcPr>
            <w:tcW w:w="1856" w:type="dxa"/>
            <w:shd w:val="clear" w:color="auto" w:fill="4AABC5"/>
          </w:tcPr>
          <w:p w14:paraId="1412D331" w14:textId="77777777" w:rsidR="00330870" w:rsidRPr="00A53350" w:rsidRDefault="00330870" w:rsidP="005F47CA">
            <w:pPr>
              <w:pStyle w:val="TableParagraph"/>
              <w:spacing w:before="166"/>
              <w:ind w:left="91" w:right="80"/>
              <w:jc w:val="center"/>
              <w:rPr>
                <w:b/>
                <w:sz w:val="24"/>
              </w:rPr>
            </w:pPr>
            <w:r w:rsidRPr="00A53350">
              <w:rPr>
                <w:b/>
                <w:sz w:val="24"/>
              </w:rPr>
              <w:t>Loại</w:t>
            </w:r>
          </w:p>
        </w:tc>
        <w:tc>
          <w:tcPr>
            <w:tcW w:w="1860" w:type="dxa"/>
            <w:shd w:val="clear" w:color="auto" w:fill="4AABC5"/>
          </w:tcPr>
          <w:p w14:paraId="313CB55A" w14:textId="77777777" w:rsidR="00330870" w:rsidRPr="00A53350" w:rsidRDefault="00330870" w:rsidP="005F47CA">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966" w:type="dxa"/>
            <w:shd w:val="clear" w:color="auto" w:fill="4AABC5"/>
          </w:tcPr>
          <w:p w14:paraId="0105FA2B" w14:textId="77777777" w:rsidR="00330870" w:rsidRPr="00A53350" w:rsidRDefault="00330870" w:rsidP="005F47CA">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C13AC9" w:rsidRPr="00462319" w14:paraId="733A4585" w14:textId="77777777" w:rsidTr="0013243F">
        <w:trPr>
          <w:trHeight w:val="993"/>
        </w:trPr>
        <w:tc>
          <w:tcPr>
            <w:tcW w:w="1856" w:type="dxa"/>
            <w:shd w:val="clear" w:color="auto" w:fill="DAEEF3" w:themeFill="accent5" w:themeFillTint="33"/>
          </w:tcPr>
          <w:p w14:paraId="574293F2" w14:textId="15395618" w:rsidR="00C13AC9" w:rsidRPr="0013243F" w:rsidRDefault="00C13AC9" w:rsidP="00C13AC9">
            <w:pPr>
              <w:pStyle w:val="TableParagraph"/>
              <w:spacing w:before="166"/>
              <w:ind w:left="573"/>
              <w:rPr>
                <w:sz w:val="24"/>
                <w:lang w:val="en-US"/>
              </w:rPr>
            </w:pPr>
            <w:r w:rsidRPr="0013243F">
              <w:rPr>
                <w:sz w:val="24"/>
                <w:lang w:val="en-US"/>
              </w:rPr>
              <w:t>1</w:t>
            </w:r>
          </w:p>
        </w:tc>
        <w:tc>
          <w:tcPr>
            <w:tcW w:w="1856" w:type="dxa"/>
            <w:shd w:val="clear" w:color="auto" w:fill="DAEEF3" w:themeFill="accent5" w:themeFillTint="33"/>
          </w:tcPr>
          <w:p w14:paraId="66A59AD1" w14:textId="77777777" w:rsidR="00C13AC9" w:rsidRPr="0013243F" w:rsidRDefault="00C13AC9" w:rsidP="00C13AC9">
            <w:pPr>
              <w:pStyle w:val="TableParagraph"/>
              <w:rPr>
                <w:sz w:val="24"/>
              </w:rPr>
            </w:pPr>
            <w:r w:rsidRPr="0013243F">
              <w:rPr>
                <w:sz w:val="24"/>
              </w:rPr>
              <w:t>Trường</w:t>
            </w:r>
            <w:r w:rsidRPr="0013243F">
              <w:rPr>
                <w:spacing w:val="-3"/>
                <w:sz w:val="24"/>
              </w:rPr>
              <w:t xml:space="preserve"> </w:t>
            </w:r>
            <w:r w:rsidRPr="0013243F">
              <w:rPr>
                <w:sz w:val="24"/>
              </w:rPr>
              <w:t>tên</w:t>
            </w:r>
          </w:p>
          <w:p w14:paraId="0362074E" w14:textId="7A3127A7" w:rsidR="00C13AC9" w:rsidRPr="0013243F" w:rsidRDefault="00C13AC9" w:rsidP="0013243F">
            <w:pPr>
              <w:pStyle w:val="TableParagraph"/>
              <w:ind w:left="91" w:right="182"/>
              <w:rPr>
                <w:sz w:val="24"/>
              </w:rPr>
            </w:pPr>
            <w:r w:rsidRPr="0013243F">
              <w:rPr>
                <w:sz w:val="24"/>
              </w:rPr>
              <w:t>đăng</w:t>
            </w:r>
            <w:r w:rsidRPr="0013243F">
              <w:rPr>
                <w:spacing w:val="-1"/>
                <w:sz w:val="24"/>
              </w:rPr>
              <w:t xml:space="preserve"> </w:t>
            </w:r>
            <w:r w:rsidRPr="0013243F">
              <w:rPr>
                <w:sz w:val="24"/>
              </w:rPr>
              <w:t>nhập</w:t>
            </w:r>
          </w:p>
        </w:tc>
        <w:tc>
          <w:tcPr>
            <w:tcW w:w="1860" w:type="dxa"/>
            <w:shd w:val="clear" w:color="auto" w:fill="DAEEF3" w:themeFill="accent5" w:themeFillTint="33"/>
          </w:tcPr>
          <w:p w14:paraId="4217B257" w14:textId="6D6D0B7A" w:rsidR="00C13AC9" w:rsidRPr="00462319" w:rsidRDefault="00C13AC9" w:rsidP="00C13AC9">
            <w:pPr>
              <w:pStyle w:val="TableParagraph"/>
              <w:ind w:left="0"/>
              <w:rPr>
                <w:sz w:val="24"/>
              </w:rPr>
            </w:pPr>
            <w:r w:rsidRPr="00462319">
              <w:rPr>
                <w:spacing w:val="-2"/>
                <w:sz w:val="24"/>
              </w:rPr>
              <w:t xml:space="preserve"> </w:t>
            </w:r>
            <w:r>
              <w:rPr>
                <w:spacing w:val="-2"/>
                <w:sz w:val="24"/>
                <w:lang w:val="en-US"/>
              </w:rPr>
              <w:t xml:space="preserve"> </w:t>
            </w:r>
            <w:r w:rsidRPr="00462319">
              <w:rPr>
                <w:sz w:val="24"/>
              </w:rPr>
              <w:t>nhập</w:t>
            </w:r>
            <w:r w:rsidRPr="00462319">
              <w:rPr>
                <w:spacing w:val="-2"/>
                <w:sz w:val="24"/>
              </w:rPr>
              <w:t xml:space="preserve"> </w:t>
            </w:r>
            <w:r w:rsidRPr="00462319">
              <w:rPr>
                <w:sz w:val="24"/>
              </w:rPr>
              <w:t>tên</w:t>
            </w:r>
          </w:p>
          <w:p w14:paraId="52D3A81D" w14:textId="222184C1" w:rsidR="00C13AC9" w:rsidRPr="00462319" w:rsidRDefault="00C13AC9" w:rsidP="00C13AC9">
            <w:pPr>
              <w:pStyle w:val="TableParagraph"/>
              <w:spacing w:before="2" w:line="330" w:lineRule="atLeast"/>
              <w:ind w:right="204"/>
              <w:rPr>
                <w:sz w:val="24"/>
              </w:rPr>
            </w:pPr>
            <w:r w:rsidRPr="00462319">
              <w:rPr>
                <w:sz w:val="24"/>
              </w:rPr>
              <w:t>đăng</w:t>
            </w:r>
            <w:r w:rsidRPr="00462319">
              <w:rPr>
                <w:spacing w:val="-1"/>
                <w:sz w:val="24"/>
              </w:rPr>
              <w:t xml:space="preserve"> </w:t>
            </w:r>
            <w:r w:rsidRPr="00462319">
              <w:rPr>
                <w:sz w:val="24"/>
              </w:rPr>
              <w:t>nhập</w:t>
            </w:r>
          </w:p>
        </w:tc>
        <w:tc>
          <w:tcPr>
            <w:tcW w:w="1856" w:type="dxa"/>
            <w:shd w:val="clear" w:color="auto" w:fill="DAEEF3" w:themeFill="accent5" w:themeFillTint="33"/>
          </w:tcPr>
          <w:p w14:paraId="1CE530C9" w14:textId="6271B4EF" w:rsidR="00C13AC9" w:rsidRPr="00402639" w:rsidRDefault="00C13AC9" w:rsidP="00C13AC9">
            <w:pPr>
              <w:pStyle w:val="TableParagraph"/>
              <w:rPr>
                <w:sz w:val="24"/>
                <w:lang w:val="en-US"/>
              </w:rPr>
            </w:pPr>
            <w:r w:rsidRPr="00462319">
              <w:rPr>
                <w:sz w:val="24"/>
              </w:rPr>
              <w:t>Text</w:t>
            </w:r>
            <w:r w:rsidRPr="00462319">
              <w:rPr>
                <w:spacing w:val="-1"/>
                <w:sz w:val="24"/>
              </w:rPr>
              <w:t xml:space="preserve"> </w:t>
            </w:r>
            <w:proofErr w:type="spellStart"/>
            <w:r w:rsidR="00402639">
              <w:rPr>
                <w:sz w:val="24"/>
                <w:lang w:val="en-US"/>
              </w:rPr>
              <w:t>Feild</w:t>
            </w:r>
            <w:proofErr w:type="spellEnd"/>
          </w:p>
        </w:tc>
        <w:tc>
          <w:tcPr>
            <w:tcW w:w="1860" w:type="dxa"/>
            <w:shd w:val="clear" w:color="auto" w:fill="DAEEF3" w:themeFill="accent5" w:themeFillTint="33"/>
          </w:tcPr>
          <w:p w14:paraId="1F8D571A" w14:textId="209FC59E" w:rsidR="00C13AC9" w:rsidRPr="00784B51" w:rsidRDefault="00784B51" w:rsidP="00C13AC9">
            <w:pPr>
              <w:pStyle w:val="TableParagraph"/>
              <w:ind w:left="0"/>
              <w:rPr>
                <w:sz w:val="24"/>
                <w:lang w:val="en-US"/>
              </w:rPr>
            </w:pPr>
            <w:r>
              <w:rPr>
                <w:sz w:val="24"/>
                <w:lang w:val="en-US"/>
              </w:rPr>
              <w:t xml:space="preserve"> </w:t>
            </w:r>
            <w:proofErr w:type="spellStart"/>
            <w:r>
              <w:rPr>
                <w:sz w:val="24"/>
                <w:lang w:val="en-US"/>
              </w:rPr>
              <w:t>Bắt</w:t>
            </w:r>
            <w:proofErr w:type="spellEnd"/>
            <w:r>
              <w:rPr>
                <w:sz w:val="24"/>
                <w:lang w:val="en-US"/>
              </w:rPr>
              <w:t xml:space="preserve"> </w:t>
            </w:r>
            <w:proofErr w:type="spellStart"/>
            <w:r>
              <w:rPr>
                <w:sz w:val="24"/>
                <w:lang w:val="en-US"/>
              </w:rPr>
              <w:t>buộc</w:t>
            </w:r>
            <w:proofErr w:type="spellEnd"/>
          </w:p>
        </w:tc>
        <w:tc>
          <w:tcPr>
            <w:tcW w:w="1966" w:type="dxa"/>
            <w:shd w:val="clear" w:color="auto" w:fill="DAEEF3" w:themeFill="accent5" w:themeFillTint="33"/>
          </w:tcPr>
          <w:p w14:paraId="0C53503F" w14:textId="77777777" w:rsidR="00C13AC9" w:rsidRPr="00462319" w:rsidRDefault="00C13AC9" w:rsidP="00C13AC9">
            <w:pPr>
              <w:pStyle w:val="TableParagraph"/>
              <w:ind w:left="0"/>
              <w:rPr>
                <w:sz w:val="24"/>
              </w:rPr>
            </w:pPr>
          </w:p>
        </w:tc>
      </w:tr>
      <w:tr w:rsidR="00C13AC9" w:rsidRPr="00462319" w14:paraId="3F577AC5" w14:textId="77777777" w:rsidTr="0013243F">
        <w:trPr>
          <w:trHeight w:val="662"/>
        </w:trPr>
        <w:tc>
          <w:tcPr>
            <w:tcW w:w="1856" w:type="dxa"/>
            <w:shd w:val="clear" w:color="auto" w:fill="DAEEF3" w:themeFill="accent5" w:themeFillTint="33"/>
          </w:tcPr>
          <w:p w14:paraId="7CEB9EAF" w14:textId="53A893A2" w:rsidR="00C13AC9" w:rsidRPr="0013243F" w:rsidRDefault="00C13AC9" w:rsidP="00C13AC9">
            <w:pPr>
              <w:pStyle w:val="TableParagraph"/>
              <w:spacing w:before="166"/>
              <w:ind w:left="573"/>
              <w:rPr>
                <w:sz w:val="24"/>
                <w:lang w:val="en-US"/>
              </w:rPr>
            </w:pPr>
            <w:r w:rsidRPr="0013243F">
              <w:rPr>
                <w:sz w:val="24"/>
                <w:lang w:val="en-US"/>
              </w:rPr>
              <w:t>2</w:t>
            </w:r>
          </w:p>
        </w:tc>
        <w:tc>
          <w:tcPr>
            <w:tcW w:w="1856" w:type="dxa"/>
            <w:shd w:val="clear" w:color="auto" w:fill="DAEEF3" w:themeFill="accent5" w:themeFillTint="33"/>
          </w:tcPr>
          <w:p w14:paraId="4E900BEE" w14:textId="1934135A" w:rsidR="00C13AC9" w:rsidRPr="0013243F" w:rsidRDefault="00CB0D2B" w:rsidP="00C13AC9">
            <w:pPr>
              <w:pStyle w:val="TableParagraph"/>
              <w:spacing w:before="54"/>
              <w:rPr>
                <w:sz w:val="24"/>
                <w:lang w:val="en-US"/>
              </w:rPr>
            </w:pPr>
            <w:r w:rsidRPr="0013243F">
              <w:rPr>
                <w:sz w:val="24"/>
                <w:lang w:val="en-US"/>
              </w:rPr>
              <w:t xml:space="preserve">Trường </w:t>
            </w:r>
            <w:proofErr w:type="spellStart"/>
            <w:r w:rsidRPr="0013243F">
              <w:rPr>
                <w:sz w:val="24"/>
                <w:lang w:val="en-US"/>
              </w:rPr>
              <w:t>mật</w:t>
            </w:r>
            <w:proofErr w:type="spellEnd"/>
            <w:r w:rsidRPr="0013243F">
              <w:rPr>
                <w:sz w:val="24"/>
                <w:lang w:val="en-US"/>
              </w:rPr>
              <w:t xml:space="preserve"> </w:t>
            </w:r>
            <w:proofErr w:type="spellStart"/>
            <w:r w:rsidRPr="0013243F">
              <w:rPr>
                <w:sz w:val="24"/>
                <w:lang w:val="en-US"/>
              </w:rPr>
              <w:t>khẩu</w:t>
            </w:r>
            <w:proofErr w:type="spellEnd"/>
          </w:p>
        </w:tc>
        <w:tc>
          <w:tcPr>
            <w:tcW w:w="1860" w:type="dxa"/>
            <w:shd w:val="clear" w:color="auto" w:fill="DAEEF3" w:themeFill="accent5" w:themeFillTint="33"/>
          </w:tcPr>
          <w:p w14:paraId="55B80DBE" w14:textId="77777777" w:rsidR="00CB0D2B" w:rsidRPr="0013243F" w:rsidRDefault="00CB0D2B" w:rsidP="00CB0D2B">
            <w:pPr>
              <w:pStyle w:val="TableParagraph"/>
              <w:rPr>
                <w:sz w:val="24"/>
                <w:lang w:val="en-US"/>
              </w:rPr>
            </w:pPr>
            <w:proofErr w:type="spellStart"/>
            <w:r w:rsidRPr="0013243F">
              <w:rPr>
                <w:sz w:val="24"/>
                <w:lang w:val="en-US"/>
              </w:rPr>
              <w:t>nhập</w:t>
            </w:r>
            <w:proofErr w:type="spellEnd"/>
            <w:r w:rsidRPr="0013243F">
              <w:rPr>
                <w:sz w:val="24"/>
                <w:lang w:val="en-US"/>
              </w:rPr>
              <w:t xml:space="preserve"> </w:t>
            </w:r>
            <w:proofErr w:type="spellStart"/>
            <w:r w:rsidRPr="0013243F">
              <w:rPr>
                <w:sz w:val="24"/>
                <w:lang w:val="en-US"/>
              </w:rPr>
              <w:t>mật</w:t>
            </w:r>
            <w:proofErr w:type="spellEnd"/>
          </w:p>
          <w:p w14:paraId="6C318B03" w14:textId="10F4280A" w:rsidR="00C13AC9" w:rsidRPr="0013243F" w:rsidRDefault="00CB0D2B" w:rsidP="00CB0D2B">
            <w:pPr>
              <w:pStyle w:val="TableParagraph"/>
              <w:spacing w:before="54"/>
              <w:rPr>
                <w:sz w:val="24"/>
                <w:lang w:val="en-US"/>
              </w:rPr>
            </w:pPr>
            <w:proofErr w:type="spellStart"/>
            <w:r w:rsidRPr="0013243F">
              <w:rPr>
                <w:sz w:val="24"/>
                <w:lang w:val="en-US"/>
              </w:rPr>
              <w:t>khẩu</w:t>
            </w:r>
            <w:proofErr w:type="spellEnd"/>
          </w:p>
        </w:tc>
        <w:tc>
          <w:tcPr>
            <w:tcW w:w="1856" w:type="dxa"/>
            <w:shd w:val="clear" w:color="auto" w:fill="DAEEF3" w:themeFill="accent5" w:themeFillTint="33"/>
          </w:tcPr>
          <w:p w14:paraId="43AEE4E1" w14:textId="0016E39E" w:rsidR="00C13AC9" w:rsidRPr="0013243F" w:rsidRDefault="00784B51" w:rsidP="00C13AC9">
            <w:pPr>
              <w:pStyle w:val="TableParagraph"/>
              <w:rPr>
                <w:sz w:val="24"/>
                <w:lang w:val="en-US"/>
              </w:rPr>
            </w:pPr>
            <w:r w:rsidRPr="0013243F">
              <w:rPr>
                <w:sz w:val="24"/>
                <w:lang w:val="en-US"/>
              </w:rPr>
              <w:t xml:space="preserve">Text </w:t>
            </w:r>
            <w:r w:rsidR="00402639">
              <w:rPr>
                <w:sz w:val="24"/>
                <w:lang w:val="en-US"/>
              </w:rPr>
              <w:t>Field</w:t>
            </w:r>
          </w:p>
        </w:tc>
        <w:tc>
          <w:tcPr>
            <w:tcW w:w="1860" w:type="dxa"/>
            <w:shd w:val="clear" w:color="auto" w:fill="DAEEF3" w:themeFill="accent5" w:themeFillTint="33"/>
          </w:tcPr>
          <w:p w14:paraId="278F7012" w14:textId="66FCF4FB" w:rsidR="00C13AC9" w:rsidRPr="0013243F" w:rsidRDefault="008F2859" w:rsidP="00C13AC9">
            <w:pPr>
              <w:pStyle w:val="TableParagraph"/>
              <w:ind w:left="0"/>
              <w:rPr>
                <w:sz w:val="24"/>
                <w:lang w:val="en-US"/>
              </w:rPr>
            </w:pPr>
            <w:proofErr w:type="spellStart"/>
            <w:r w:rsidRPr="0013243F">
              <w:rPr>
                <w:sz w:val="24"/>
                <w:lang w:val="en-US"/>
              </w:rPr>
              <w:t>Bắt</w:t>
            </w:r>
            <w:proofErr w:type="spellEnd"/>
            <w:r w:rsidRPr="0013243F">
              <w:rPr>
                <w:sz w:val="24"/>
                <w:lang w:val="en-US"/>
              </w:rPr>
              <w:t xml:space="preserve"> </w:t>
            </w:r>
            <w:proofErr w:type="spellStart"/>
            <w:r w:rsidRPr="0013243F">
              <w:rPr>
                <w:sz w:val="24"/>
                <w:lang w:val="en-US"/>
              </w:rPr>
              <w:t>buộc</w:t>
            </w:r>
            <w:proofErr w:type="spellEnd"/>
          </w:p>
        </w:tc>
        <w:tc>
          <w:tcPr>
            <w:tcW w:w="1966" w:type="dxa"/>
            <w:shd w:val="clear" w:color="auto" w:fill="DAEEF3" w:themeFill="accent5" w:themeFillTint="33"/>
          </w:tcPr>
          <w:p w14:paraId="44CB1E55" w14:textId="77777777" w:rsidR="00C13AC9" w:rsidRPr="0013243F" w:rsidRDefault="00C13AC9" w:rsidP="00C13AC9">
            <w:pPr>
              <w:pStyle w:val="TableParagraph"/>
              <w:ind w:left="0"/>
              <w:rPr>
                <w:sz w:val="24"/>
                <w:lang w:val="en-US"/>
              </w:rPr>
            </w:pPr>
          </w:p>
        </w:tc>
      </w:tr>
      <w:tr w:rsidR="00C13AC9" w:rsidRPr="00462319" w14:paraId="7E4519D4" w14:textId="77777777" w:rsidTr="0013243F">
        <w:trPr>
          <w:trHeight w:val="661"/>
        </w:trPr>
        <w:tc>
          <w:tcPr>
            <w:tcW w:w="1856" w:type="dxa"/>
            <w:shd w:val="clear" w:color="auto" w:fill="DAEEF3" w:themeFill="accent5" w:themeFillTint="33"/>
          </w:tcPr>
          <w:p w14:paraId="752A2C77" w14:textId="0534A18B" w:rsidR="00C13AC9" w:rsidRPr="0013243F" w:rsidRDefault="00C13AC9" w:rsidP="00C13AC9">
            <w:pPr>
              <w:pStyle w:val="TableParagraph"/>
              <w:spacing w:before="166"/>
              <w:ind w:left="573"/>
              <w:rPr>
                <w:sz w:val="24"/>
                <w:lang w:val="en-US"/>
              </w:rPr>
            </w:pPr>
            <w:r w:rsidRPr="0013243F">
              <w:rPr>
                <w:sz w:val="24"/>
                <w:lang w:val="en-US"/>
              </w:rPr>
              <w:t>3</w:t>
            </w:r>
          </w:p>
        </w:tc>
        <w:tc>
          <w:tcPr>
            <w:tcW w:w="1856" w:type="dxa"/>
            <w:shd w:val="clear" w:color="auto" w:fill="DAEEF3" w:themeFill="accent5" w:themeFillTint="33"/>
          </w:tcPr>
          <w:p w14:paraId="1ABA9030" w14:textId="0311ED94" w:rsidR="00C13AC9" w:rsidRPr="0013243F" w:rsidRDefault="00B63CF4" w:rsidP="00C13AC9">
            <w:pPr>
              <w:pStyle w:val="TableParagraph"/>
              <w:spacing w:before="54"/>
              <w:rPr>
                <w:sz w:val="24"/>
                <w:lang w:val="en-US"/>
              </w:rPr>
            </w:pPr>
            <w:proofErr w:type="spellStart"/>
            <w:r w:rsidRPr="0013243F">
              <w:rPr>
                <w:sz w:val="24"/>
                <w:lang w:val="en-US"/>
              </w:rPr>
              <w:t>Nút</w:t>
            </w:r>
            <w:proofErr w:type="spellEnd"/>
            <w:r w:rsidRPr="0013243F">
              <w:rPr>
                <w:sz w:val="24"/>
                <w:lang w:val="en-US"/>
              </w:rPr>
              <w:t xml:space="preserve"> </w:t>
            </w:r>
            <w:proofErr w:type="spellStart"/>
            <w:r w:rsidRPr="0013243F">
              <w:rPr>
                <w:sz w:val="24"/>
                <w:lang w:val="en-US"/>
              </w:rPr>
              <w:t>đăng</w:t>
            </w:r>
            <w:proofErr w:type="spellEnd"/>
            <w:r w:rsidRPr="0013243F">
              <w:rPr>
                <w:sz w:val="24"/>
                <w:lang w:val="en-US"/>
              </w:rPr>
              <w:t xml:space="preserve"> </w:t>
            </w:r>
            <w:proofErr w:type="spellStart"/>
            <w:r w:rsidRPr="0013243F">
              <w:rPr>
                <w:sz w:val="24"/>
                <w:lang w:val="en-US"/>
              </w:rPr>
              <w:t>nhập</w:t>
            </w:r>
            <w:proofErr w:type="spellEnd"/>
          </w:p>
        </w:tc>
        <w:tc>
          <w:tcPr>
            <w:tcW w:w="1860" w:type="dxa"/>
            <w:shd w:val="clear" w:color="auto" w:fill="DAEEF3" w:themeFill="accent5" w:themeFillTint="33"/>
          </w:tcPr>
          <w:p w14:paraId="023A45ED" w14:textId="1B5386E2" w:rsidR="00CB0D2B" w:rsidRPr="00513097" w:rsidRDefault="00513097" w:rsidP="00CB0D2B">
            <w:pPr>
              <w:pStyle w:val="TableParagraph"/>
              <w:rPr>
                <w:sz w:val="24"/>
                <w:lang w:val="en-US"/>
              </w:rPr>
            </w:pPr>
            <w:proofErr w:type="spellStart"/>
            <w:r>
              <w:rPr>
                <w:sz w:val="24"/>
                <w:lang w:val="en-US"/>
              </w:rPr>
              <w:t>Đăng</w:t>
            </w:r>
            <w:proofErr w:type="spellEnd"/>
            <w:r>
              <w:rPr>
                <w:sz w:val="24"/>
                <w:lang w:val="en-US"/>
              </w:rPr>
              <w:t xml:space="preserve"> </w:t>
            </w:r>
            <w:proofErr w:type="spellStart"/>
            <w:r>
              <w:rPr>
                <w:sz w:val="24"/>
                <w:lang w:val="en-US"/>
              </w:rPr>
              <w:t>nhập</w:t>
            </w:r>
            <w:proofErr w:type="spellEnd"/>
          </w:p>
          <w:p w14:paraId="10994953" w14:textId="0F9739D4" w:rsidR="00C13AC9" w:rsidRPr="00462319" w:rsidRDefault="00C13AC9" w:rsidP="00C13AC9">
            <w:pPr>
              <w:pStyle w:val="TableParagraph"/>
              <w:spacing w:before="54"/>
              <w:rPr>
                <w:sz w:val="24"/>
              </w:rPr>
            </w:pPr>
          </w:p>
        </w:tc>
        <w:tc>
          <w:tcPr>
            <w:tcW w:w="1856" w:type="dxa"/>
            <w:shd w:val="clear" w:color="auto" w:fill="DAEEF3" w:themeFill="accent5" w:themeFillTint="33"/>
          </w:tcPr>
          <w:p w14:paraId="639EBFC8" w14:textId="5EF16798" w:rsidR="00C13AC9" w:rsidRPr="00B63CF4" w:rsidRDefault="00B63CF4" w:rsidP="00C13AC9">
            <w:pPr>
              <w:pStyle w:val="TableParagraph"/>
              <w:rPr>
                <w:sz w:val="24"/>
                <w:lang w:val="en-US"/>
              </w:rPr>
            </w:pPr>
            <w:r>
              <w:rPr>
                <w:sz w:val="24"/>
                <w:lang w:val="en-US"/>
              </w:rPr>
              <w:t>Button</w:t>
            </w:r>
          </w:p>
        </w:tc>
        <w:tc>
          <w:tcPr>
            <w:tcW w:w="1860" w:type="dxa"/>
            <w:shd w:val="clear" w:color="auto" w:fill="DAEEF3" w:themeFill="accent5" w:themeFillTint="33"/>
          </w:tcPr>
          <w:p w14:paraId="5C304933" w14:textId="346AB7D5" w:rsidR="00C13AC9" w:rsidRPr="0013243F" w:rsidRDefault="55336BE3" w:rsidP="00C13AC9">
            <w:pPr>
              <w:pStyle w:val="TableParagraph"/>
              <w:ind w:left="0"/>
              <w:rPr>
                <w:sz w:val="24"/>
                <w:szCs w:val="24"/>
              </w:rPr>
            </w:pPr>
            <w:r w:rsidRPr="55336BE3">
              <w:rPr>
                <w:sz w:val="24"/>
                <w:szCs w:val="24"/>
              </w:rPr>
              <w:t>Bắt buộc</w:t>
            </w:r>
          </w:p>
        </w:tc>
        <w:tc>
          <w:tcPr>
            <w:tcW w:w="1966" w:type="dxa"/>
            <w:shd w:val="clear" w:color="auto" w:fill="DAEEF3" w:themeFill="accent5" w:themeFillTint="33"/>
          </w:tcPr>
          <w:p w14:paraId="437518CC" w14:textId="77777777" w:rsidR="00C13AC9" w:rsidRPr="00462319" w:rsidRDefault="00C13AC9" w:rsidP="00C13AC9">
            <w:pPr>
              <w:pStyle w:val="TableParagraph"/>
              <w:ind w:left="0"/>
              <w:rPr>
                <w:sz w:val="24"/>
              </w:rPr>
            </w:pPr>
          </w:p>
        </w:tc>
      </w:tr>
      <w:tr w:rsidR="008F2859" w:rsidRPr="00462319" w14:paraId="2A3F7E35" w14:textId="77777777" w:rsidTr="0013243F">
        <w:trPr>
          <w:trHeight w:val="661"/>
        </w:trPr>
        <w:tc>
          <w:tcPr>
            <w:tcW w:w="1856" w:type="dxa"/>
            <w:shd w:val="clear" w:color="auto" w:fill="DAEEF3" w:themeFill="accent5" w:themeFillTint="33"/>
          </w:tcPr>
          <w:p w14:paraId="628F48B0" w14:textId="20590A5B" w:rsidR="008F2859" w:rsidRPr="0013243F" w:rsidRDefault="008F2859" w:rsidP="00C13AC9">
            <w:pPr>
              <w:pStyle w:val="TableParagraph"/>
              <w:spacing w:before="166"/>
              <w:ind w:left="573"/>
              <w:rPr>
                <w:sz w:val="24"/>
                <w:lang w:val="en-US"/>
              </w:rPr>
            </w:pPr>
            <w:r w:rsidRPr="0013243F">
              <w:rPr>
                <w:sz w:val="24"/>
                <w:lang w:val="en-US"/>
              </w:rPr>
              <w:t>4</w:t>
            </w:r>
          </w:p>
        </w:tc>
        <w:tc>
          <w:tcPr>
            <w:tcW w:w="1856" w:type="dxa"/>
            <w:shd w:val="clear" w:color="auto" w:fill="DAEEF3" w:themeFill="accent5" w:themeFillTint="33"/>
          </w:tcPr>
          <w:p w14:paraId="2DE4629A" w14:textId="3D45C497" w:rsidR="008F2859" w:rsidRPr="0013243F" w:rsidRDefault="00513097" w:rsidP="00C13AC9">
            <w:pPr>
              <w:pStyle w:val="TableParagraph"/>
              <w:spacing w:before="54"/>
              <w:rPr>
                <w:sz w:val="24"/>
                <w:lang w:val="en-US"/>
              </w:rPr>
            </w:pPr>
            <w:proofErr w:type="spellStart"/>
            <w:r w:rsidRPr="0013243F">
              <w:rPr>
                <w:sz w:val="24"/>
                <w:lang w:val="en-US"/>
              </w:rPr>
              <w:t>Nút</w:t>
            </w:r>
            <w:proofErr w:type="spellEnd"/>
            <w:r w:rsidRPr="0013243F">
              <w:rPr>
                <w:sz w:val="24"/>
                <w:lang w:val="en-US"/>
              </w:rPr>
              <w:t xml:space="preserve"> </w:t>
            </w:r>
            <w:proofErr w:type="spellStart"/>
            <w:r w:rsidRPr="0013243F">
              <w:rPr>
                <w:sz w:val="24"/>
                <w:lang w:val="en-US"/>
              </w:rPr>
              <w:t>thoát</w:t>
            </w:r>
            <w:proofErr w:type="spellEnd"/>
          </w:p>
        </w:tc>
        <w:tc>
          <w:tcPr>
            <w:tcW w:w="1860" w:type="dxa"/>
            <w:shd w:val="clear" w:color="auto" w:fill="DAEEF3" w:themeFill="accent5" w:themeFillTint="33"/>
          </w:tcPr>
          <w:p w14:paraId="2DA77F8B" w14:textId="77CD50DC" w:rsidR="008F2859" w:rsidRPr="00513097" w:rsidRDefault="00513097" w:rsidP="00CB0D2B">
            <w:pPr>
              <w:pStyle w:val="TableParagraph"/>
              <w:rPr>
                <w:sz w:val="24"/>
                <w:lang w:val="en-US"/>
              </w:rPr>
            </w:pPr>
            <w:proofErr w:type="spellStart"/>
            <w:r>
              <w:rPr>
                <w:sz w:val="24"/>
                <w:lang w:val="en-US"/>
              </w:rPr>
              <w:t>Thoát</w:t>
            </w:r>
            <w:proofErr w:type="spellEnd"/>
          </w:p>
        </w:tc>
        <w:tc>
          <w:tcPr>
            <w:tcW w:w="1856" w:type="dxa"/>
            <w:shd w:val="clear" w:color="auto" w:fill="DAEEF3" w:themeFill="accent5" w:themeFillTint="33"/>
          </w:tcPr>
          <w:p w14:paraId="0DD4C9EC" w14:textId="45164EA1" w:rsidR="008F2859" w:rsidRDefault="00513097" w:rsidP="00C13AC9">
            <w:pPr>
              <w:pStyle w:val="TableParagraph"/>
              <w:rPr>
                <w:sz w:val="24"/>
                <w:lang w:val="en-US"/>
              </w:rPr>
            </w:pPr>
            <w:r>
              <w:rPr>
                <w:sz w:val="24"/>
                <w:lang w:val="en-US"/>
              </w:rPr>
              <w:t>Button</w:t>
            </w:r>
          </w:p>
        </w:tc>
        <w:tc>
          <w:tcPr>
            <w:tcW w:w="1860" w:type="dxa"/>
            <w:shd w:val="clear" w:color="auto" w:fill="DAEEF3" w:themeFill="accent5" w:themeFillTint="33"/>
          </w:tcPr>
          <w:p w14:paraId="37530EB8" w14:textId="77777777" w:rsidR="008F2859" w:rsidRPr="00462319" w:rsidRDefault="008F2859" w:rsidP="00C13AC9">
            <w:pPr>
              <w:pStyle w:val="TableParagraph"/>
              <w:ind w:left="0"/>
              <w:rPr>
                <w:sz w:val="24"/>
              </w:rPr>
            </w:pPr>
          </w:p>
        </w:tc>
        <w:tc>
          <w:tcPr>
            <w:tcW w:w="1966" w:type="dxa"/>
            <w:shd w:val="clear" w:color="auto" w:fill="DAEEF3" w:themeFill="accent5" w:themeFillTint="33"/>
          </w:tcPr>
          <w:p w14:paraId="0868743A" w14:textId="77777777" w:rsidR="008F2859" w:rsidRPr="00462319" w:rsidRDefault="008F2859" w:rsidP="00C13AC9">
            <w:pPr>
              <w:pStyle w:val="TableParagraph"/>
              <w:ind w:left="0"/>
              <w:rPr>
                <w:sz w:val="24"/>
              </w:rPr>
            </w:pPr>
          </w:p>
        </w:tc>
      </w:tr>
      <w:tr w:rsidR="00513097" w:rsidRPr="00462319" w14:paraId="2E70085C" w14:textId="77777777" w:rsidTr="0013243F">
        <w:trPr>
          <w:trHeight w:val="661"/>
        </w:trPr>
        <w:tc>
          <w:tcPr>
            <w:tcW w:w="1856" w:type="dxa"/>
            <w:shd w:val="clear" w:color="auto" w:fill="DAEEF3" w:themeFill="accent5" w:themeFillTint="33"/>
          </w:tcPr>
          <w:p w14:paraId="4AA39958" w14:textId="1AFD6D84" w:rsidR="00513097" w:rsidRPr="0013243F" w:rsidRDefault="00513097" w:rsidP="00C13AC9">
            <w:pPr>
              <w:pStyle w:val="TableParagraph"/>
              <w:spacing w:before="166"/>
              <w:ind w:left="573"/>
              <w:rPr>
                <w:sz w:val="24"/>
                <w:lang w:val="en-US"/>
              </w:rPr>
            </w:pPr>
            <w:r w:rsidRPr="0013243F">
              <w:rPr>
                <w:sz w:val="24"/>
                <w:lang w:val="en-US"/>
              </w:rPr>
              <w:t>5</w:t>
            </w:r>
          </w:p>
        </w:tc>
        <w:tc>
          <w:tcPr>
            <w:tcW w:w="1856" w:type="dxa"/>
            <w:shd w:val="clear" w:color="auto" w:fill="DAEEF3" w:themeFill="accent5" w:themeFillTint="33"/>
          </w:tcPr>
          <w:p w14:paraId="013E9DD7" w14:textId="10C907BF" w:rsidR="00513097" w:rsidRPr="0013243F" w:rsidRDefault="00513097" w:rsidP="00C13AC9">
            <w:pPr>
              <w:pStyle w:val="TableParagraph"/>
              <w:spacing w:before="54"/>
              <w:rPr>
                <w:sz w:val="24"/>
                <w:lang w:val="en-US"/>
              </w:rPr>
            </w:pPr>
            <w:proofErr w:type="spellStart"/>
            <w:r w:rsidRPr="0013243F">
              <w:rPr>
                <w:sz w:val="24"/>
                <w:lang w:val="en-US"/>
              </w:rPr>
              <w:t>Nút</w:t>
            </w:r>
            <w:proofErr w:type="spellEnd"/>
            <w:r w:rsidRPr="0013243F">
              <w:rPr>
                <w:sz w:val="24"/>
                <w:lang w:val="en-US"/>
              </w:rPr>
              <w:t xml:space="preserve"> </w:t>
            </w:r>
            <w:proofErr w:type="spellStart"/>
            <w:r w:rsidRPr="0013243F">
              <w:rPr>
                <w:sz w:val="24"/>
                <w:lang w:val="en-US"/>
              </w:rPr>
              <w:t>cấu</w:t>
            </w:r>
            <w:proofErr w:type="spellEnd"/>
            <w:r w:rsidRPr="0013243F">
              <w:rPr>
                <w:sz w:val="24"/>
                <w:lang w:val="en-US"/>
              </w:rPr>
              <w:t xml:space="preserve"> </w:t>
            </w:r>
            <w:proofErr w:type="spellStart"/>
            <w:r w:rsidRPr="0013243F">
              <w:rPr>
                <w:sz w:val="24"/>
                <w:lang w:val="en-US"/>
              </w:rPr>
              <w:t>hình</w:t>
            </w:r>
            <w:proofErr w:type="spellEnd"/>
            <w:r w:rsidRPr="0013243F">
              <w:rPr>
                <w:sz w:val="24"/>
                <w:lang w:val="en-US"/>
              </w:rPr>
              <w:t xml:space="preserve"> </w:t>
            </w:r>
            <w:proofErr w:type="spellStart"/>
            <w:r w:rsidRPr="0013243F">
              <w:rPr>
                <w:sz w:val="24"/>
                <w:lang w:val="en-US"/>
              </w:rPr>
              <w:t>kết</w:t>
            </w:r>
            <w:proofErr w:type="spellEnd"/>
            <w:r w:rsidRPr="0013243F">
              <w:rPr>
                <w:sz w:val="24"/>
                <w:lang w:val="en-US"/>
              </w:rPr>
              <w:t xml:space="preserve"> </w:t>
            </w:r>
            <w:proofErr w:type="spellStart"/>
            <w:r w:rsidRPr="0013243F">
              <w:rPr>
                <w:sz w:val="24"/>
                <w:lang w:val="en-US"/>
              </w:rPr>
              <w:t>nối</w:t>
            </w:r>
            <w:proofErr w:type="spellEnd"/>
          </w:p>
        </w:tc>
        <w:tc>
          <w:tcPr>
            <w:tcW w:w="1860" w:type="dxa"/>
            <w:shd w:val="clear" w:color="auto" w:fill="DAEEF3" w:themeFill="accent5" w:themeFillTint="33"/>
          </w:tcPr>
          <w:p w14:paraId="5A39F58E" w14:textId="5D482A66" w:rsidR="00513097" w:rsidRPr="002D16C1" w:rsidRDefault="002D16C1" w:rsidP="002D16C1">
            <w:pPr>
              <w:pStyle w:val="TableParagraph"/>
              <w:ind w:left="0"/>
              <w:rPr>
                <w:sz w:val="24"/>
                <w:lang w:val="en-US"/>
              </w:rPr>
            </w:pPr>
            <w:r>
              <w:rPr>
                <w:sz w:val="24"/>
                <w:lang w:val="en-US"/>
              </w:rPr>
              <w:t xml:space="preserve"> </w:t>
            </w:r>
            <w:proofErr w:type="spellStart"/>
            <w:r>
              <w:rPr>
                <w:sz w:val="24"/>
                <w:lang w:val="en-US"/>
              </w:rPr>
              <w:t>Mở</w:t>
            </w:r>
            <w:proofErr w:type="spellEnd"/>
            <w:r>
              <w:rPr>
                <w:sz w:val="24"/>
                <w:lang w:val="en-US"/>
              </w:rPr>
              <w:t xml:space="preserve"> </w:t>
            </w:r>
            <w:proofErr w:type="spellStart"/>
            <w:r>
              <w:rPr>
                <w:sz w:val="24"/>
                <w:lang w:val="en-US"/>
              </w:rPr>
              <w:t>màn</w:t>
            </w:r>
            <w:proofErr w:type="spellEnd"/>
            <w:r>
              <w:rPr>
                <w:sz w:val="24"/>
                <w:lang w:val="en-US"/>
              </w:rPr>
              <w:t xml:space="preserve"> </w:t>
            </w:r>
            <w:proofErr w:type="spellStart"/>
            <w:r>
              <w:rPr>
                <w:sz w:val="24"/>
                <w:lang w:val="en-US"/>
              </w:rPr>
              <w:t>hình</w:t>
            </w:r>
            <w:proofErr w:type="spellEnd"/>
            <w:r>
              <w:rPr>
                <w:sz w:val="24"/>
                <w:lang w:val="en-US"/>
              </w:rPr>
              <w:t xml:space="preserve"> </w:t>
            </w:r>
            <w:proofErr w:type="spellStart"/>
            <w:r>
              <w:rPr>
                <w:sz w:val="24"/>
                <w:lang w:val="en-US"/>
              </w:rPr>
              <w:t>cấu</w:t>
            </w:r>
            <w:proofErr w:type="spellEnd"/>
            <w:r>
              <w:rPr>
                <w:sz w:val="24"/>
                <w:lang w:val="en-US"/>
              </w:rPr>
              <w:t xml:space="preserve"> </w:t>
            </w:r>
            <w:proofErr w:type="spellStart"/>
            <w:r>
              <w:rPr>
                <w:sz w:val="24"/>
                <w:lang w:val="en-US"/>
              </w:rPr>
              <w:t>hình</w:t>
            </w:r>
            <w:proofErr w:type="spellEnd"/>
          </w:p>
        </w:tc>
        <w:tc>
          <w:tcPr>
            <w:tcW w:w="1856" w:type="dxa"/>
            <w:shd w:val="clear" w:color="auto" w:fill="DAEEF3" w:themeFill="accent5" w:themeFillTint="33"/>
          </w:tcPr>
          <w:p w14:paraId="7C8E281E" w14:textId="732617C0" w:rsidR="00513097" w:rsidRDefault="00513097" w:rsidP="00C13AC9">
            <w:pPr>
              <w:pStyle w:val="TableParagraph"/>
              <w:rPr>
                <w:sz w:val="24"/>
                <w:lang w:val="en-US"/>
              </w:rPr>
            </w:pPr>
            <w:r>
              <w:rPr>
                <w:sz w:val="24"/>
                <w:lang w:val="en-US"/>
              </w:rPr>
              <w:t>Button</w:t>
            </w:r>
          </w:p>
        </w:tc>
        <w:tc>
          <w:tcPr>
            <w:tcW w:w="1860" w:type="dxa"/>
            <w:shd w:val="clear" w:color="auto" w:fill="DAEEF3" w:themeFill="accent5" w:themeFillTint="33"/>
          </w:tcPr>
          <w:p w14:paraId="74A602E7" w14:textId="4718C4FA" w:rsidR="00513097" w:rsidRPr="00513097" w:rsidRDefault="00513097" w:rsidP="00C13AC9">
            <w:pPr>
              <w:pStyle w:val="TableParagraph"/>
              <w:ind w:left="0"/>
              <w:rPr>
                <w:sz w:val="24"/>
                <w:lang w:val="en-US"/>
              </w:rPr>
            </w:pPr>
            <w:r>
              <w:rPr>
                <w:sz w:val="24"/>
                <w:lang w:val="en-US"/>
              </w:rPr>
              <w:t xml:space="preserve"> </w:t>
            </w:r>
            <w:proofErr w:type="spellStart"/>
            <w:r>
              <w:rPr>
                <w:sz w:val="24"/>
                <w:lang w:val="en-US"/>
              </w:rPr>
              <w:t>Bắt</w:t>
            </w:r>
            <w:proofErr w:type="spellEnd"/>
            <w:r>
              <w:rPr>
                <w:sz w:val="24"/>
                <w:lang w:val="en-US"/>
              </w:rPr>
              <w:t xml:space="preserve"> </w:t>
            </w:r>
            <w:proofErr w:type="spellStart"/>
            <w:r>
              <w:rPr>
                <w:sz w:val="24"/>
                <w:lang w:val="en-US"/>
              </w:rPr>
              <w:t>buộc</w:t>
            </w:r>
            <w:proofErr w:type="spellEnd"/>
          </w:p>
        </w:tc>
        <w:tc>
          <w:tcPr>
            <w:tcW w:w="1966" w:type="dxa"/>
            <w:shd w:val="clear" w:color="auto" w:fill="DAEEF3" w:themeFill="accent5" w:themeFillTint="33"/>
          </w:tcPr>
          <w:p w14:paraId="1FCA4970" w14:textId="77777777" w:rsidR="00513097" w:rsidRPr="00462319" w:rsidRDefault="00513097" w:rsidP="00C13AC9">
            <w:pPr>
              <w:pStyle w:val="TableParagraph"/>
              <w:ind w:left="0"/>
              <w:rPr>
                <w:sz w:val="24"/>
              </w:rPr>
            </w:pPr>
          </w:p>
        </w:tc>
      </w:tr>
    </w:tbl>
    <w:p w14:paraId="4E94F373" w14:textId="77777777" w:rsidR="00432088" w:rsidRPr="00432088" w:rsidRDefault="00432088" w:rsidP="00AC2591">
      <w:pPr>
        <w:pStyle w:val="BodyText"/>
        <w:spacing w:before="7"/>
        <w:rPr>
          <w:sz w:val="22"/>
          <w:lang w:val="en-US"/>
        </w:rPr>
      </w:pPr>
    </w:p>
    <w:p w14:paraId="3DBA7951" w14:textId="2C666DF3" w:rsidR="007A6809" w:rsidRPr="00462319" w:rsidRDefault="007A6809" w:rsidP="00AC2591">
      <w:pPr>
        <w:pStyle w:val="BodyText"/>
        <w:rPr>
          <w:sz w:val="28"/>
        </w:rPr>
      </w:pPr>
    </w:p>
    <w:p w14:paraId="35CCE8FA" w14:textId="7094D8D8" w:rsidR="007A6809" w:rsidRPr="00462319" w:rsidRDefault="007A6809" w:rsidP="00AC2591">
      <w:pPr>
        <w:pStyle w:val="BodyText"/>
        <w:rPr>
          <w:sz w:val="28"/>
        </w:rPr>
      </w:pPr>
    </w:p>
    <w:p w14:paraId="3EC151E7" w14:textId="77777777" w:rsidR="000769B9" w:rsidRDefault="000769B9">
      <w:pPr>
        <w:rPr>
          <w:sz w:val="26"/>
          <w:szCs w:val="26"/>
          <w:u w:val="single"/>
        </w:rPr>
      </w:pPr>
      <w:r>
        <w:rPr>
          <w:u w:val="single"/>
        </w:rPr>
        <w:br w:type="page"/>
      </w:r>
    </w:p>
    <w:p w14:paraId="11127C6A" w14:textId="2915A756" w:rsidR="007A6809" w:rsidRPr="00462319" w:rsidRDefault="009F0AD0" w:rsidP="00AC2591">
      <w:pPr>
        <w:pStyle w:val="BodyText"/>
        <w:spacing w:before="214"/>
        <w:ind w:left="424"/>
      </w:pPr>
      <w:r w:rsidRPr="00462319">
        <w:rPr>
          <w:u w:val="single"/>
        </w:rPr>
        <w:lastRenderedPageBreak/>
        <w:t>Mock-up</w:t>
      </w:r>
      <w:r w:rsidRPr="00462319">
        <w:rPr>
          <w:spacing w:val="-3"/>
          <w:u w:val="single"/>
        </w:rPr>
        <w:t xml:space="preserve"> </w:t>
      </w:r>
      <w:r w:rsidRPr="00462319">
        <w:rPr>
          <w:u w:val="single"/>
        </w:rPr>
        <w:t>cho</w:t>
      </w:r>
      <w:r w:rsidRPr="00462319">
        <w:rPr>
          <w:spacing w:val="-3"/>
          <w:u w:val="single"/>
        </w:rPr>
        <w:t xml:space="preserve"> </w:t>
      </w:r>
      <w:r w:rsidRPr="00462319">
        <w:rPr>
          <w:u w:val="single"/>
        </w:rPr>
        <w:t>màn</w:t>
      </w:r>
      <w:r w:rsidRPr="00462319">
        <w:rPr>
          <w:spacing w:val="-1"/>
          <w:u w:val="single"/>
        </w:rPr>
        <w:t xml:space="preserve"> </w:t>
      </w:r>
      <w:r w:rsidRPr="00462319">
        <w:rPr>
          <w:u w:val="single"/>
        </w:rPr>
        <w:t>hình</w:t>
      </w:r>
      <w:r w:rsidRPr="00462319">
        <w:rPr>
          <w:spacing w:val="-3"/>
          <w:u w:val="single"/>
        </w:rPr>
        <w:t xml:space="preserve"> </w:t>
      </w:r>
      <w:r w:rsidRPr="00462319">
        <w:rPr>
          <w:u w:val="single"/>
        </w:rPr>
        <w:t>chính</w:t>
      </w:r>
      <w:r w:rsidRPr="00462319">
        <w:rPr>
          <w:spacing w:val="-1"/>
          <w:u w:val="single"/>
        </w:rPr>
        <w:t xml:space="preserve"> </w:t>
      </w:r>
      <w:r w:rsidRPr="00462319">
        <w:rPr>
          <w:u w:val="single"/>
        </w:rPr>
        <w:t>của</w:t>
      </w:r>
      <w:r w:rsidRPr="00462319">
        <w:rPr>
          <w:spacing w:val="-2"/>
          <w:u w:val="single"/>
        </w:rPr>
        <w:t xml:space="preserve"> </w:t>
      </w:r>
      <w:r w:rsidRPr="00462319">
        <w:rPr>
          <w:u w:val="single"/>
        </w:rPr>
        <w:t>bài toán</w:t>
      </w:r>
      <w:r w:rsidRPr="00462319">
        <w:rPr>
          <w:spacing w:val="-1"/>
          <w:u w:val="single"/>
        </w:rPr>
        <w:t xml:space="preserve"> </w:t>
      </w:r>
      <w:r w:rsidRPr="00462319">
        <w:rPr>
          <w:u w:val="single"/>
        </w:rPr>
        <w:t>:</w:t>
      </w:r>
    </w:p>
    <w:p w14:paraId="45883DC9" w14:textId="7F1BC67E" w:rsidR="007A6809" w:rsidRDefault="00823AAF" w:rsidP="00AC2591">
      <w:pPr>
        <w:pStyle w:val="BodyText"/>
        <w:ind w:left="422"/>
        <w:rPr>
          <w:sz w:val="20"/>
          <w:lang w:val="en-US"/>
        </w:rPr>
      </w:pPr>
      <w:r w:rsidRPr="00823AAF">
        <w:rPr>
          <w:noProof/>
        </w:rPr>
        <w:drawing>
          <wp:inline distT="0" distB="0" distL="0" distR="0" wp14:anchorId="00E29053" wp14:editId="19CAD46A">
            <wp:extent cx="5926191" cy="2666500"/>
            <wp:effectExtent l="0" t="0" r="0" b="0"/>
            <wp:docPr id="972877289" name="Picture 97287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77289" name=""/>
                    <pic:cNvPicPr/>
                  </pic:nvPicPr>
                  <pic:blipFill>
                    <a:blip r:embed="rId156"/>
                    <a:stretch>
                      <a:fillRect/>
                    </a:stretch>
                  </pic:blipFill>
                  <pic:spPr>
                    <a:xfrm>
                      <a:off x="0" y="0"/>
                      <a:ext cx="5932586" cy="2669378"/>
                    </a:xfrm>
                    <a:prstGeom prst="rect">
                      <a:avLst/>
                    </a:prstGeom>
                  </pic:spPr>
                </pic:pic>
              </a:graphicData>
            </a:graphic>
          </wp:inline>
        </w:drawing>
      </w:r>
    </w:p>
    <w:p w14:paraId="21C06E05" w14:textId="77777777" w:rsidR="00486F01" w:rsidRDefault="00486F01" w:rsidP="00AC2591">
      <w:pPr>
        <w:pStyle w:val="BodyText"/>
        <w:ind w:left="422"/>
        <w:rPr>
          <w:sz w:val="20"/>
          <w:lang w:val="en-US"/>
        </w:rPr>
      </w:pPr>
    </w:p>
    <w:p w14:paraId="145FE111" w14:textId="77777777" w:rsidR="00486F01" w:rsidRDefault="00486F01" w:rsidP="00AC2591">
      <w:pPr>
        <w:pStyle w:val="BodyText"/>
        <w:ind w:left="422"/>
        <w:rPr>
          <w:sz w:val="20"/>
          <w:lang w:val="en-US"/>
        </w:rPr>
      </w:pPr>
    </w:p>
    <w:p w14:paraId="5D5FCC14" w14:textId="77777777" w:rsidR="00BC6821" w:rsidRDefault="00BC6821" w:rsidP="00AC2591">
      <w:pPr>
        <w:pStyle w:val="BodyText"/>
        <w:ind w:left="422"/>
        <w:rPr>
          <w:sz w:val="20"/>
          <w:lang w:val="en-US"/>
        </w:rPr>
      </w:pPr>
    </w:p>
    <w:p w14:paraId="0ACA1CBB" w14:textId="77777777" w:rsidR="00BC6821" w:rsidRDefault="00BC6821" w:rsidP="00AC2591">
      <w:pPr>
        <w:pStyle w:val="BodyText"/>
        <w:ind w:left="422"/>
        <w:rPr>
          <w:sz w:val="20"/>
          <w:lang w:val="en-US"/>
        </w:rPr>
      </w:pPr>
    </w:p>
    <w:p w14:paraId="1386CAE3" w14:textId="77777777" w:rsidR="004C3FF0" w:rsidRPr="004C3FF0" w:rsidRDefault="004C3FF0" w:rsidP="00AC2591">
      <w:pPr>
        <w:pStyle w:val="BodyText"/>
        <w:ind w:left="422"/>
        <w:rPr>
          <w:i/>
          <w:iCs/>
          <w:lang w:val="en-US"/>
        </w:rPr>
      </w:pPr>
    </w:p>
    <w:tbl>
      <w:tblPr>
        <w:tblW w:w="11254" w:type="dxa"/>
        <w:tblInd w:w="-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6"/>
        <w:gridCol w:w="1856"/>
        <w:gridCol w:w="1860"/>
        <w:gridCol w:w="1856"/>
        <w:gridCol w:w="1860"/>
        <w:gridCol w:w="1966"/>
      </w:tblGrid>
      <w:tr w:rsidR="00BC6821" w:rsidRPr="00A53350" w14:paraId="1FD4A55F" w14:textId="77777777" w:rsidTr="00F465FF">
        <w:trPr>
          <w:trHeight w:val="662"/>
        </w:trPr>
        <w:tc>
          <w:tcPr>
            <w:tcW w:w="1856" w:type="dxa"/>
            <w:shd w:val="clear" w:color="auto" w:fill="4AABC5"/>
          </w:tcPr>
          <w:p w14:paraId="6D3A4BAF" w14:textId="77777777" w:rsidR="00BC6821" w:rsidRPr="00A53350" w:rsidRDefault="00BC6821" w:rsidP="00F465FF">
            <w:pPr>
              <w:pStyle w:val="TableParagraph"/>
              <w:spacing w:before="166"/>
              <w:ind w:left="573"/>
              <w:rPr>
                <w:b/>
                <w:sz w:val="24"/>
                <w:lang w:val="en-US"/>
              </w:rPr>
            </w:pPr>
            <w:r w:rsidRPr="00A53350">
              <w:rPr>
                <w:b/>
                <w:sz w:val="24"/>
                <w:lang w:val="en-US"/>
              </w:rPr>
              <w:t>STT</w:t>
            </w:r>
          </w:p>
        </w:tc>
        <w:tc>
          <w:tcPr>
            <w:tcW w:w="1856" w:type="dxa"/>
            <w:shd w:val="clear" w:color="auto" w:fill="4AABC5"/>
          </w:tcPr>
          <w:p w14:paraId="70767C5F" w14:textId="77777777" w:rsidR="00BC6821" w:rsidRPr="00A53350" w:rsidRDefault="00BC6821" w:rsidP="00F465FF">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860" w:type="dxa"/>
            <w:shd w:val="clear" w:color="auto" w:fill="4AABC5"/>
          </w:tcPr>
          <w:p w14:paraId="0C8E35D6" w14:textId="77777777" w:rsidR="00BC6821" w:rsidRPr="00A53350" w:rsidRDefault="00BC6821" w:rsidP="00F465FF">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46B406D1" w14:textId="77777777" w:rsidR="00BC6821" w:rsidRPr="00A53350" w:rsidRDefault="00BC6821" w:rsidP="00F465FF">
            <w:pPr>
              <w:pStyle w:val="TableParagraph"/>
              <w:spacing w:before="56"/>
              <w:ind w:left="239" w:right="226"/>
              <w:jc w:val="center"/>
              <w:rPr>
                <w:b/>
                <w:sz w:val="24"/>
              </w:rPr>
            </w:pPr>
            <w:r w:rsidRPr="00A53350">
              <w:rPr>
                <w:b/>
                <w:sz w:val="24"/>
              </w:rPr>
              <w:t>liệu</w:t>
            </w:r>
          </w:p>
        </w:tc>
        <w:tc>
          <w:tcPr>
            <w:tcW w:w="1856" w:type="dxa"/>
            <w:shd w:val="clear" w:color="auto" w:fill="4AABC5"/>
          </w:tcPr>
          <w:p w14:paraId="037662FC" w14:textId="77777777" w:rsidR="00BC6821" w:rsidRPr="00A53350" w:rsidRDefault="00BC6821" w:rsidP="00F465FF">
            <w:pPr>
              <w:pStyle w:val="TableParagraph"/>
              <w:spacing w:before="166"/>
              <w:ind w:left="91" w:right="80"/>
              <w:jc w:val="center"/>
              <w:rPr>
                <w:b/>
                <w:sz w:val="24"/>
              </w:rPr>
            </w:pPr>
            <w:r w:rsidRPr="00A53350">
              <w:rPr>
                <w:b/>
                <w:sz w:val="24"/>
              </w:rPr>
              <w:t>Loại</w:t>
            </w:r>
          </w:p>
        </w:tc>
        <w:tc>
          <w:tcPr>
            <w:tcW w:w="1860" w:type="dxa"/>
            <w:shd w:val="clear" w:color="auto" w:fill="4AABC5"/>
          </w:tcPr>
          <w:p w14:paraId="6FC015F7" w14:textId="77777777" w:rsidR="00BC6821" w:rsidRPr="00A53350" w:rsidRDefault="00BC6821" w:rsidP="00F465FF">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966" w:type="dxa"/>
            <w:shd w:val="clear" w:color="auto" w:fill="4AABC5"/>
          </w:tcPr>
          <w:p w14:paraId="37179C51" w14:textId="77777777" w:rsidR="00BC6821" w:rsidRPr="00A53350" w:rsidRDefault="00BC6821" w:rsidP="00F465FF">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BC6821" w:rsidRPr="00462319" w14:paraId="18547291" w14:textId="77777777" w:rsidTr="00F465FF">
        <w:trPr>
          <w:trHeight w:val="993"/>
        </w:trPr>
        <w:tc>
          <w:tcPr>
            <w:tcW w:w="1856" w:type="dxa"/>
            <w:shd w:val="clear" w:color="auto" w:fill="D9EDF2"/>
          </w:tcPr>
          <w:p w14:paraId="3BD8EE1A" w14:textId="77777777" w:rsidR="00BC6821" w:rsidRPr="00CF7D55" w:rsidRDefault="00BC6821" w:rsidP="0013243F">
            <w:pPr>
              <w:pStyle w:val="TableParagraph"/>
              <w:spacing w:before="166"/>
              <w:ind w:left="573"/>
              <w:rPr>
                <w:bCs/>
                <w:sz w:val="24"/>
                <w:lang w:val="en-US"/>
              </w:rPr>
            </w:pPr>
            <w:r w:rsidRPr="00CF7D55">
              <w:rPr>
                <w:bCs/>
                <w:sz w:val="24"/>
                <w:lang w:val="en-US"/>
              </w:rPr>
              <w:t>1</w:t>
            </w:r>
          </w:p>
        </w:tc>
        <w:tc>
          <w:tcPr>
            <w:tcW w:w="1856" w:type="dxa"/>
            <w:shd w:val="clear" w:color="auto" w:fill="D9EDF2"/>
          </w:tcPr>
          <w:p w14:paraId="211D5F63" w14:textId="5489DD73" w:rsidR="00BC6821" w:rsidRPr="00CF7D55" w:rsidRDefault="00E81BF8" w:rsidP="0013243F">
            <w:pPr>
              <w:pStyle w:val="TableParagraph"/>
              <w:ind w:left="91" w:right="182"/>
              <w:rPr>
                <w:bCs/>
                <w:sz w:val="24"/>
                <w:lang w:val="en-US"/>
              </w:rPr>
            </w:pPr>
            <w:proofErr w:type="spellStart"/>
            <w:r w:rsidRPr="00CF7D55">
              <w:rPr>
                <w:bCs/>
                <w:sz w:val="24"/>
                <w:lang w:val="en-US"/>
              </w:rPr>
              <w:t>Nút</w:t>
            </w:r>
            <w:proofErr w:type="spellEnd"/>
            <w:r w:rsidRPr="00CF7D55">
              <w:rPr>
                <w:bCs/>
                <w:sz w:val="24"/>
                <w:lang w:val="en-US"/>
              </w:rPr>
              <w:t xml:space="preserve"> menu </w:t>
            </w:r>
            <w:proofErr w:type="spellStart"/>
            <w:r w:rsidRPr="00CF7D55">
              <w:rPr>
                <w:bCs/>
                <w:sz w:val="24"/>
                <w:lang w:val="en-US"/>
              </w:rPr>
              <w:t>Đổi</w:t>
            </w:r>
            <w:proofErr w:type="spellEnd"/>
            <w:r w:rsidRPr="00CF7D55">
              <w:rPr>
                <w:bCs/>
                <w:sz w:val="24"/>
                <w:lang w:val="en-US"/>
              </w:rPr>
              <w:t xml:space="preserve"> </w:t>
            </w:r>
            <w:proofErr w:type="spellStart"/>
            <w:r w:rsidRPr="00CF7D55">
              <w:rPr>
                <w:bCs/>
                <w:sz w:val="24"/>
                <w:lang w:val="en-US"/>
              </w:rPr>
              <w:t>Mật</w:t>
            </w:r>
            <w:proofErr w:type="spellEnd"/>
            <w:r w:rsidRPr="00CF7D55">
              <w:rPr>
                <w:bCs/>
                <w:sz w:val="24"/>
                <w:lang w:val="en-US"/>
              </w:rPr>
              <w:t xml:space="preserve"> </w:t>
            </w:r>
            <w:proofErr w:type="spellStart"/>
            <w:r w:rsidRPr="00CF7D55">
              <w:rPr>
                <w:bCs/>
                <w:sz w:val="24"/>
                <w:lang w:val="en-US"/>
              </w:rPr>
              <w:t>Khẩu</w:t>
            </w:r>
            <w:proofErr w:type="spellEnd"/>
          </w:p>
        </w:tc>
        <w:tc>
          <w:tcPr>
            <w:tcW w:w="1860" w:type="dxa"/>
            <w:shd w:val="clear" w:color="auto" w:fill="D9EDF2"/>
          </w:tcPr>
          <w:p w14:paraId="7EE11C06" w14:textId="2B4ECF88" w:rsidR="00BE3180" w:rsidRPr="00CF7D55" w:rsidRDefault="003E0C85" w:rsidP="0013243F">
            <w:pPr>
              <w:pStyle w:val="TableParagraph"/>
              <w:ind w:left="0"/>
              <w:rPr>
                <w:bCs/>
                <w:sz w:val="24"/>
                <w:lang w:val="en-US"/>
              </w:rPr>
            </w:pPr>
            <w:r w:rsidRPr="00CF7D55">
              <w:rPr>
                <w:bCs/>
                <w:sz w:val="24"/>
                <w:lang w:val="en-US"/>
              </w:rPr>
              <w:t xml:space="preserve">Click </w:t>
            </w:r>
            <w:proofErr w:type="spellStart"/>
            <w:r w:rsidRPr="00CF7D55">
              <w:rPr>
                <w:bCs/>
                <w:sz w:val="24"/>
                <w:lang w:val="en-US"/>
              </w:rPr>
              <w:t>vào</w:t>
            </w:r>
            <w:proofErr w:type="spellEnd"/>
            <w:r w:rsidRPr="00CF7D55">
              <w:rPr>
                <w:bCs/>
                <w:sz w:val="24"/>
                <w:lang w:val="en-US"/>
              </w:rPr>
              <w:t xml:space="preserve"> </w:t>
            </w:r>
            <w:proofErr w:type="spellStart"/>
            <w:r w:rsidR="009E02EF" w:rsidRPr="00CF7D55">
              <w:rPr>
                <w:bCs/>
                <w:sz w:val="24"/>
                <w:lang w:val="en-US"/>
              </w:rPr>
              <w:t>sẽ</w:t>
            </w:r>
            <w:proofErr w:type="spellEnd"/>
            <w:r w:rsidR="009E02EF" w:rsidRPr="00CF7D55">
              <w:rPr>
                <w:bCs/>
                <w:sz w:val="24"/>
                <w:lang w:val="en-US"/>
              </w:rPr>
              <w:t xml:space="preserve"> </w:t>
            </w:r>
            <w:proofErr w:type="spellStart"/>
            <w:r w:rsidR="009E02EF" w:rsidRPr="00CF7D55">
              <w:rPr>
                <w:bCs/>
                <w:sz w:val="24"/>
                <w:lang w:val="en-US"/>
              </w:rPr>
              <w:t>hiện</w:t>
            </w:r>
            <w:proofErr w:type="spellEnd"/>
            <w:r w:rsidR="009E02EF" w:rsidRPr="00CF7D55">
              <w:rPr>
                <w:bCs/>
                <w:sz w:val="24"/>
                <w:lang w:val="en-US"/>
              </w:rPr>
              <w:t xml:space="preserve"> </w:t>
            </w:r>
            <w:proofErr w:type="spellStart"/>
            <w:r w:rsidR="00CF7D55" w:rsidRPr="00CF7D55">
              <w:rPr>
                <w:bCs/>
                <w:sz w:val="24"/>
                <w:lang w:val="en-US"/>
              </w:rPr>
              <w:t>giao</w:t>
            </w:r>
            <w:proofErr w:type="spellEnd"/>
            <w:r w:rsidR="00CF7D55" w:rsidRPr="00CF7D55">
              <w:rPr>
                <w:bCs/>
                <w:sz w:val="24"/>
                <w:lang w:val="en-US"/>
              </w:rPr>
              <w:t xml:space="preserve"> </w:t>
            </w:r>
            <w:proofErr w:type="spellStart"/>
            <w:r w:rsidR="00CF7D55" w:rsidRPr="00CF7D55">
              <w:rPr>
                <w:bCs/>
                <w:sz w:val="24"/>
                <w:lang w:val="en-US"/>
              </w:rPr>
              <w:t>diện</w:t>
            </w:r>
            <w:proofErr w:type="spellEnd"/>
            <w:r w:rsidR="00CF7D55" w:rsidRPr="00CF7D55">
              <w:rPr>
                <w:bCs/>
                <w:sz w:val="24"/>
                <w:lang w:val="en-US"/>
              </w:rPr>
              <w:t xml:space="preserve"> </w:t>
            </w:r>
            <w:proofErr w:type="spellStart"/>
            <w:r w:rsidR="00CF7D55" w:rsidRPr="00CF7D55">
              <w:rPr>
                <w:bCs/>
                <w:sz w:val="24"/>
                <w:lang w:val="en-US"/>
              </w:rPr>
              <w:t>đổi</w:t>
            </w:r>
            <w:proofErr w:type="spellEnd"/>
            <w:r w:rsidR="00CF7D55" w:rsidRPr="00CF7D55">
              <w:rPr>
                <w:bCs/>
                <w:sz w:val="24"/>
                <w:lang w:val="en-US"/>
              </w:rPr>
              <w:t xml:space="preserve"> </w:t>
            </w:r>
            <w:proofErr w:type="spellStart"/>
            <w:r w:rsidR="00CF7D55" w:rsidRPr="00CF7D55">
              <w:rPr>
                <w:bCs/>
                <w:sz w:val="24"/>
                <w:lang w:val="en-US"/>
              </w:rPr>
              <w:t>mật</w:t>
            </w:r>
            <w:proofErr w:type="spellEnd"/>
            <w:r w:rsidR="00CF7D55" w:rsidRPr="00CF7D55">
              <w:rPr>
                <w:bCs/>
                <w:sz w:val="24"/>
                <w:lang w:val="en-US"/>
              </w:rPr>
              <w:t xml:space="preserve"> </w:t>
            </w:r>
            <w:proofErr w:type="spellStart"/>
            <w:r w:rsidR="00CF7D55" w:rsidRPr="00CF7D55">
              <w:rPr>
                <w:bCs/>
                <w:sz w:val="24"/>
                <w:lang w:val="en-US"/>
              </w:rPr>
              <w:t>khẩu</w:t>
            </w:r>
            <w:proofErr w:type="spellEnd"/>
          </w:p>
          <w:p w14:paraId="1CFD01D3" w14:textId="205174E1" w:rsidR="00BC6821" w:rsidRPr="00CF7D55" w:rsidRDefault="00BC6821" w:rsidP="0013243F">
            <w:pPr>
              <w:pStyle w:val="TableParagraph"/>
              <w:spacing w:before="2" w:line="330" w:lineRule="atLeast"/>
              <w:ind w:right="204"/>
              <w:rPr>
                <w:bCs/>
                <w:sz w:val="24"/>
              </w:rPr>
            </w:pPr>
          </w:p>
        </w:tc>
        <w:tc>
          <w:tcPr>
            <w:tcW w:w="1856" w:type="dxa"/>
            <w:shd w:val="clear" w:color="auto" w:fill="D9EDF2"/>
          </w:tcPr>
          <w:p w14:paraId="313BC801" w14:textId="074D8ED9" w:rsidR="00BC6821" w:rsidRPr="00511B1E" w:rsidRDefault="00511B1E" w:rsidP="0013243F">
            <w:pPr>
              <w:pStyle w:val="TableParagraph"/>
              <w:rPr>
                <w:bCs/>
                <w:sz w:val="24"/>
                <w:lang w:val="en-US"/>
              </w:rPr>
            </w:pPr>
            <w:r>
              <w:rPr>
                <w:bCs/>
                <w:sz w:val="24"/>
                <w:lang w:val="en-US"/>
              </w:rPr>
              <w:t>Menu</w:t>
            </w:r>
          </w:p>
        </w:tc>
        <w:tc>
          <w:tcPr>
            <w:tcW w:w="1860" w:type="dxa"/>
            <w:shd w:val="clear" w:color="auto" w:fill="D9EDF2"/>
          </w:tcPr>
          <w:p w14:paraId="5D74ABB9" w14:textId="097C5140" w:rsidR="00BC6821" w:rsidRPr="00CF7D55" w:rsidRDefault="00BC6821" w:rsidP="0013243F">
            <w:pPr>
              <w:pStyle w:val="TableParagraph"/>
              <w:ind w:left="0"/>
              <w:rPr>
                <w:bCs/>
                <w:sz w:val="24"/>
                <w:lang w:val="en-US"/>
              </w:rPr>
            </w:pPr>
          </w:p>
        </w:tc>
        <w:tc>
          <w:tcPr>
            <w:tcW w:w="1966" w:type="dxa"/>
            <w:shd w:val="clear" w:color="auto" w:fill="D9EDF2"/>
          </w:tcPr>
          <w:p w14:paraId="5FECBE7C" w14:textId="77777777" w:rsidR="00BC6821" w:rsidRPr="00CF7D55" w:rsidRDefault="00BC6821" w:rsidP="0013243F">
            <w:pPr>
              <w:pStyle w:val="TableParagraph"/>
              <w:ind w:left="0"/>
              <w:rPr>
                <w:bCs/>
                <w:sz w:val="24"/>
              </w:rPr>
            </w:pPr>
          </w:p>
        </w:tc>
      </w:tr>
      <w:tr w:rsidR="00BC6821" w:rsidRPr="00513097" w14:paraId="3CF8BD74" w14:textId="77777777" w:rsidTr="0013243F">
        <w:trPr>
          <w:trHeight w:val="662"/>
        </w:trPr>
        <w:tc>
          <w:tcPr>
            <w:tcW w:w="1856" w:type="dxa"/>
            <w:shd w:val="clear" w:color="auto" w:fill="DAEEF3" w:themeFill="accent5" w:themeFillTint="33"/>
          </w:tcPr>
          <w:p w14:paraId="7ABBDE24" w14:textId="77777777" w:rsidR="00BC6821" w:rsidRPr="00CF7D55" w:rsidRDefault="00BC6821" w:rsidP="0013243F">
            <w:pPr>
              <w:pStyle w:val="TableParagraph"/>
              <w:spacing w:before="166"/>
              <w:ind w:left="573"/>
              <w:rPr>
                <w:bCs/>
                <w:sz w:val="24"/>
                <w:lang w:val="en-US"/>
              </w:rPr>
            </w:pPr>
            <w:r w:rsidRPr="00CF7D55">
              <w:rPr>
                <w:bCs/>
                <w:sz w:val="24"/>
                <w:lang w:val="en-US"/>
              </w:rPr>
              <w:t>2</w:t>
            </w:r>
          </w:p>
        </w:tc>
        <w:tc>
          <w:tcPr>
            <w:tcW w:w="1856" w:type="dxa"/>
            <w:shd w:val="clear" w:color="auto" w:fill="DAEEF3" w:themeFill="accent5" w:themeFillTint="33"/>
          </w:tcPr>
          <w:p w14:paraId="1446177F" w14:textId="405361BA" w:rsidR="00BC6821" w:rsidRPr="00CF7D55" w:rsidRDefault="00E81BF8" w:rsidP="0013243F">
            <w:pPr>
              <w:pStyle w:val="TableParagraph"/>
              <w:spacing w:before="54"/>
              <w:rPr>
                <w:bCs/>
                <w:sz w:val="24"/>
                <w:lang w:val="en-US"/>
              </w:rPr>
            </w:pPr>
            <w:proofErr w:type="spellStart"/>
            <w:r w:rsidRPr="00CF7D55">
              <w:rPr>
                <w:bCs/>
                <w:sz w:val="24"/>
                <w:lang w:val="en-US"/>
              </w:rPr>
              <w:t>Nút</w:t>
            </w:r>
            <w:proofErr w:type="spellEnd"/>
            <w:r w:rsidR="00B500C6" w:rsidRPr="00CF7D55">
              <w:rPr>
                <w:bCs/>
                <w:sz w:val="24"/>
                <w:lang w:val="en-US"/>
              </w:rPr>
              <w:t xml:space="preserve"> menu</w:t>
            </w:r>
            <w:r w:rsidRPr="00CF7D55">
              <w:rPr>
                <w:bCs/>
                <w:sz w:val="24"/>
                <w:lang w:val="en-US"/>
              </w:rPr>
              <w:t xml:space="preserve"> Quản Lý Danh </w:t>
            </w:r>
            <w:proofErr w:type="spellStart"/>
            <w:r w:rsidRPr="00CF7D55">
              <w:rPr>
                <w:bCs/>
                <w:sz w:val="24"/>
                <w:lang w:val="en-US"/>
              </w:rPr>
              <w:t>Mục</w:t>
            </w:r>
            <w:proofErr w:type="spellEnd"/>
            <w:r w:rsidRPr="00CF7D55">
              <w:rPr>
                <w:bCs/>
                <w:sz w:val="24"/>
                <w:lang w:val="en-US"/>
              </w:rPr>
              <w:t xml:space="preserve"> Chung</w:t>
            </w:r>
          </w:p>
        </w:tc>
        <w:tc>
          <w:tcPr>
            <w:tcW w:w="1860" w:type="dxa"/>
            <w:shd w:val="clear" w:color="auto" w:fill="DAEEF3" w:themeFill="accent5" w:themeFillTint="33"/>
          </w:tcPr>
          <w:p w14:paraId="00BABC54" w14:textId="7E8D5930" w:rsidR="00BC6821" w:rsidRPr="00CF7D55" w:rsidRDefault="00CF7D55" w:rsidP="0013243F">
            <w:pPr>
              <w:pStyle w:val="TableParagraph"/>
              <w:spacing w:before="54"/>
              <w:rPr>
                <w:bCs/>
                <w:sz w:val="24"/>
                <w:lang w:val="en-US"/>
              </w:rPr>
            </w:pPr>
            <w:r w:rsidRPr="00CF7D55">
              <w:rPr>
                <w:bCs/>
                <w:sz w:val="24"/>
                <w:lang w:val="en-US"/>
              </w:rPr>
              <w:t xml:space="preserve">Click </w:t>
            </w:r>
            <w:proofErr w:type="spellStart"/>
            <w:r w:rsidRPr="00CF7D55">
              <w:rPr>
                <w:bCs/>
                <w:sz w:val="24"/>
                <w:lang w:val="en-US"/>
              </w:rPr>
              <w:t>vào</w:t>
            </w:r>
            <w:proofErr w:type="spellEnd"/>
            <w:r w:rsidRPr="00CF7D55">
              <w:rPr>
                <w:bCs/>
                <w:sz w:val="24"/>
                <w:lang w:val="en-US"/>
              </w:rPr>
              <w:t xml:space="preserve"> </w:t>
            </w:r>
            <w:proofErr w:type="spellStart"/>
            <w:r w:rsidRPr="00CF7D55">
              <w:rPr>
                <w:bCs/>
                <w:sz w:val="24"/>
                <w:lang w:val="en-US"/>
              </w:rPr>
              <w:t>sẽ</w:t>
            </w:r>
            <w:proofErr w:type="spellEnd"/>
            <w:r w:rsidRPr="00CF7D55">
              <w:rPr>
                <w:bCs/>
                <w:sz w:val="24"/>
                <w:lang w:val="en-US"/>
              </w:rPr>
              <w:t xml:space="preserve"> </w:t>
            </w:r>
            <w:proofErr w:type="spellStart"/>
            <w:r w:rsidRPr="00CF7D55">
              <w:rPr>
                <w:bCs/>
                <w:sz w:val="24"/>
                <w:lang w:val="en-US"/>
              </w:rPr>
              <w:t>hiện</w:t>
            </w:r>
            <w:proofErr w:type="spellEnd"/>
            <w:r w:rsidRPr="00CF7D55">
              <w:rPr>
                <w:bCs/>
                <w:sz w:val="24"/>
                <w:lang w:val="en-US"/>
              </w:rPr>
              <w:t xml:space="preserve"> </w:t>
            </w:r>
            <w:proofErr w:type="spellStart"/>
            <w:r w:rsidRPr="00CF7D55">
              <w:rPr>
                <w:bCs/>
                <w:sz w:val="24"/>
                <w:lang w:val="en-US"/>
              </w:rPr>
              <w:t>danh</w:t>
            </w:r>
            <w:proofErr w:type="spellEnd"/>
            <w:r w:rsidRPr="00CF7D55">
              <w:rPr>
                <w:bCs/>
                <w:sz w:val="24"/>
                <w:lang w:val="en-US"/>
              </w:rPr>
              <w:t xml:space="preserve"> </w:t>
            </w:r>
            <w:proofErr w:type="spellStart"/>
            <w:r w:rsidRPr="00CF7D55">
              <w:rPr>
                <w:bCs/>
                <w:sz w:val="24"/>
                <w:lang w:val="en-US"/>
              </w:rPr>
              <w:t>mục</w:t>
            </w:r>
            <w:proofErr w:type="spellEnd"/>
            <w:r w:rsidRPr="00CF7D55">
              <w:rPr>
                <w:bCs/>
                <w:sz w:val="24"/>
                <w:lang w:val="en-US"/>
              </w:rPr>
              <w:t xml:space="preserve">: Danh </w:t>
            </w:r>
            <w:proofErr w:type="spellStart"/>
            <w:r w:rsidRPr="00CF7D55">
              <w:rPr>
                <w:bCs/>
                <w:sz w:val="24"/>
                <w:lang w:val="en-US"/>
              </w:rPr>
              <w:t>Mục</w:t>
            </w:r>
            <w:proofErr w:type="spellEnd"/>
            <w:r w:rsidRPr="00CF7D55">
              <w:rPr>
                <w:bCs/>
                <w:sz w:val="24"/>
                <w:lang w:val="en-US"/>
              </w:rPr>
              <w:t xml:space="preserve"> </w:t>
            </w:r>
            <w:proofErr w:type="spellStart"/>
            <w:r w:rsidRPr="00CF7D55">
              <w:rPr>
                <w:bCs/>
                <w:sz w:val="24"/>
                <w:lang w:val="en-US"/>
              </w:rPr>
              <w:t>Hàng</w:t>
            </w:r>
            <w:proofErr w:type="spellEnd"/>
            <w:r w:rsidRPr="00CF7D55">
              <w:rPr>
                <w:bCs/>
                <w:sz w:val="24"/>
                <w:lang w:val="en-US"/>
              </w:rPr>
              <w:t xml:space="preserve"> </w:t>
            </w:r>
            <w:proofErr w:type="spellStart"/>
            <w:r w:rsidRPr="00CF7D55">
              <w:rPr>
                <w:bCs/>
                <w:sz w:val="24"/>
                <w:lang w:val="en-US"/>
              </w:rPr>
              <w:t>Hoá</w:t>
            </w:r>
            <w:proofErr w:type="spellEnd"/>
            <w:r w:rsidRPr="00CF7D55">
              <w:rPr>
                <w:bCs/>
                <w:sz w:val="24"/>
                <w:lang w:val="en-US"/>
              </w:rPr>
              <w:t xml:space="preserve">, </w:t>
            </w:r>
            <w:proofErr w:type="spellStart"/>
            <w:r w:rsidRPr="00CF7D55">
              <w:rPr>
                <w:bCs/>
                <w:sz w:val="24"/>
                <w:lang w:val="en-US"/>
              </w:rPr>
              <w:t>Khách</w:t>
            </w:r>
            <w:proofErr w:type="spellEnd"/>
            <w:r w:rsidRPr="00CF7D55">
              <w:rPr>
                <w:bCs/>
                <w:sz w:val="24"/>
                <w:lang w:val="en-US"/>
              </w:rPr>
              <w:t xml:space="preserve"> </w:t>
            </w:r>
            <w:proofErr w:type="spellStart"/>
            <w:r w:rsidRPr="00CF7D55">
              <w:rPr>
                <w:bCs/>
                <w:sz w:val="24"/>
                <w:lang w:val="en-US"/>
              </w:rPr>
              <w:t>Hàng</w:t>
            </w:r>
            <w:proofErr w:type="spellEnd"/>
            <w:r w:rsidRPr="00CF7D55">
              <w:rPr>
                <w:bCs/>
                <w:sz w:val="24"/>
                <w:lang w:val="en-US"/>
              </w:rPr>
              <w:t xml:space="preserve"> </w:t>
            </w:r>
            <w:proofErr w:type="spellStart"/>
            <w:r w:rsidRPr="00CF7D55">
              <w:rPr>
                <w:bCs/>
                <w:sz w:val="24"/>
                <w:lang w:val="en-US"/>
              </w:rPr>
              <w:t>và</w:t>
            </w:r>
            <w:proofErr w:type="spellEnd"/>
            <w:r w:rsidRPr="00CF7D55">
              <w:rPr>
                <w:bCs/>
                <w:sz w:val="24"/>
                <w:lang w:val="en-US"/>
              </w:rPr>
              <w:t xml:space="preserve"> </w:t>
            </w:r>
            <w:proofErr w:type="spellStart"/>
            <w:r w:rsidRPr="00CF7D55">
              <w:rPr>
                <w:bCs/>
                <w:sz w:val="24"/>
                <w:lang w:val="en-US"/>
              </w:rPr>
              <w:t>Nhà</w:t>
            </w:r>
            <w:proofErr w:type="spellEnd"/>
            <w:r w:rsidRPr="00CF7D55">
              <w:rPr>
                <w:bCs/>
                <w:sz w:val="24"/>
                <w:lang w:val="en-US"/>
              </w:rPr>
              <w:t xml:space="preserve"> Cung </w:t>
            </w:r>
            <w:proofErr w:type="spellStart"/>
            <w:r w:rsidRPr="00CF7D55">
              <w:rPr>
                <w:bCs/>
                <w:sz w:val="24"/>
                <w:lang w:val="en-US"/>
              </w:rPr>
              <w:t>Cấp</w:t>
            </w:r>
            <w:proofErr w:type="spellEnd"/>
          </w:p>
        </w:tc>
        <w:tc>
          <w:tcPr>
            <w:tcW w:w="1856" w:type="dxa"/>
            <w:shd w:val="clear" w:color="auto" w:fill="DAEEF3" w:themeFill="accent5" w:themeFillTint="33"/>
          </w:tcPr>
          <w:p w14:paraId="16D798D7" w14:textId="20F9A993" w:rsidR="00BC6821" w:rsidRPr="00CF7D55" w:rsidRDefault="00906FF5" w:rsidP="0013243F">
            <w:pPr>
              <w:pStyle w:val="TableParagraph"/>
              <w:rPr>
                <w:bCs/>
                <w:sz w:val="24"/>
                <w:lang w:val="en-US"/>
              </w:rPr>
            </w:pPr>
            <w:r>
              <w:rPr>
                <w:bCs/>
                <w:sz w:val="24"/>
                <w:lang w:val="en-US"/>
              </w:rPr>
              <w:t>Menu</w:t>
            </w:r>
          </w:p>
        </w:tc>
        <w:tc>
          <w:tcPr>
            <w:tcW w:w="1860" w:type="dxa"/>
            <w:shd w:val="clear" w:color="auto" w:fill="DAEEF3" w:themeFill="accent5" w:themeFillTint="33"/>
          </w:tcPr>
          <w:p w14:paraId="680F3E08" w14:textId="50744012" w:rsidR="00BC6821" w:rsidRPr="00CF7D55" w:rsidRDefault="00BC6821" w:rsidP="0013243F">
            <w:pPr>
              <w:pStyle w:val="TableParagraph"/>
              <w:ind w:left="0"/>
              <w:rPr>
                <w:bCs/>
                <w:sz w:val="24"/>
                <w:lang w:val="en-US"/>
              </w:rPr>
            </w:pPr>
          </w:p>
        </w:tc>
        <w:tc>
          <w:tcPr>
            <w:tcW w:w="1966" w:type="dxa"/>
            <w:shd w:val="clear" w:color="auto" w:fill="DAEEF3" w:themeFill="accent5" w:themeFillTint="33"/>
          </w:tcPr>
          <w:p w14:paraId="2BCB9AA7" w14:textId="77777777" w:rsidR="00BC6821" w:rsidRPr="00CF7D55" w:rsidRDefault="00BC6821" w:rsidP="0013243F">
            <w:pPr>
              <w:pStyle w:val="TableParagraph"/>
              <w:ind w:left="0"/>
              <w:rPr>
                <w:bCs/>
                <w:sz w:val="24"/>
                <w:lang w:val="en-US"/>
              </w:rPr>
            </w:pPr>
          </w:p>
        </w:tc>
      </w:tr>
      <w:tr w:rsidR="00BC6821" w:rsidRPr="00462319" w14:paraId="4A8C4624" w14:textId="77777777" w:rsidTr="00F465FF">
        <w:trPr>
          <w:trHeight w:val="661"/>
        </w:trPr>
        <w:tc>
          <w:tcPr>
            <w:tcW w:w="1856" w:type="dxa"/>
            <w:shd w:val="clear" w:color="auto" w:fill="D9EDF2"/>
          </w:tcPr>
          <w:p w14:paraId="2D88DB3E" w14:textId="77777777" w:rsidR="00BC6821" w:rsidRPr="00CF7D55" w:rsidRDefault="00BC6821" w:rsidP="0013243F">
            <w:pPr>
              <w:pStyle w:val="TableParagraph"/>
              <w:spacing w:before="166"/>
              <w:ind w:left="573"/>
              <w:rPr>
                <w:bCs/>
                <w:sz w:val="24"/>
                <w:lang w:val="en-US"/>
              </w:rPr>
            </w:pPr>
            <w:r w:rsidRPr="00CF7D55">
              <w:rPr>
                <w:bCs/>
                <w:sz w:val="24"/>
                <w:lang w:val="en-US"/>
              </w:rPr>
              <w:t>3</w:t>
            </w:r>
          </w:p>
        </w:tc>
        <w:tc>
          <w:tcPr>
            <w:tcW w:w="1856" w:type="dxa"/>
            <w:shd w:val="clear" w:color="auto" w:fill="D9EDF2"/>
          </w:tcPr>
          <w:p w14:paraId="764F93AA" w14:textId="07F562E6" w:rsidR="00BC6821" w:rsidRPr="00CF7D55" w:rsidRDefault="00B500C6" w:rsidP="0013243F">
            <w:pPr>
              <w:pStyle w:val="TableParagraph"/>
              <w:spacing w:before="54"/>
              <w:rPr>
                <w:bCs/>
                <w:sz w:val="24"/>
                <w:lang w:val="en-US"/>
              </w:rPr>
            </w:pPr>
            <w:proofErr w:type="spellStart"/>
            <w:r w:rsidRPr="00CF7D55">
              <w:rPr>
                <w:bCs/>
                <w:sz w:val="24"/>
                <w:lang w:val="en-US"/>
              </w:rPr>
              <w:t>Nút</w:t>
            </w:r>
            <w:proofErr w:type="spellEnd"/>
            <w:r w:rsidRPr="00CF7D55">
              <w:rPr>
                <w:bCs/>
                <w:sz w:val="24"/>
                <w:lang w:val="en-US"/>
              </w:rPr>
              <w:t xml:space="preserve"> menu Quản Lý </w:t>
            </w:r>
            <w:proofErr w:type="spellStart"/>
            <w:r w:rsidRPr="00CF7D55">
              <w:rPr>
                <w:bCs/>
                <w:sz w:val="24"/>
                <w:lang w:val="en-US"/>
              </w:rPr>
              <w:t>Nhập</w:t>
            </w:r>
            <w:proofErr w:type="spellEnd"/>
            <w:r w:rsidRPr="00CF7D55">
              <w:rPr>
                <w:bCs/>
                <w:sz w:val="24"/>
                <w:lang w:val="en-US"/>
              </w:rPr>
              <w:t xml:space="preserve"> </w:t>
            </w:r>
            <w:proofErr w:type="spellStart"/>
            <w:r w:rsidRPr="00CF7D55">
              <w:rPr>
                <w:bCs/>
                <w:sz w:val="24"/>
                <w:lang w:val="en-US"/>
              </w:rPr>
              <w:t>Xuất</w:t>
            </w:r>
            <w:proofErr w:type="spellEnd"/>
          </w:p>
        </w:tc>
        <w:tc>
          <w:tcPr>
            <w:tcW w:w="1860" w:type="dxa"/>
            <w:shd w:val="clear" w:color="auto" w:fill="D9EDF2"/>
          </w:tcPr>
          <w:p w14:paraId="7EDE1237" w14:textId="528C0B32" w:rsidR="00BC6821" w:rsidRPr="00CF7D55" w:rsidRDefault="00CF7D55" w:rsidP="0013243F">
            <w:pPr>
              <w:pStyle w:val="TableParagraph"/>
              <w:rPr>
                <w:bCs/>
                <w:sz w:val="24"/>
              </w:rPr>
            </w:pPr>
            <w:r w:rsidRPr="00CF7D55">
              <w:rPr>
                <w:bCs/>
                <w:sz w:val="24"/>
                <w:lang w:val="en-US"/>
              </w:rPr>
              <w:t xml:space="preserve">Click </w:t>
            </w:r>
            <w:proofErr w:type="spellStart"/>
            <w:r w:rsidRPr="00CF7D55">
              <w:rPr>
                <w:bCs/>
                <w:sz w:val="24"/>
                <w:lang w:val="en-US"/>
              </w:rPr>
              <w:t>và</w:t>
            </w:r>
            <w:r w:rsidR="00557127">
              <w:rPr>
                <w:bCs/>
                <w:sz w:val="24"/>
                <w:lang w:val="en-US"/>
              </w:rPr>
              <w:t>o</w:t>
            </w:r>
            <w:proofErr w:type="spellEnd"/>
            <w:r w:rsidRPr="00CF7D55">
              <w:rPr>
                <w:bCs/>
                <w:sz w:val="24"/>
                <w:lang w:val="en-US"/>
              </w:rPr>
              <w:t xml:space="preserve"> </w:t>
            </w:r>
            <w:proofErr w:type="spellStart"/>
            <w:r w:rsidRPr="00CF7D55">
              <w:rPr>
                <w:bCs/>
                <w:sz w:val="24"/>
                <w:lang w:val="en-US"/>
              </w:rPr>
              <w:t>sẽ</w:t>
            </w:r>
            <w:proofErr w:type="spellEnd"/>
            <w:r w:rsidRPr="00CF7D55">
              <w:rPr>
                <w:bCs/>
                <w:sz w:val="24"/>
                <w:lang w:val="en-US"/>
              </w:rPr>
              <w:t xml:space="preserve"> </w:t>
            </w:r>
            <w:proofErr w:type="spellStart"/>
            <w:r w:rsidRPr="00CF7D55">
              <w:rPr>
                <w:bCs/>
                <w:sz w:val="24"/>
                <w:lang w:val="en-US"/>
              </w:rPr>
              <w:t>hiện</w:t>
            </w:r>
            <w:proofErr w:type="spellEnd"/>
            <w:r w:rsidRPr="00CF7D55">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mục</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nhập</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và</w:t>
            </w:r>
            <w:proofErr w:type="spellEnd"/>
            <w:r>
              <w:rPr>
                <w:bCs/>
                <w:sz w:val="24"/>
                <w:lang w:val="en-US"/>
              </w:rPr>
              <w:t xml:space="preserve"> </w:t>
            </w:r>
            <w:proofErr w:type="spellStart"/>
            <w:r>
              <w:rPr>
                <w:bCs/>
                <w:sz w:val="24"/>
                <w:lang w:val="en-US"/>
              </w:rPr>
              <w:t>xuất</w:t>
            </w:r>
            <w:proofErr w:type="spellEnd"/>
            <w:r>
              <w:rPr>
                <w:bCs/>
                <w:sz w:val="24"/>
                <w:lang w:val="en-US"/>
              </w:rPr>
              <w:t xml:space="preserve"> </w:t>
            </w:r>
            <w:proofErr w:type="spellStart"/>
            <w:r>
              <w:rPr>
                <w:bCs/>
                <w:sz w:val="24"/>
                <w:lang w:val="en-US"/>
              </w:rPr>
              <w:t>hàng</w:t>
            </w:r>
            <w:proofErr w:type="spellEnd"/>
          </w:p>
        </w:tc>
        <w:tc>
          <w:tcPr>
            <w:tcW w:w="1856" w:type="dxa"/>
            <w:shd w:val="clear" w:color="auto" w:fill="D9EDF2"/>
          </w:tcPr>
          <w:p w14:paraId="286DBE85" w14:textId="20B30B49" w:rsidR="00BC6821" w:rsidRPr="00CF7D55" w:rsidRDefault="00906FF5" w:rsidP="0013243F">
            <w:pPr>
              <w:pStyle w:val="TableParagraph"/>
              <w:rPr>
                <w:bCs/>
                <w:sz w:val="24"/>
                <w:lang w:val="en-US"/>
              </w:rPr>
            </w:pPr>
            <w:r>
              <w:rPr>
                <w:bCs/>
                <w:sz w:val="24"/>
                <w:lang w:val="en-US"/>
              </w:rPr>
              <w:t>Menu</w:t>
            </w:r>
          </w:p>
        </w:tc>
        <w:tc>
          <w:tcPr>
            <w:tcW w:w="1860" w:type="dxa"/>
            <w:shd w:val="clear" w:color="auto" w:fill="D9EDF2"/>
          </w:tcPr>
          <w:p w14:paraId="1532B595" w14:textId="77777777" w:rsidR="00BC6821" w:rsidRPr="00CF7D55" w:rsidRDefault="00BC6821" w:rsidP="0013243F">
            <w:pPr>
              <w:pStyle w:val="TableParagraph"/>
              <w:ind w:left="0"/>
              <w:rPr>
                <w:bCs/>
                <w:sz w:val="24"/>
              </w:rPr>
            </w:pPr>
          </w:p>
        </w:tc>
        <w:tc>
          <w:tcPr>
            <w:tcW w:w="1966" w:type="dxa"/>
            <w:shd w:val="clear" w:color="auto" w:fill="D9EDF2"/>
          </w:tcPr>
          <w:p w14:paraId="556CD09F" w14:textId="77777777" w:rsidR="00BC6821" w:rsidRPr="00CF7D55" w:rsidRDefault="00BC6821" w:rsidP="0013243F">
            <w:pPr>
              <w:pStyle w:val="TableParagraph"/>
              <w:ind w:left="0"/>
              <w:rPr>
                <w:bCs/>
                <w:sz w:val="24"/>
              </w:rPr>
            </w:pPr>
          </w:p>
        </w:tc>
      </w:tr>
      <w:tr w:rsidR="00BC6821" w:rsidRPr="00462319" w14:paraId="1A3F40BA" w14:textId="77777777" w:rsidTr="00F465FF">
        <w:trPr>
          <w:trHeight w:val="661"/>
        </w:trPr>
        <w:tc>
          <w:tcPr>
            <w:tcW w:w="1856" w:type="dxa"/>
            <w:shd w:val="clear" w:color="auto" w:fill="D9EDF2"/>
          </w:tcPr>
          <w:p w14:paraId="026BBFE1" w14:textId="77777777" w:rsidR="00BC6821" w:rsidRPr="00CF7D55" w:rsidRDefault="00BC6821" w:rsidP="0013243F">
            <w:pPr>
              <w:pStyle w:val="TableParagraph"/>
              <w:spacing w:before="166"/>
              <w:ind w:left="573"/>
              <w:rPr>
                <w:bCs/>
                <w:sz w:val="24"/>
                <w:lang w:val="en-US"/>
              </w:rPr>
            </w:pPr>
            <w:r w:rsidRPr="00CF7D55">
              <w:rPr>
                <w:bCs/>
                <w:sz w:val="24"/>
                <w:lang w:val="en-US"/>
              </w:rPr>
              <w:t>4</w:t>
            </w:r>
          </w:p>
        </w:tc>
        <w:tc>
          <w:tcPr>
            <w:tcW w:w="1856" w:type="dxa"/>
            <w:shd w:val="clear" w:color="auto" w:fill="D9EDF2"/>
          </w:tcPr>
          <w:p w14:paraId="7AACC452" w14:textId="46733B81" w:rsidR="00BC6821" w:rsidRPr="00CF7D55" w:rsidRDefault="00B500C6" w:rsidP="0013243F">
            <w:pPr>
              <w:pStyle w:val="TableParagraph"/>
              <w:spacing w:before="54"/>
              <w:rPr>
                <w:bCs/>
                <w:sz w:val="24"/>
                <w:lang w:val="en-US"/>
              </w:rPr>
            </w:pPr>
            <w:proofErr w:type="spellStart"/>
            <w:r w:rsidRPr="00CF7D55">
              <w:rPr>
                <w:bCs/>
                <w:sz w:val="24"/>
                <w:lang w:val="en-US"/>
              </w:rPr>
              <w:t>Nút</w:t>
            </w:r>
            <w:proofErr w:type="spellEnd"/>
            <w:r w:rsidRPr="00CF7D55">
              <w:rPr>
                <w:bCs/>
                <w:sz w:val="24"/>
                <w:lang w:val="en-US"/>
              </w:rPr>
              <w:t xml:space="preserve"> menu Quản </w:t>
            </w:r>
            <w:proofErr w:type="spellStart"/>
            <w:r w:rsidR="00CF7D55">
              <w:rPr>
                <w:bCs/>
                <w:sz w:val="24"/>
                <w:lang w:val="en-US"/>
              </w:rPr>
              <w:t>Trị</w:t>
            </w:r>
            <w:proofErr w:type="spellEnd"/>
            <w:r w:rsidR="00CF7D55">
              <w:rPr>
                <w:bCs/>
                <w:sz w:val="24"/>
                <w:lang w:val="en-US"/>
              </w:rPr>
              <w:t xml:space="preserve"> </w:t>
            </w:r>
            <w:proofErr w:type="spellStart"/>
            <w:r w:rsidR="00CF7D55">
              <w:rPr>
                <w:bCs/>
                <w:sz w:val="24"/>
                <w:lang w:val="en-US"/>
              </w:rPr>
              <w:t>hệ</w:t>
            </w:r>
            <w:proofErr w:type="spellEnd"/>
            <w:r w:rsidR="00CF7D55">
              <w:rPr>
                <w:bCs/>
                <w:sz w:val="24"/>
                <w:lang w:val="en-US"/>
              </w:rPr>
              <w:t xml:space="preserve"> </w:t>
            </w:r>
            <w:proofErr w:type="spellStart"/>
            <w:r w:rsidR="00CF7D55">
              <w:rPr>
                <w:bCs/>
                <w:sz w:val="24"/>
                <w:lang w:val="en-US"/>
              </w:rPr>
              <w:t>thống</w:t>
            </w:r>
            <w:proofErr w:type="spellEnd"/>
          </w:p>
        </w:tc>
        <w:tc>
          <w:tcPr>
            <w:tcW w:w="1860" w:type="dxa"/>
            <w:shd w:val="clear" w:color="auto" w:fill="D9EDF2"/>
          </w:tcPr>
          <w:p w14:paraId="50F476BA" w14:textId="2B40A6AE" w:rsidR="00BC6821" w:rsidRPr="00CF7D55" w:rsidRDefault="00557127" w:rsidP="0013243F">
            <w:pPr>
              <w:pStyle w:val="TableParagraph"/>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sẽ</w:t>
            </w:r>
            <w:proofErr w:type="spellEnd"/>
            <w:r>
              <w:rPr>
                <w:bCs/>
                <w:sz w:val="24"/>
                <w:lang w:val="en-US"/>
              </w:rPr>
              <w:t xml:space="preserve"> </w:t>
            </w:r>
            <w:proofErr w:type="spellStart"/>
            <w:r>
              <w:rPr>
                <w:bCs/>
                <w:sz w:val="24"/>
                <w:lang w:val="en-US"/>
              </w:rPr>
              <w:t>hiện</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mục</w:t>
            </w:r>
            <w:proofErr w:type="spellEnd"/>
            <w:r>
              <w:rPr>
                <w:bCs/>
                <w:sz w:val="24"/>
                <w:lang w:val="en-US"/>
              </w:rPr>
              <w:t xml:space="preserve">: Quản Lý </w:t>
            </w:r>
            <w:proofErr w:type="spellStart"/>
            <w:r>
              <w:rPr>
                <w:bCs/>
                <w:sz w:val="24"/>
                <w:lang w:val="en-US"/>
              </w:rPr>
              <w:t>Nhóm</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r>
              <w:rPr>
                <w:bCs/>
                <w:sz w:val="24"/>
                <w:lang w:val="en-US"/>
              </w:rPr>
              <w:t xml:space="preserve"> </w:t>
            </w:r>
            <w:proofErr w:type="spellStart"/>
            <w:r>
              <w:rPr>
                <w:bCs/>
                <w:sz w:val="24"/>
                <w:lang w:val="en-US"/>
              </w:rPr>
              <w:t>và</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p>
        </w:tc>
        <w:tc>
          <w:tcPr>
            <w:tcW w:w="1856" w:type="dxa"/>
            <w:shd w:val="clear" w:color="auto" w:fill="D9EDF2"/>
          </w:tcPr>
          <w:p w14:paraId="4D7B8E91" w14:textId="3095F525" w:rsidR="00BC6821" w:rsidRPr="00CF7D55" w:rsidRDefault="00906FF5" w:rsidP="0013243F">
            <w:pPr>
              <w:pStyle w:val="TableParagraph"/>
              <w:rPr>
                <w:bCs/>
                <w:sz w:val="24"/>
                <w:lang w:val="en-US"/>
              </w:rPr>
            </w:pPr>
            <w:r>
              <w:rPr>
                <w:bCs/>
                <w:sz w:val="24"/>
                <w:lang w:val="en-US"/>
              </w:rPr>
              <w:t>Menu</w:t>
            </w:r>
          </w:p>
        </w:tc>
        <w:tc>
          <w:tcPr>
            <w:tcW w:w="1860" w:type="dxa"/>
            <w:shd w:val="clear" w:color="auto" w:fill="D9EDF2"/>
          </w:tcPr>
          <w:p w14:paraId="18193814" w14:textId="77777777" w:rsidR="00BC6821" w:rsidRPr="00CF7D55" w:rsidRDefault="00BC6821" w:rsidP="0013243F">
            <w:pPr>
              <w:pStyle w:val="TableParagraph"/>
              <w:ind w:left="0"/>
              <w:rPr>
                <w:bCs/>
                <w:sz w:val="24"/>
              </w:rPr>
            </w:pPr>
          </w:p>
        </w:tc>
        <w:tc>
          <w:tcPr>
            <w:tcW w:w="1966" w:type="dxa"/>
            <w:shd w:val="clear" w:color="auto" w:fill="D9EDF2"/>
          </w:tcPr>
          <w:p w14:paraId="1A892438" w14:textId="77777777" w:rsidR="00BC6821" w:rsidRPr="00CF7D55" w:rsidRDefault="00BC6821" w:rsidP="0013243F">
            <w:pPr>
              <w:pStyle w:val="TableParagraph"/>
              <w:ind w:left="0"/>
              <w:rPr>
                <w:bCs/>
                <w:sz w:val="24"/>
              </w:rPr>
            </w:pPr>
          </w:p>
        </w:tc>
      </w:tr>
    </w:tbl>
    <w:p w14:paraId="3A2EE995" w14:textId="77777777" w:rsidR="00BC6821" w:rsidRDefault="00BC6821" w:rsidP="00AC2591">
      <w:pPr>
        <w:pStyle w:val="BodyText"/>
        <w:ind w:left="422"/>
        <w:rPr>
          <w:sz w:val="20"/>
          <w:lang w:val="en-US"/>
        </w:rPr>
      </w:pPr>
    </w:p>
    <w:p w14:paraId="5716EA8D" w14:textId="77777777" w:rsidR="00BC6821" w:rsidRDefault="00BC6821" w:rsidP="00AC2591">
      <w:pPr>
        <w:pStyle w:val="BodyText"/>
        <w:ind w:left="422"/>
        <w:rPr>
          <w:sz w:val="20"/>
          <w:lang w:val="en-US"/>
        </w:rPr>
      </w:pPr>
    </w:p>
    <w:p w14:paraId="633282F1" w14:textId="77777777" w:rsidR="00BC6821" w:rsidRDefault="00BC6821" w:rsidP="00AC2591">
      <w:pPr>
        <w:pStyle w:val="BodyText"/>
        <w:ind w:left="422"/>
        <w:rPr>
          <w:sz w:val="20"/>
          <w:lang w:val="en-US"/>
        </w:rPr>
      </w:pPr>
    </w:p>
    <w:p w14:paraId="6B5CB90F" w14:textId="77777777" w:rsidR="00BC6821" w:rsidRDefault="00BC6821" w:rsidP="00AC2591">
      <w:pPr>
        <w:pStyle w:val="BodyText"/>
        <w:ind w:left="422"/>
        <w:rPr>
          <w:sz w:val="20"/>
          <w:lang w:val="en-US"/>
        </w:rPr>
      </w:pPr>
    </w:p>
    <w:p w14:paraId="76D70597" w14:textId="77777777" w:rsidR="00BC6821" w:rsidRDefault="00BC6821" w:rsidP="00AC2591">
      <w:pPr>
        <w:pStyle w:val="BodyText"/>
        <w:ind w:left="422"/>
        <w:rPr>
          <w:sz w:val="20"/>
          <w:lang w:val="en-US"/>
        </w:rPr>
      </w:pPr>
    </w:p>
    <w:p w14:paraId="0AE30A55" w14:textId="77777777" w:rsidR="00BC6821" w:rsidRDefault="00BC6821" w:rsidP="00AC2591">
      <w:pPr>
        <w:pStyle w:val="BodyText"/>
        <w:ind w:left="422"/>
        <w:rPr>
          <w:sz w:val="20"/>
          <w:lang w:val="en-US"/>
        </w:rPr>
      </w:pPr>
    </w:p>
    <w:p w14:paraId="5C380C3C" w14:textId="77777777" w:rsidR="00BC6821" w:rsidRDefault="00BC6821" w:rsidP="00AC2591">
      <w:pPr>
        <w:pStyle w:val="BodyText"/>
        <w:ind w:left="422"/>
        <w:rPr>
          <w:sz w:val="20"/>
          <w:lang w:val="en-US"/>
        </w:rPr>
      </w:pPr>
    </w:p>
    <w:p w14:paraId="421E7AB1" w14:textId="77777777" w:rsidR="00F131D8" w:rsidRDefault="00F131D8" w:rsidP="00AC2591">
      <w:pPr>
        <w:pStyle w:val="BodyText"/>
        <w:ind w:left="422"/>
        <w:rPr>
          <w:noProof/>
          <w:u w:val="single"/>
          <w:lang w:val="en-US"/>
        </w:rPr>
      </w:pPr>
    </w:p>
    <w:p w14:paraId="45956246" w14:textId="77777777" w:rsidR="00EE560F" w:rsidRDefault="00EE560F" w:rsidP="00AC2591">
      <w:pPr>
        <w:pStyle w:val="BodyText"/>
        <w:ind w:left="422"/>
        <w:rPr>
          <w:sz w:val="20"/>
          <w:lang w:val="en-US"/>
        </w:rPr>
      </w:pPr>
    </w:p>
    <w:p w14:paraId="70F20ED3" w14:textId="77777777" w:rsidR="00EE560F" w:rsidRDefault="00EE560F" w:rsidP="00AC2591">
      <w:pPr>
        <w:pStyle w:val="BodyText"/>
        <w:ind w:left="422"/>
        <w:rPr>
          <w:sz w:val="20"/>
          <w:lang w:val="en-US"/>
        </w:rPr>
      </w:pPr>
    </w:p>
    <w:p w14:paraId="6D3D12AF" w14:textId="77777777" w:rsidR="00EE560F" w:rsidRDefault="00EE560F" w:rsidP="00AC2591">
      <w:pPr>
        <w:pStyle w:val="BodyText"/>
        <w:ind w:left="422"/>
        <w:rPr>
          <w:sz w:val="20"/>
          <w:lang w:val="en-US"/>
        </w:rPr>
      </w:pPr>
    </w:p>
    <w:p w14:paraId="11F2B414" w14:textId="77777777" w:rsidR="00EE560F" w:rsidRDefault="00EE560F" w:rsidP="00AC2591">
      <w:pPr>
        <w:pStyle w:val="BodyText"/>
        <w:ind w:left="422"/>
        <w:rPr>
          <w:sz w:val="20"/>
          <w:lang w:val="en-US"/>
        </w:rPr>
      </w:pPr>
    </w:p>
    <w:p w14:paraId="4D6CC7E1" w14:textId="77777777" w:rsidR="00EE560F" w:rsidRDefault="00EE560F" w:rsidP="00AC2591">
      <w:pPr>
        <w:pStyle w:val="BodyText"/>
        <w:ind w:left="422"/>
        <w:rPr>
          <w:sz w:val="20"/>
          <w:lang w:val="en-US"/>
        </w:rPr>
      </w:pPr>
    </w:p>
    <w:p w14:paraId="7887B8AF" w14:textId="77777777" w:rsidR="00EE560F" w:rsidRDefault="00EE560F" w:rsidP="00AC2591">
      <w:pPr>
        <w:pStyle w:val="BodyText"/>
        <w:ind w:left="422"/>
        <w:rPr>
          <w:sz w:val="20"/>
          <w:lang w:val="en-US"/>
        </w:rPr>
      </w:pPr>
    </w:p>
    <w:p w14:paraId="703A94D2" w14:textId="4C1465E2" w:rsidR="00B51CC9" w:rsidRDefault="00B51CC9" w:rsidP="00AC2591">
      <w:pPr>
        <w:pStyle w:val="BodyText"/>
        <w:ind w:left="422"/>
        <w:rPr>
          <w:sz w:val="20"/>
          <w:lang w:val="en-US"/>
        </w:rPr>
      </w:pPr>
      <w:r>
        <w:rPr>
          <w:noProof/>
          <w:u w:val="single"/>
          <w:lang w:val="en-US"/>
        </w:rPr>
        <w:drawing>
          <wp:inline distT="0" distB="0" distL="0" distR="0" wp14:anchorId="722F990B" wp14:editId="0EE5AF7F">
            <wp:extent cx="6186170" cy="2673927"/>
            <wp:effectExtent l="0" t="0" r="0" b="0"/>
            <wp:docPr id="1645934011" name="Picture 1645934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34011" name="Picture 3" descr="A screenshot of a computer&#10;&#10;Description automatically generated"/>
                    <pic:cNvPicPr/>
                  </pic:nvPicPr>
                  <pic:blipFill rotWithShape="1">
                    <a:blip r:embed="rId157" cstate="print">
                      <a:extLst>
                        <a:ext uri="{28A0092B-C50C-407E-A947-70E740481C1C}">
                          <a14:useLocalDpi xmlns:a14="http://schemas.microsoft.com/office/drawing/2010/main" val="0"/>
                        </a:ext>
                      </a:extLst>
                    </a:blip>
                    <a:srcRect b="13676"/>
                    <a:stretch/>
                  </pic:blipFill>
                  <pic:spPr bwMode="auto">
                    <a:xfrm>
                      <a:off x="0" y="0"/>
                      <a:ext cx="6186170" cy="2673927"/>
                    </a:xfrm>
                    <a:prstGeom prst="rect">
                      <a:avLst/>
                    </a:prstGeom>
                    <a:ln>
                      <a:noFill/>
                    </a:ln>
                    <a:extLst>
                      <a:ext uri="{53640926-AAD7-44D8-BBD7-CCE9431645EC}">
                        <a14:shadowObscured xmlns:a14="http://schemas.microsoft.com/office/drawing/2010/main"/>
                      </a:ext>
                    </a:extLst>
                  </pic:spPr>
                </pic:pic>
              </a:graphicData>
            </a:graphic>
          </wp:inline>
        </w:drawing>
      </w:r>
    </w:p>
    <w:p w14:paraId="7974F6C5" w14:textId="77777777" w:rsidR="004C3FF0" w:rsidRDefault="004C3FF0" w:rsidP="00AC2591">
      <w:pPr>
        <w:pStyle w:val="BodyText"/>
        <w:ind w:left="422"/>
        <w:rPr>
          <w:sz w:val="20"/>
          <w:lang w:val="en-US"/>
        </w:rPr>
      </w:pPr>
    </w:p>
    <w:p w14:paraId="08BF9A79" w14:textId="77777777" w:rsidR="004C3FF0" w:rsidRDefault="004C3FF0" w:rsidP="00AC2591">
      <w:pPr>
        <w:pStyle w:val="BodyText"/>
        <w:ind w:left="422"/>
        <w:rPr>
          <w:sz w:val="20"/>
          <w:lang w:val="en-US"/>
        </w:rPr>
      </w:pPr>
    </w:p>
    <w:p w14:paraId="49797A48" w14:textId="77777777" w:rsidR="0013243F" w:rsidRDefault="0013243F" w:rsidP="00AC2591">
      <w:pPr>
        <w:pStyle w:val="BodyText"/>
        <w:ind w:left="422"/>
        <w:rPr>
          <w:sz w:val="20"/>
          <w:lang w:val="en-US"/>
        </w:rPr>
      </w:pPr>
    </w:p>
    <w:tbl>
      <w:tblPr>
        <w:tblW w:w="11254" w:type="dxa"/>
        <w:tblInd w:w="-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6"/>
        <w:gridCol w:w="1856"/>
        <w:gridCol w:w="1860"/>
        <w:gridCol w:w="1856"/>
        <w:gridCol w:w="1860"/>
        <w:gridCol w:w="1966"/>
      </w:tblGrid>
      <w:tr w:rsidR="0013243F" w:rsidRPr="00A53350" w14:paraId="0E707160" w14:textId="77777777" w:rsidTr="00F465FF">
        <w:trPr>
          <w:trHeight w:val="662"/>
        </w:trPr>
        <w:tc>
          <w:tcPr>
            <w:tcW w:w="1856" w:type="dxa"/>
            <w:shd w:val="clear" w:color="auto" w:fill="4AABC5"/>
          </w:tcPr>
          <w:p w14:paraId="2A8CD695" w14:textId="77777777" w:rsidR="0013243F" w:rsidRPr="00A53350" w:rsidRDefault="0013243F" w:rsidP="00F465FF">
            <w:pPr>
              <w:pStyle w:val="TableParagraph"/>
              <w:spacing w:before="166"/>
              <w:ind w:left="573"/>
              <w:rPr>
                <w:b/>
                <w:sz w:val="24"/>
                <w:lang w:val="en-US"/>
              </w:rPr>
            </w:pPr>
            <w:r w:rsidRPr="00A53350">
              <w:rPr>
                <w:b/>
                <w:sz w:val="24"/>
                <w:lang w:val="en-US"/>
              </w:rPr>
              <w:t>STT</w:t>
            </w:r>
          </w:p>
        </w:tc>
        <w:tc>
          <w:tcPr>
            <w:tcW w:w="1856" w:type="dxa"/>
            <w:shd w:val="clear" w:color="auto" w:fill="4AABC5"/>
          </w:tcPr>
          <w:p w14:paraId="7810D004" w14:textId="77777777" w:rsidR="0013243F" w:rsidRPr="00A53350" w:rsidRDefault="0013243F" w:rsidP="00F465FF">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860" w:type="dxa"/>
            <w:shd w:val="clear" w:color="auto" w:fill="4AABC5"/>
          </w:tcPr>
          <w:p w14:paraId="38092B01" w14:textId="77777777" w:rsidR="0013243F" w:rsidRPr="00A53350" w:rsidRDefault="0013243F" w:rsidP="00F465FF">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52C3A173" w14:textId="77777777" w:rsidR="0013243F" w:rsidRPr="00A53350" w:rsidRDefault="0013243F" w:rsidP="00F465FF">
            <w:pPr>
              <w:pStyle w:val="TableParagraph"/>
              <w:spacing w:before="56"/>
              <w:ind w:left="239" w:right="226"/>
              <w:jc w:val="center"/>
              <w:rPr>
                <w:b/>
                <w:sz w:val="24"/>
              </w:rPr>
            </w:pPr>
            <w:r w:rsidRPr="00A53350">
              <w:rPr>
                <w:b/>
                <w:sz w:val="24"/>
              </w:rPr>
              <w:t>liệu</w:t>
            </w:r>
          </w:p>
        </w:tc>
        <w:tc>
          <w:tcPr>
            <w:tcW w:w="1856" w:type="dxa"/>
            <w:shd w:val="clear" w:color="auto" w:fill="4AABC5"/>
          </w:tcPr>
          <w:p w14:paraId="36159BAF" w14:textId="77777777" w:rsidR="0013243F" w:rsidRPr="00A53350" w:rsidRDefault="0013243F" w:rsidP="00F465FF">
            <w:pPr>
              <w:pStyle w:val="TableParagraph"/>
              <w:spacing w:before="166"/>
              <w:ind w:left="91" w:right="80"/>
              <w:jc w:val="center"/>
              <w:rPr>
                <w:b/>
                <w:sz w:val="24"/>
              </w:rPr>
            </w:pPr>
            <w:r w:rsidRPr="00A53350">
              <w:rPr>
                <w:b/>
                <w:sz w:val="24"/>
              </w:rPr>
              <w:t>Loại</w:t>
            </w:r>
          </w:p>
        </w:tc>
        <w:tc>
          <w:tcPr>
            <w:tcW w:w="1860" w:type="dxa"/>
            <w:shd w:val="clear" w:color="auto" w:fill="4AABC5"/>
          </w:tcPr>
          <w:p w14:paraId="7602596B" w14:textId="77777777" w:rsidR="0013243F" w:rsidRPr="00A53350" w:rsidRDefault="0013243F" w:rsidP="00F465FF">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966" w:type="dxa"/>
            <w:shd w:val="clear" w:color="auto" w:fill="4AABC5"/>
          </w:tcPr>
          <w:p w14:paraId="532D5DB3" w14:textId="77777777" w:rsidR="0013243F" w:rsidRPr="00A53350" w:rsidRDefault="0013243F" w:rsidP="00F465FF">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13243F" w:rsidRPr="00CF7D55" w14:paraId="0CA0592D" w14:textId="77777777" w:rsidTr="00F465FF">
        <w:trPr>
          <w:trHeight w:val="993"/>
        </w:trPr>
        <w:tc>
          <w:tcPr>
            <w:tcW w:w="1856" w:type="dxa"/>
            <w:shd w:val="clear" w:color="auto" w:fill="D9EDF2"/>
          </w:tcPr>
          <w:p w14:paraId="0ABA1F15" w14:textId="77777777" w:rsidR="0013243F" w:rsidRPr="00CF7D55" w:rsidRDefault="0013243F" w:rsidP="00F465FF">
            <w:pPr>
              <w:pStyle w:val="TableParagraph"/>
              <w:spacing w:before="166"/>
              <w:ind w:left="573"/>
              <w:rPr>
                <w:bCs/>
                <w:sz w:val="24"/>
                <w:lang w:val="en-US"/>
              </w:rPr>
            </w:pPr>
            <w:r w:rsidRPr="00CF7D55">
              <w:rPr>
                <w:bCs/>
                <w:sz w:val="24"/>
                <w:lang w:val="en-US"/>
              </w:rPr>
              <w:t>1</w:t>
            </w:r>
          </w:p>
        </w:tc>
        <w:tc>
          <w:tcPr>
            <w:tcW w:w="1856" w:type="dxa"/>
            <w:shd w:val="clear" w:color="auto" w:fill="D9EDF2"/>
          </w:tcPr>
          <w:p w14:paraId="21472CBE" w14:textId="758A52F3" w:rsidR="0013243F" w:rsidRPr="00CF7D55" w:rsidRDefault="0013243F" w:rsidP="00F465FF">
            <w:pPr>
              <w:pStyle w:val="TableParagraph"/>
              <w:ind w:left="91" w:right="182"/>
              <w:rPr>
                <w:bCs/>
                <w:sz w:val="24"/>
                <w:lang w:val="en-US"/>
              </w:rPr>
            </w:pPr>
            <w:proofErr w:type="spellStart"/>
            <w:r w:rsidRPr="00CF7D55">
              <w:rPr>
                <w:bCs/>
                <w:sz w:val="24"/>
                <w:lang w:val="en-US"/>
              </w:rPr>
              <w:t>Nút</w:t>
            </w:r>
            <w:proofErr w:type="spellEnd"/>
            <w:r w:rsidRPr="00CF7D55">
              <w:rPr>
                <w:bCs/>
                <w:sz w:val="24"/>
                <w:lang w:val="en-US"/>
              </w:rPr>
              <w:t xml:space="preserve"> menu </w:t>
            </w:r>
            <w:r w:rsidR="005A2010">
              <w:rPr>
                <w:bCs/>
                <w:sz w:val="24"/>
                <w:lang w:val="en-US"/>
              </w:rPr>
              <w:t xml:space="preserve">Danh </w:t>
            </w:r>
            <w:proofErr w:type="spellStart"/>
            <w:r w:rsidR="005A2010">
              <w:rPr>
                <w:bCs/>
                <w:sz w:val="24"/>
                <w:lang w:val="en-US"/>
              </w:rPr>
              <w:t>Mục</w:t>
            </w:r>
            <w:proofErr w:type="spellEnd"/>
            <w:r w:rsidR="005A2010">
              <w:rPr>
                <w:bCs/>
                <w:sz w:val="24"/>
                <w:lang w:val="en-US"/>
              </w:rPr>
              <w:t xml:space="preserve"> </w:t>
            </w:r>
            <w:proofErr w:type="spellStart"/>
            <w:r w:rsidR="005A2010">
              <w:rPr>
                <w:bCs/>
                <w:sz w:val="24"/>
                <w:lang w:val="en-US"/>
              </w:rPr>
              <w:t>Hàng</w:t>
            </w:r>
            <w:proofErr w:type="spellEnd"/>
            <w:r w:rsidR="005A2010">
              <w:rPr>
                <w:bCs/>
                <w:sz w:val="24"/>
                <w:lang w:val="en-US"/>
              </w:rPr>
              <w:t xml:space="preserve"> </w:t>
            </w:r>
            <w:proofErr w:type="spellStart"/>
            <w:r w:rsidR="005A2010">
              <w:rPr>
                <w:bCs/>
                <w:sz w:val="24"/>
                <w:lang w:val="en-US"/>
              </w:rPr>
              <w:t>Hoá</w:t>
            </w:r>
            <w:proofErr w:type="spellEnd"/>
          </w:p>
        </w:tc>
        <w:tc>
          <w:tcPr>
            <w:tcW w:w="1860" w:type="dxa"/>
            <w:shd w:val="clear" w:color="auto" w:fill="D9EDF2"/>
          </w:tcPr>
          <w:p w14:paraId="428C2CC5" w14:textId="471BF595" w:rsidR="0013243F" w:rsidRPr="00CF7D55" w:rsidRDefault="0013243F" w:rsidP="00F465FF">
            <w:pPr>
              <w:pStyle w:val="TableParagraph"/>
              <w:ind w:left="0"/>
              <w:rPr>
                <w:bCs/>
                <w:sz w:val="24"/>
                <w:lang w:val="en-US"/>
              </w:rPr>
            </w:pPr>
            <w:r w:rsidRPr="00CF7D55">
              <w:rPr>
                <w:bCs/>
                <w:sz w:val="24"/>
                <w:lang w:val="en-US"/>
              </w:rPr>
              <w:t xml:space="preserve">Click </w:t>
            </w:r>
            <w:proofErr w:type="spellStart"/>
            <w:r w:rsidRPr="00CF7D55">
              <w:rPr>
                <w:bCs/>
                <w:sz w:val="24"/>
                <w:lang w:val="en-US"/>
              </w:rPr>
              <w:t>vào</w:t>
            </w:r>
            <w:proofErr w:type="spellEnd"/>
            <w:r w:rsidRPr="00CF7D55">
              <w:rPr>
                <w:bCs/>
                <w:sz w:val="24"/>
                <w:lang w:val="en-US"/>
              </w:rPr>
              <w:t xml:space="preserve"> </w:t>
            </w:r>
            <w:proofErr w:type="spellStart"/>
            <w:r w:rsidRPr="00CF7D55">
              <w:rPr>
                <w:bCs/>
                <w:sz w:val="24"/>
                <w:lang w:val="en-US"/>
              </w:rPr>
              <w:t>sẽ</w:t>
            </w:r>
            <w:proofErr w:type="spellEnd"/>
            <w:r w:rsidRPr="00CF7D55">
              <w:rPr>
                <w:bCs/>
                <w:sz w:val="24"/>
                <w:lang w:val="en-US"/>
              </w:rPr>
              <w:t xml:space="preserve"> </w:t>
            </w:r>
            <w:proofErr w:type="spellStart"/>
            <w:r w:rsidRPr="00CF7D55">
              <w:rPr>
                <w:bCs/>
                <w:sz w:val="24"/>
                <w:lang w:val="en-US"/>
              </w:rPr>
              <w:t>hiện</w:t>
            </w:r>
            <w:proofErr w:type="spellEnd"/>
            <w:r w:rsidRPr="00CF7D55">
              <w:rPr>
                <w:bCs/>
                <w:sz w:val="24"/>
                <w:lang w:val="en-US"/>
              </w:rPr>
              <w:t xml:space="preserve"> </w:t>
            </w:r>
            <w:proofErr w:type="spellStart"/>
            <w:r w:rsidRPr="00CF7D55">
              <w:rPr>
                <w:bCs/>
                <w:sz w:val="24"/>
                <w:lang w:val="en-US"/>
              </w:rPr>
              <w:t>giao</w:t>
            </w:r>
            <w:proofErr w:type="spellEnd"/>
            <w:r w:rsidRPr="00CF7D55">
              <w:rPr>
                <w:bCs/>
                <w:sz w:val="24"/>
                <w:lang w:val="en-US"/>
              </w:rPr>
              <w:t xml:space="preserve"> </w:t>
            </w:r>
            <w:proofErr w:type="spellStart"/>
            <w:r w:rsidRPr="00CF7D55">
              <w:rPr>
                <w:bCs/>
                <w:sz w:val="24"/>
                <w:lang w:val="en-US"/>
              </w:rPr>
              <w:t>diện</w:t>
            </w:r>
            <w:proofErr w:type="spellEnd"/>
            <w:r w:rsidRPr="00CF7D55">
              <w:rPr>
                <w:bCs/>
                <w:sz w:val="24"/>
                <w:lang w:val="en-US"/>
              </w:rPr>
              <w:t xml:space="preserve"> </w:t>
            </w:r>
            <w:proofErr w:type="spellStart"/>
            <w:r w:rsidR="007A6580">
              <w:rPr>
                <w:bCs/>
                <w:sz w:val="24"/>
                <w:lang w:val="en-US"/>
              </w:rPr>
              <w:t>Hàng</w:t>
            </w:r>
            <w:proofErr w:type="spellEnd"/>
            <w:r w:rsidR="007A6580">
              <w:rPr>
                <w:bCs/>
                <w:sz w:val="24"/>
                <w:lang w:val="en-US"/>
              </w:rPr>
              <w:t xml:space="preserve"> </w:t>
            </w:r>
            <w:proofErr w:type="spellStart"/>
            <w:r w:rsidR="007A6580">
              <w:rPr>
                <w:bCs/>
                <w:sz w:val="24"/>
                <w:lang w:val="en-US"/>
              </w:rPr>
              <w:t>Hoá</w:t>
            </w:r>
            <w:proofErr w:type="spellEnd"/>
          </w:p>
          <w:p w14:paraId="169E60CE" w14:textId="77777777" w:rsidR="0013243F" w:rsidRPr="00CF7D55" w:rsidRDefault="0013243F" w:rsidP="00F465FF">
            <w:pPr>
              <w:pStyle w:val="TableParagraph"/>
              <w:spacing w:before="2" w:line="330" w:lineRule="atLeast"/>
              <w:ind w:right="204"/>
              <w:rPr>
                <w:bCs/>
                <w:sz w:val="24"/>
              </w:rPr>
            </w:pPr>
          </w:p>
        </w:tc>
        <w:tc>
          <w:tcPr>
            <w:tcW w:w="1856" w:type="dxa"/>
            <w:shd w:val="clear" w:color="auto" w:fill="D9EDF2"/>
          </w:tcPr>
          <w:p w14:paraId="54F46D24" w14:textId="77777777" w:rsidR="0013243F" w:rsidRPr="00511B1E" w:rsidRDefault="0013243F" w:rsidP="00F465FF">
            <w:pPr>
              <w:pStyle w:val="TableParagraph"/>
              <w:rPr>
                <w:bCs/>
                <w:sz w:val="24"/>
                <w:lang w:val="en-US"/>
              </w:rPr>
            </w:pPr>
            <w:r>
              <w:rPr>
                <w:bCs/>
                <w:sz w:val="24"/>
                <w:lang w:val="en-US"/>
              </w:rPr>
              <w:t>Menu</w:t>
            </w:r>
          </w:p>
        </w:tc>
        <w:tc>
          <w:tcPr>
            <w:tcW w:w="1860" w:type="dxa"/>
            <w:shd w:val="clear" w:color="auto" w:fill="D9EDF2"/>
          </w:tcPr>
          <w:p w14:paraId="400BE1A8" w14:textId="77777777" w:rsidR="0013243F" w:rsidRPr="00CF7D55" w:rsidRDefault="0013243F" w:rsidP="00F465FF">
            <w:pPr>
              <w:pStyle w:val="TableParagraph"/>
              <w:ind w:left="0"/>
              <w:rPr>
                <w:bCs/>
                <w:sz w:val="24"/>
                <w:lang w:val="en-US"/>
              </w:rPr>
            </w:pPr>
          </w:p>
        </w:tc>
        <w:tc>
          <w:tcPr>
            <w:tcW w:w="1966" w:type="dxa"/>
            <w:shd w:val="clear" w:color="auto" w:fill="D9EDF2"/>
          </w:tcPr>
          <w:p w14:paraId="22DCD33C" w14:textId="77777777" w:rsidR="0013243F" w:rsidRPr="00CF7D55" w:rsidRDefault="0013243F" w:rsidP="00F465FF">
            <w:pPr>
              <w:pStyle w:val="TableParagraph"/>
              <w:ind w:left="0"/>
              <w:rPr>
                <w:bCs/>
                <w:sz w:val="24"/>
              </w:rPr>
            </w:pPr>
          </w:p>
        </w:tc>
      </w:tr>
      <w:tr w:rsidR="0013243F" w:rsidRPr="00CF7D55" w14:paraId="42B4D777" w14:textId="77777777" w:rsidTr="00F465FF">
        <w:trPr>
          <w:trHeight w:val="662"/>
        </w:trPr>
        <w:tc>
          <w:tcPr>
            <w:tcW w:w="1856" w:type="dxa"/>
            <w:shd w:val="clear" w:color="auto" w:fill="DAEEF3" w:themeFill="accent5" w:themeFillTint="33"/>
          </w:tcPr>
          <w:p w14:paraId="7E89C58C" w14:textId="77777777" w:rsidR="0013243F" w:rsidRPr="00CF7D55" w:rsidRDefault="0013243F" w:rsidP="00F465FF">
            <w:pPr>
              <w:pStyle w:val="TableParagraph"/>
              <w:spacing w:before="166"/>
              <w:ind w:left="573"/>
              <w:rPr>
                <w:bCs/>
                <w:sz w:val="24"/>
                <w:lang w:val="en-US"/>
              </w:rPr>
            </w:pPr>
            <w:r w:rsidRPr="00CF7D55">
              <w:rPr>
                <w:bCs/>
                <w:sz w:val="24"/>
                <w:lang w:val="en-US"/>
              </w:rPr>
              <w:t>2</w:t>
            </w:r>
          </w:p>
        </w:tc>
        <w:tc>
          <w:tcPr>
            <w:tcW w:w="1856" w:type="dxa"/>
            <w:shd w:val="clear" w:color="auto" w:fill="DAEEF3" w:themeFill="accent5" w:themeFillTint="33"/>
          </w:tcPr>
          <w:p w14:paraId="066C8087" w14:textId="75AD1570" w:rsidR="0013243F" w:rsidRPr="00CF7D55" w:rsidRDefault="0013243F" w:rsidP="00F465FF">
            <w:pPr>
              <w:pStyle w:val="TableParagraph"/>
              <w:spacing w:before="54"/>
              <w:rPr>
                <w:bCs/>
                <w:sz w:val="24"/>
                <w:lang w:val="en-US"/>
              </w:rPr>
            </w:pPr>
            <w:proofErr w:type="spellStart"/>
            <w:r w:rsidRPr="00CF7D55">
              <w:rPr>
                <w:bCs/>
                <w:sz w:val="24"/>
                <w:lang w:val="en-US"/>
              </w:rPr>
              <w:t>Nút</w:t>
            </w:r>
            <w:proofErr w:type="spellEnd"/>
            <w:r w:rsidRPr="00CF7D55">
              <w:rPr>
                <w:bCs/>
                <w:sz w:val="24"/>
                <w:lang w:val="en-US"/>
              </w:rPr>
              <w:t xml:space="preserve"> menu </w:t>
            </w:r>
            <w:r w:rsidR="005A2010">
              <w:rPr>
                <w:bCs/>
                <w:sz w:val="24"/>
                <w:lang w:val="en-US"/>
              </w:rPr>
              <w:t xml:space="preserve">Danh </w:t>
            </w:r>
            <w:proofErr w:type="spellStart"/>
            <w:r w:rsidR="005A2010">
              <w:rPr>
                <w:bCs/>
                <w:sz w:val="24"/>
                <w:lang w:val="en-US"/>
              </w:rPr>
              <w:t>Mục</w:t>
            </w:r>
            <w:proofErr w:type="spellEnd"/>
            <w:r w:rsidR="005A2010">
              <w:rPr>
                <w:bCs/>
                <w:sz w:val="24"/>
                <w:lang w:val="en-US"/>
              </w:rPr>
              <w:t xml:space="preserve"> </w:t>
            </w:r>
            <w:proofErr w:type="spellStart"/>
            <w:r w:rsidR="005A2010">
              <w:rPr>
                <w:bCs/>
                <w:sz w:val="24"/>
                <w:lang w:val="en-US"/>
              </w:rPr>
              <w:t>Khách</w:t>
            </w:r>
            <w:proofErr w:type="spellEnd"/>
            <w:r w:rsidR="005A2010">
              <w:rPr>
                <w:bCs/>
                <w:sz w:val="24"/>
                <w:lang w:val="en-US"/>
              </w:rPr>
              <w:t xml:space="preserve"> </w:t>
            </w:r>
            <w:proofErr w:type="spellStart"/>
            <w:r w:rsidR="005A2010">
              <w:rPr>
                <w:bCs/>
                <w:sz w:val="24"/>
                <w:lang w:val="en-US"/>
              </w:rPr>
              <w:t>Hàng</w:t>
            </w:r>
            <w:proofErr w:type="spellEnd"/>
          </w:p>
        </w:tc>
        <w:tc>
          <w:tcPr>
            <w:tcW w:w="1860" w:type="dxa"/>
            <w:shd w:val="clear" w:color="auto" w:fill="DAEEF3" w:themeFill="accent5" w:themeFillTint="33"/>
          </w:tcPr>
          <w:p w14:paraId="0B8B677B" w14:textId="7EBE9E40" w:rsidR="0013243F" w:rsidRPr="00CF7D55" w:rsidRDefault="0013243F" w:rsidP="00F465FF">
            <w:pPr>
              <w:pStyle w:val="TableParagraph"/>
              <w:spacing w:before="54"/>
              <w:rPr>
                <w:bCs/>
                <w:sz w:val="24"/>
                <w:lang w:val="en-US"/>
              </w:rPr>
            </w:pPr>
            <w:r w:rsidRPr="00CF7D55">
              <w:rPr>
                <w:bCs/>
                <w:sz w:val="24"/>
                <w:lang w:val="en-US"/>
              </w:rPr>
              <w:t xml:space="preserve">Click </w:t>
            </w:r>
            <w:proofErr w:type="spellStart"/>
            <w:r w:rsidRPr="00CF7D55">
              <w:rPr>
                <w:bCs/>
                <w:sz w:val="24"/>
                <w:lang w:val="en-US"/>
              </w:rPr>
              <w:t>vào</w:t>
            </w:r>
            <w:proofErr w:type="spellEnd"/>
            <w:r w:rsidRPr="00CF7D55">
              <w:rPr>
                <w:bCs/>
                <w:sz w:val="24"/>
                <w:lang w:val="en-US"/>
              </w:rPr>
              <w:t xml:space="preserve"> </w:t>
            </w:r>
            <w:proofErr w:type="spellStart"/>
            <w:r w:rsidRPr="00CF7D55">
              <w:rPr>
                <w:bCs/>
                <w:sz w:val="24"/>
                <w:lang w:val="en-US"/>
              </w:rPr>
              <w:t>sẽ</w:t>
            </w:r>
            <w:proofErr w:type="spellEnd"/>
            <w:r w:rsidRPr="00CF7D55">
              <w:rPr>
                <w:bCs/>
                <w:sz w:val="24"/>
                <w:lang w:val="en-US"/>
              </w:rPr>
              <w:t xml:space="preserve"> </w:t>
            </w:r>
            <w:proofErr w:type="spellStart"/>
            <w:r w:rsidRPr="00CF7D55">
              <w:rPr>
                <w:bCs/>
                <w:sz w:val="24"/>
                <w:lang w:val="en-US"/>
              </w:rPr>
              <w:t>hiện</w:t>
            </w:r>
            <w:proofErr w:type="spellEnd"/>
            <w:r w:rsidRPr="00CF7D55">
              <w:rPr>
                <w:bCs/>
                <w:sz w:val="24"/>
                <w:lang w:val="en-US"/>
              </w:rPr>
              <w:t xml:space="preserve"> </w:t>
            </w:r>
            <w:proofErr w:type="spellStart"/>
            <w:r w:rsidR="00E26605">
              <w:rPr>
                <w:bCs/>
                <w:sz w:val="24"/>
                <w:lang w:val="en-US"/>
              </w:rPr>
              <w:t>giao</w:t>
            </w:r>
            <w:proofErr w:type="spellEnd"/>
            <w:r w:rsidR="00E26605">
              <w:rPr>
                <w:bCs/>
                <w:sz w:val="24"/>
                <w:lang w:val="en-US"/>
              </w:rPr>
              <w:t xml:space="preserve"> </w:t>
            </w:r>
            <w:proofErr w:type="spellStart"/>
            <w:r w:rsidR="00E26605">
              <w:rPr>
                <w:bCs/>
                <w:sz w:val="24"/>
                <w:lang w:val="en-US"/>
              </w:rPr>
              <w:t>diện</w:t>
            </w:r>
            <w:proofErr w:type="spellEnd"/>
            <w:r w:rsidR="007A6580">
              <w:rPr>
                <w:bCs/>
                <w:sz w:val="24"/>
                <w:lang w:val="en-US"/>
              </w:rPr>
              <w:t xml:space="preserve"> </w:t>
            </w:r>
            <w:proofErr w:type="spellStart"/>
            <w:r w:rsidR="007A6580">
              <w:rPr>
                <w:bCs/>
                <w:sz w:val="24"/>
                <w:lang w:val="en-US"/>
              </w:rPr>
              <w:t>K</w:t>
            </w:r>
            <w:r w:rsidR="00E26605">
              <w:rPr>
                <w:bCs/>
                <w:sz w:val="24"/>
                <w:lang w:val="en-US"/>
              </w:rPr>
              <w:t>hách</w:t>
            </w:r>
            <w:proofErr w:type="spellEnd"/>
            <w:r w:rsidR="00E26605">
              <w:rPr>
                <w:bCs/>
                <w:sz w:val="24"/>
                <w:lang w:val="en-US"/>
              </w:rPr>
              <w:t xml:space="preserve"> </w:t>
            </w:r>
            <w:proofErr w:type="spellStart"/>
            <w:r w:rsidR="00E26605">
              <w:rPr>
                <w:bCs/>
                <w:sz w:val="24"/>
                <w:lang w:val="en-US"/>
              </w:rPr>
              <w:t>Hàng</w:t>
            </w:r>
            <w:proofErr w:type="spellEnd"/>
          </w:p>
        </w:tc>
        <w:tc>
          <w:tcPr>
            <w:tcW w:w="1856" w:type="dxa"/>
            <w:shd w:val="clear" w:color="auto" w:fill="DAEEF3" w:themeFill="accent5" w:themeFillTint="33"/>
          </w:tcPr>
          <w:p w14:paraId="7E0D8224" w14:textId="77777777" w:rsidR="0013243F" w:rsidRPr="00CF7D55" w:rsidRDefault="0013243F" w:rsidP="00F465FF">
            <w:pPr>
              <w:pStyle w:val="TableParagraph"/>
              <w:rPr>
                <w:bCs/>
                <w:sz w:val="24"/>
                <w:lang w:val="en-US"/>
              </w:rPr>
            </w:pPr>
            <w:r>
              <w:rPr>
                <w:bCs/>
                <w:sz w:val="24"/>
                <w:lang w:val="en-US"/>
              </w:rPr>
              <w:t>Menu</w:t>
            </w:r>
          </w:p>
        </w:tc>
        <w:tc>
          <w:tcPr>
            <w:tcW w:w="1860" w:type="dxa"/>
            <w:shd w:val="clear" w:color="auto" w:fill="DAEEF3" w:themeFill="accent5" w:themeFillTint="33"/>
          </w:tcPr>
          <w:p w14:paraId="6746A293" w14:textId="77777777" w:rsidR="0013243F" w:rsidRPr="00CF7D55" w:rsidRDefault="0013243F" w:rsidP="00F465FF">
            <w:pPr>
              <w:pStyle w:val="TableParagraph"/>
              <w:ind w:left="0"/>
              <w:rPr>
                <w:bCs/>
                <w:sz w:val="24"/>
                <w:lang w:val="en-US"/>
              </w:rPr>
            </w:pPr>
          </w:p>
        </w:tc>
        <w:tc>
          <w:tcPr>
            <w:tcW w:w="1966" w:type="dxa"/>
            <w:shd w:val="clear" w:color="auto" w:fill="DAEEF3" w:themeFill="accent5" w:themeFillTint="33"/>
          </w:tcPr>
          <w:p w14:paraId="1BD7D937" w14:textId="77777777" w:rsidR="0013243F" w:rsidRPr="00CF7D55" w:rsidRDefault="0013243F" w:rsidP="00F465FF">
            <w:pPr>
              <w:pStyle w:val="TableParagraph"/>
              <w:ind w:left="0"/>
              <w:rPr>
                <w:bCs/>
                <w:sz w:val="24"/>
                <w:lang w:val="en-US"/>
              </w:rPr>
            </w:pPr>
          </w:p>
        </w:tc>
      </w:tr>
      <w:tr w:rsidR="0013243F" w:rsidRPr="00CF7D55" w14:paraId="2268E58D" w14:textId="77777777" w:rsidTr="00F465FF">
        <w:trPr>
          <w:trHeight w:val="661"/>
        </w:trPr>
        <w:tc>
          <w:tcPr>
            <w:tcW w:w="1856" w:type="dxa"/>
            <w:shd w:val="clear" w:color="auto" w:fill="D9EDF2"/>
          </w:tcPr>
          <w:p w14:paraId="2EBACAD2" w14:textId="77777777" w:rsidR="0013243F" w:rsidRPr="00CF7D55" w:rsidRDefault="0013243F" w:rsidP="00F465FF">
            <w:pPr>
              <w:pStyle w:val="TableParagraph"/>
              <w:spacing w:before="166"/>
              <w:ind w:left="573"/>
              <w:rPr>
                <w:bCs/>
                <w:sz w:val="24"/>
                <w:lang w:val="en-US"/>
              </w:rPr>
            </w:pPr>
            <w:r w:rsidRPr="00CF7D55">
              <w:rPr>
                <w:bCs/>
                <w:sz w:val="24"/>
                <w:lang w:val="en-US"/>
              </w:rPr>
              <w:t>3</w:t>
            </w:r>
          </w:p>
        </w:tc>
        <w:tc>
          <w:tcPr>
            <w:tcW w:w="1856" w:type="dxa"/>
            <w:shd w:val="clear" w:color="auto" w:fill="D9EDF2"/>
          </w:tcPr>
          <w:p w14:paraId="4F03A4EB" w14:textId="7A42DF82" w:rsidR="0013243F" w:rsidRPr="00CF7D55" w:rsidRDefault="0013243F" w:rsidP="00F465FF">
            <w:pPr>
              <w:pStyle w:val="TableParagraph"/>
              <w:spacing w:before="54"/>
              <w:rPr>
                <w:bCs/>
                <w:sz w:val="24"/>
                <w:lang w:val="en-US"/>
              </w:rPr>
            </w:pPr>
            <w:proofErr w:type="spellStart"/>
            <w:r w:rsidRPr="00CF7D55">
              <w:rPr>
                <w:bCs/>
                <w:sz w:val="24"/>
                <w:lang w:val="en-US"/>
              </w:rPr>
              <w:t>Nút</w:t>
            </w:r>
            <w:proofErr w:type="spellEnd"/>
            <w:r w:rsidRPr="00CF7D55">
              <w:rPr>
                <w:bCs/>
                <w:sz w:val="24"/>
                <w:lang w:val="en-US"/>
              </w:rPr>
              <w:t xml:space="preserve"> menu </w:t>
            </w:r>
            <w:r w:rsidR="005A2010">
              <w:rPr>
                <w:bCs/>
                <w:sz w:val="24"/>
                <w:lang w:val="en-US"/>
              </w:rPr>
              <w:t xml:space="preserve">Danh </w:t>
            </w:r>
            <w:proofErr w:type="spellStart"/>
            <w:r w:rsidR="005A2010">
              <w:rPr>
                <w:bCs/>
                <w:sz w:val="24"/>
                <w:lang w:val="en-US"/>
              </w:rPr>
              <w:t>Mục</w:t>
            </w:r>
            <w:proofErr w:type="spellEnd"/>
            <w:r w:rsidR="005A2010">
              <w:rPr>
                <w:bCs/>
                <w:sz w:val="24"/>
                <w:lang w:val="en-US"/>
              </w:rPr>
              <w:t xml:space="preserve"> </w:t>
            </w:r>
            <w:proofErr w:type="spellStart"/>
            <w:r w:rsidR="005A2010">
              <w:rPr>
                <w:bCs/>
                <w:sz w:val="24"/>
                <w:lang w:val="en-US"/>
              </w:rPr>
              <w:t>Nhà</w:t>
            </w:r>
            <w:proofErr w:type="spellEnd"/>
            <w:r w:rsidR="005A2010">
              <w:rPr>
                <w:bCs/>
                <w:sz w:val="24"/>
                <w:lang w:val="en-US"/>
              </w:rPr>
              <w:t xml:space="preserve"> Cung </w:t>
            </w:r>
            <w:proofErr w:type="spellStart"/>
            <w:r w:rsidR="005A2010">
              <w:rPr>
                <w:bCs/>
                <w:sz w:val="24"/>
                <w:lang w:val="en-US"/>
              </w:rPr>
              <w:t>Cấp</w:t>
            </w:r>
            <w:proofErr w:type="spellEnd"/>
          </w:p>
        </w:tc>
        <w:tc>
          <w:tcPr>
            <w:tcW w:w="1860" w:type="dxa"/>
            <w:shd w:val="clear" w:color="auto" w:fill="D9EDF2"/>
          </w:tcPr>
          <w:p w14:paraId="59DAA1E9" w14:textId="6BD0BA2E" w:rsidR="0013243F" w:rsidRPr="00CF7D55" w:rsidRDefault="0013243F" w:rsidP="00F465FF">
            <w:pPr>
              <w:pStyle w:val="TableParagraph"/>
              <w:rPr>
                <w:bCs/>
                <w:sz w:val="24"/>
              </w:rPr>
            </w:pPr>
            <w:r w:rsidRPr="00CF7D55">
              <w:rPr>
                <w:bCs/>
                <w:sz w:val="24"/>
                <w:lang w:val="en-US"/>
              </w:rPr>
              <w:t xml:space="preserve">Click </w:t>
            </w:r>
            <w:proofErr w:type="spellStart"/>
            <w:r w:rsidRPr="00CF7D55">
              <w:rPr>
                <w:bCs/>
                <w:sz w:val="24"/>
                <w:lang w:val="en-US"/>
              </w:rPr>
              <w:t>và</w:t>
            </w:r>
            <w:r>
              <w:rPr>
                <w:bCs/>
                <w:sz w:val="24"/>
                <w:lang w:val="en-US"/>
              </w:rPr>
              <w:t>o</w:t>
            </w:r>
            <w:proofErr w:type="spellEnd"/>
            <w:r w:rsidRPr="00CF7D55">
              <w:rPr>
                <w:bCs/>
                <w:sz w:val="24"/>
                <w:lang w:val="en-US"/>
              </w:rPr>
              <w:t xml:space="preserve"> </w:t>
            </w:r>
            <w:proofErr w:type="spellStart"/>
            <w:r w:rsidRPr="00CF7D55">
              <w:rPr>
                <w:bCs/>
                <w:sz w:val="24"/>
                <w:lang w:val="en-US"/>
              </w:rPr>
              <w:t>sẽ</w:t>
            </w:r>
            <w:proofErr w:type="spellEnd"/>
            <w:r w:rsidRPr="00CF7D55">
              <w:rPr>
                <w:bCs/>
                <w:sz w:val="24"/>
                <w:lang w:val="en-US"/>
              </w:rPr>
              <w:t xml:space="preserve"> </w:t>
            </w:r>
            <w:proofErr w:type="spellStart"/>
            <w:r w:rsidRPr="00CF7D55">
              <w:rPr>
                <w:bCs/>
                <w:sz w:val="24"/>
                <w:lang w:val="en-US"/>
              </w:rPr>
              <w:t>hiện</w:t>
            </w:r>
            <w:proofErr w:type="spellEnd"/>
            <w:r w:rsidRPr="00CF7D55">
              <w:rPr>
                <w:bCs/>
                <w:sz w:val="24"/>
                <w:lang w:val="en-US"/>
              </w:rPr>
              <w:t xml:space="preserve"> </w:t>
            </w:r>
            <w:proofErr w:type="spellStart"/>
            <w:r w:rsidR="00E26605">
              <w:rPr>
                <w:bCs/>
                <w:sz w:val="24"/>
                <w:lang w:val="en-US"/>
              </w:rPr>
              <w:t>giao</w:t>
            </w:r>
            <w:proofErr w:type="spellEnd"/>
            <w:r w:rsidR="00E26605">
              <w:rPr>
                <w:bCs/>
                <w:sz w:val="24"/>
                <w:lang w:val="en-US"/>
              </w:rPr>
              <w:t xml:space="preserve"> </w:t>
            </w:r>
            <w:proofErr w:type="spellStart"/>
            <w:r w:rsidR="00E26605">
              <w:rPr>
                <w:bCs/>
                <w:sz w:val="24"/>
                <w:lang w:val="en-US"/>
              </w:rPr>
              <w:t>diện</w:t>
            </w:r>
            <w:proofErr w:type="spellEnd"/>
            <w:r w:rsidR="00E26605">
              <w:rPr>
                <w:bCs/>
                <w:sz w:val="24"/>
                <w:lang w:val="en-US"/>
              </w:rPr>
              <w:t xml:space="preserve"> </w:t>
            </w:r>
            <w:proofErr w:type="spellStart"/>
            <w:r w:rsidR="00E26605">
              <w:rPr>
                <w:bCs/>
                <w:sz w:val="24"/>
                <w:lang w:val="en-US"/>
              </w:rPr>
              <w:t>Nhà</w:t>
            </w:r>
            <w:proofErr w:type="spellEnd"/>
            <w:r w:rsidR="00E26605">
              <w:rPr>
                <w:bCs/>
                <w:sz w:val="24"/>
                <w:lang w:val="en-US"/>
              </w:rPr>
              <w:t xml:space="preserve"> Cung </w:t>
            </w:r>
            <w:proofErr w:type="spellStart"/>
            <w:r w:rsidR="00E26605">
              <w:rPr>
                <w:bCs/>
                <w:sz w:val="24"/>
                <w:lang w:val="en-US"/>
              </w:rPr>
              <w:t>Cấp</w:t>
            </w:r>
            <w:proofErr w:type="spellEnd"/>
          </w:p>
        </w:tc>
        <w:tc>
          <w:tcPr>
            <w:tcW w:w="1856" w:type="dxa"/>
            <w:shd w:val="clear" w:color="auto" w:fill="D9EDF2"/>
          </w:tcPr>
          <w:p w14:paraId="33825FFB" w14:textId="77777777" w:rsidR="0013243F" w:rsidRPr="00CF7D55" w:rsidRDefault="0013243F" w:rsidP="00F465FF">
            <w:pPr>
              <w:pStyle w:val="TableParagraph"/>
              <w:rPr>
                <w:bCs/>
                <w:sz w:val="24"/>
                <w:lang w:val="en-US"/>
              </w:rPr>
            </w:pPr>
            <w:r>
              <w:rPr>
                <w:bCs/>
                <w:sz w:val="24"/>
                <w:lang w:val="en-US"/>
              </w:rPr>
              <w:t>Menu</w:t>
            </w:r>
          </w:p>
        </w:tc>
        <w:tc>
          <w:tcPr>
            <w:tcW w:w="1860" w:type="dxa"/>
            <w:shd w:val="clear" w:color="auto" w:fill="D9EDF2"/>
          </w:tcPr>
          <w:p w14:paraId="2BA8EF16" w14:textId="77777777" w:rsidR="0013243F" w:rsidRPr="00CF7D55" w:rsidRDefault="0013243F" w:rsidP="00F465FF">
            <w:pPr>
              <w:pStyle w:val="TableParagraph"/>
              <w:ind w:left="0"/>
              <w:rPr>
                <w:bCs/>
                <w:sz w:val="24"/>
              </w:rPr>
            </w:pPr>
          </w:p>
        </w:tc>
        <w:tc>
          <w:tcPr>
            <w:tcW w:w="1966" w:type="dxa"/>
            <w:shd w:val="clear" w:color="auto" w:fill="D9EDF2"/>
          </w:tcPr>
          <w:p w14:paraId="0AE8DCBD" w14:textId="77777777" w:rsidR="0013243F" w:rsidRPr="00CF7D55" w:rsidRDefault="0013243F" w:rsidP="00F465FF">
            <w:pPr>
              <w:pStyle w:val="TableParagraph"/>
              <w:ind w:left="0"/>
              <w:rPr>
                <w:bCs/>
                <w:sz w:val="24"/>
              </w:rPr>
            </w:pPr>
          </w:p>
        </w:tc>
      </w:tr>
    </w:tbl>
    <w:p w14:paraId="44B6D502" w14:textId="77777777" w:rsidR="0013243F" w:rsidRDefault="0013243F" w:rsidP="00AC2591">
      <w:pPr>
        <w:pStyle w:val="BodyText"/>
        <w:ind w:left="422"/>
        <w:rPr>
          <w:sz w:val="20"/>
          <w:lang w:val="en-US"/>
        </w:rPr>
      </w:pPr>
    </w:p>
    <w:p w14:paraId="3E38C1E1" w14:textId="77777777" w:rsidR="0013243F" w:rsidRDefault="0013243F" w:rsidP="00AC2591">
      <w:pPr>
        <w:pStyle w:val="BodyText"/>
        <w:ind w:left="422"/>
        <w:rPr>
          <w:sz w:val="20"/>
          <w:lang w:val="en-US"/>
        </w:rPr>
      </w:pPr>
    </w:p>
    <w:p w14:paraId="25862B18" w14:textId="77777777" w:rsidR="0013243F" w:rsidRDefault="0013243F" w:rsidP="00AC2591">
      <w:pPr>
        <w:pStyle w:val="BodyText"/>
        <w:ind w:left="422"/>
        <w:rPr>
          <w:sz w:val="20"/>
          <w:lang w:val="en-US"/>
        </w:rPr>
      </w:pPr>
    </w:p>
    <w:p w14:paraId="76A354B6" w14:textId="77777777" w:rsidR="0013243F" w:rsidRDefault="0013243F" w:rsidP="00AC2591">
      <w:pPr>
        <w:pStyle w:val="BodyText"/>
        <w:ind w:left="422"/>
        <w:rPr>
          <w:sz w:val="20"/>
          <w:lang w:val="en-US"/>
        </w:rPr>
      </w:pPr>
    </w:p>
    <w:p w14:paraId="56492C9C" w14:textId="77777777" w:rsidR="0013243F" w:rsidRDefault="0013243F" w:rsidP="00AC2591">
      <w:pPr>
        <w:pStyle w:val="BodyText"/>
        <w:ind w:left="422"/>
        <w:rPr>
          <w:sz w:val="20"/>
          <w:lang w:val="en-US"/>
        </w:rPr>
      </w:pPr>
    </w:p>
    <w:p w14:paraId="72677F27" w14:textId="77777777" w:rsidR="0013243F" w:rsidRDefault="0013243F" w:rsidP="00AC2591">
      <w:pPr>
        <w:pStyle w:val="BodyText"/>
        <w:ind w:left="422"/>
        <w:rPr>
          <w:sz w:val="20"/>
          <w:lang w:val="en-US"/>
        </w:rPr>
      </w:pPr>
    </w:p>
    <w:p w14:paraId="5986ED21" w14:textId="5BF5DE44" w:rsidR="007F3549" w:rsidRDefault="00B51CC9" w:rsidP="00AC2591">
      <w:pPr>
        <w:pStyle w:val="BodyText"/>
        <w:ind w:left="422"/>
        <w:rPr>
          <w:sz w:val="20"/>
          <w:lang w:val="en-US"/>
        </w:rPr>
      </w:pPr>
      <w:r>
        <w:rPr>
          <w:noProof/>
          <w:u w:val="single"/>
          <w:lang w:val="en-US"/>
        </w:rPr>
        <w:lastRenderedPageBreak/>
        <w:drawing>
          <wp:inline distT="0" distB="0" distL="0" distR="0" wp14:anchorId="025CB4D1" wp14:editId="1047E5CE">
            <wp:extent cx="6222192" cy="3086805"/>
            <wp:effectExtent l="0" t="0" r="0" b="0"/>
            <wp:docPr id="718903463" name="Picture 718903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3463" name="Picture 4"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6227926" cy="3089650"/>
                    </a:xfrm>
                    <a:prstGeom prst="rect">
                      <a:avLst/>
                    </a:prstGeom>
                  </pic:spPr>
                </pic:pic>
              </a:graphicData>
            </a:graphic>
          </wp:inline>
        </w:drawing>
      </w:r>
    </w:p>
    <w:tbl>
      <w:tblPr>
        <w:tblW w:w="11254" w:type="dxa"/>
        <w:tblInd w:w="-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6"/>
        <w:gridCol w:w="1856"/>
        <w:gridCol w:w="1860"/>
        <w:gridCol w:w="1856"/>
        <w:gridCol w:w="1860"/>
        <w:gridCol w:w="1966"/>
      </w:tblGrid>
      <w:tr w:rsidR="0004284B" w:rsidRPr="00A53350" w14:paraId="1FC84250" w14:textId="77777777" w:rsidTr="00F465FF">
        <w:trPr>
          <w:trHeight w:val="662"/>
        </w:trPr>
        <w:tc>
          <w:tcPr>
            <w:tcW w:w="1856" w:type="dxa"/>
            <w:shd w:val="clear" w:color="auto" w:fill="4AABC5"/>
          </w:tcPr>
          <w:p w14:paraId="245A97D5" w14:textId="77777777" w:rsidR="0004284B" w:rsidRPr="00A53350" w:rsidRDefault="0004284B" w:rsidP="00F465FF">
            <w:pPr>
              <w:pStyle w:val="TableParagraph"/>
              <w:spacing w:before="166"/>
              <w:ind w:left="573"/>
              <w:rPr>
                <w:b/>
                <w:sz w:val="24"/>
                <w:lang w:val="en-US"/>
              </w:rPr>
            </w:pPr>
            <w:r w:rsidRPr="00A53350">
              <w:rPr>
                <w:b/>
                <w:sz w:val="24"/>
                <w:lang w:val="en-US"/>
              </w:rPr>
              <w:t>STT</w:t>
            </w:r>
          </w:p>
        </w:tc>
        <w:tc>
          <w:tcPr>
            <w:tcW w:w="1856" w:type="dxa"/>
            <w:shd w:val="clear" w:color="auto" w:fill="4AABC5"/>
          </w:tcPr>
          <w:p w14:paraId="427F8B2A" w14:textId="77777777" w:rsidR="0004284B" w:rsidRPr="00A53350" w:rsidRDefault="0004284B" w:rsidP="00F465FF">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860" w:type="dxa"/>
            <w:shd w:val="clear" w:color="auto" w:fill="4AABC5"/>
          </w:tcPr>
          <w:p w14:paraId="320A9A5B" w14:textId="77777777" w:rsidR="0004284B" w:rsidRPr="00A53350" w:rsidRDefault="0004284B" w:rsidP="00F465FF">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5BD07591" w14:textId="77777777" w:rsidR="0004284B" w:rsidRPr="00A53350" w:rsidRDefault="0004284B" w:rsidP="00F465FF">
            <w:pPr>
              <w:pStyle w:val="TableParagraph"/>
              <w:spacing w:before="56"/>
              <w:ind w:left="239" w:right="226"/>
              <w:jc w:val="center"/>
              <w:rPr>
                <w:b/>
                <w:sz w:val="24"/>
              </w:rPr>
            </w:pPr>
            <w:r w:rsidRPr="00A53350">
              <w:rPr>
                <w:b/>
                <w:sz w:val="24"/>
              </w:rPr>
              <w:t>liệu</w:t>
            </w:r>
          </w:p>
        </w:tc>
        <w:tc>
          <w:tcPr>
            <w:tcW w:w="1856" w:type="dxa"/>
            <w:shd w:val="clear" w:color="auto" w:fill="4AABC5"/>
          </w:tcPr>
          <w:p w14:paraId="673B13B7" w14:textId="77777777" w:rsidR="0004284B" w:rsidRPr="00A53350" w:rsidRDefault="0004284B" w:rsidP="00F465FF">
            <w:pPr>
              <w:pStyle w:val="TableParagraph"/>
              <w:spacing w:before="166"/>
              <w:ind w:left="91" w:right="80"/>
              <w:jc w:val="center"/>
              <w:rPr>
                <w:b/>
                <w:sz w:val="24"/>
              </w:rPr>
            </w:pPr>
            <w:r w:rsidRPr="00A53350">
              <w:rPr>
                <w:b/>
                <w:sz w:val="24"/>
              </w:rPr>
              <w:t>Loại</w:t>
            </w:r>
          </w:p>
        </w:tc>
        <w:tc>
          <w:tcPr>
            <w:tcW w:w="1860" w:type="dxa"/>
            <w:shd w:val="clear" w:color="auto" w:fill="4AABC5"/>
          </w:tcPr>
          <w:p w14:paraId="60703DBA" w14:textId="77777777" w:rsidR="0004284B" w:rsidRPr="00A53350" w:rsidRDefault="0004284B" w:rsidP="00F465FF">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966" w:type="dxa"/>
            <w:shd w:val="clear" w:color="auto" w:fill="4AABC5"/>
          </w:tcPr>
          <w:p w14:paraId="4CFCF823" w14:textId="77777777" w:rsidR="0004284B" w:rsidRPr="00A53350" w:rsidRDefault="0004284B" w:rsidP="00F465FF">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04284B" w:rsidRPr="00CF7D55" w14:paraId="7547DBD0" w14:textId="77777777" w:rsidTr="00F465FF">
        <w:trPr>
          <w:trHeight w:val="993"/>
        </w:trPr>
        <w:tc>
          <w:tcPr>
            <w:tcW w:w="1856" w:type="dxa"/>
            <w:shd w:val="clear" w:color="auto" w:fill="D9EDF2"/>
          </w:tcPr>
          <w:p w14:paraId="60A4CA9B" w14:textId="77777777" w:rsidR="0004284B" w:rsidRPr="00CF7D55" w:rsidRDefault="0004284B" w:rsidP="00F465FF">
            <w:pPr>
              <w:pStyle w:val="TableParagraph"/>
              <w:spacing w:before="166"/>
              <w:ind w:left="573"/>
              <w:rPr>
                <w:bCs/>
                <w:sz w:val="24"/>
                <w:lang w:val="en-US"/>
              </w:rPr>
            </w:pPr>
            <w:r w:rsidRPr="00CF7D55">
              <w:rPr>
                <w:bCs/>
                <w:sz w:val="24"/>
                <w:lang w:val="en-US"/>
              </w:rPr>
              <w:t>1</w:t>
            </w:r>
          </w:p>
        </w:tc>
        <w:tc>
          <w:tcPr>
            <w:tcW w:w="1856" w:type="dxa"/>
            <w:shd w:val="clear" w:color="auto" w:fill="D9EDF2"/>
          </w:tcPr>
          <w:p w14:paraId="2CFD8A74" w14:textId="3E4C205E" w:rsidR="0004284B" w:rsidRPr="00CF7D55" w:rsidRDefault="0004284B" w:rsidP="00F465FF">
            <w:pPr>
              <w:pStyle w:val="TableParagraph"/>
              <w:ind w:left="91" w:right="182"/>
              <w:rPr>
                <w:bCs/>
                <w:sz w:val="24"/>
                <w:lang w:val="en-US"/>
              </w:rPr>
            </w:pPr>
            <w:proofErr w:type="spellStart"/>
            <w:r w:rsidRPr="00CF7D55">
              <w:rPr>
                <w:bCs/>
                <w:sz w:val="24"/>
                <w:lang w:val="en-US"/>
              </w:rPr>
              <w:t>Nút</w:t>
            </w:r>
            <w:proofErr w:type="spellEnd"/>
            <w:r w:rsidRPr="00CF7D55">
              <w:rPr>
                <w:bCs/>
                <w:sz w:val="24"/>
                <w:lang w:val="en-US"/>
              </w:rPr>
              <w:t xml:space="preserve"> menu </w:t>
            </w:r>
            <w:proofErr w:type="spellStart"/>
            <w:r w:rsidR="00563A10">
              <w:rPr>
                <w:bCs/>
                <w:sz w:val="24"/>
                <w:lang w:val="en-US"/>
              </w:rPr>
              <w:t>Phiếu</w:t>
            </w:r>
            <w:proofErr w:type="spellEnd"/>
            <w:r w:rsidR="00563A10">
              <w:rPr>
                <w:bCs/>
                <w:sz w:val="24"/>
                <w:lang w:val="en-US"/>
              </w:rPr>
              <w:t xml:space="preserve"> </w:t>
            </w:r>
            <w:proofErr w:type="spellStart"/>
            <w:r w:rsidR="00563A10">
              <w:rPr>
                <w:bCs/>
                <w:sz w:val="24"/>
                <w:lang w:val="en-US"/>
              </w:rPr>
              <w:t>Nhập</w:t>
            </w:r>
            <w:proofErr w:type="spellEnd"/>
            <w:r w:rsidR="00563A10">
              <w:rPr>
                <w:bCs/>
                <w:sz w:val="24"/>
                <w:lang w:val="en-US"/>
              </w:rPr>
              <w:t xml:space="preserve"> </w:t>
            </w:r>
            <w:proofErr w:type="spellStart"/>
            <w:r w:rsidR="00563A10">
              <w:rPr>
                <w:bCs/>
                <w:sz w:val="24"/>
                <w:lang w:val="en-US"/>
              </w:rPr>
              <w:t>Hàng</w:t>
            </w:r>
            <w:proofErr w:type="spellEnd"/>
          </w:p>
        </w:tc>
        <w:tc>
          <w:tcPr>
            <w:tcW w:w="1860" w:type="dxa"/>
            <w:shd w:val="clear" w:color="auto" w:fill="D9EDF2"/>
          </w:tcPr>
          <w:p w14:paraId="15B55E6F" w14:textId="72693E07" w:rsidR="0004284B" w:rsidRPr="00CF7D55" w:rsidRDefault="0004284B" w:rsidP="00563A10">
            <w:pPr>
              <w:pStyle w:val="TableParagraph"/>
              <w:ind w:left="77"/>
              <w:rPr>
                <w:bCs/>
                <w:sz w:val="24"/>
                <w:lang w:val="en-US"/>
              </w:rPr>
            </w:pPr>
            <w:r w:rsidRPr="00CF7D55">
              <w:rPr>
                <w:bCs/>
                <w:sz w:val="24"/>
                <w:lang w:val="en-US"/>
              </w:rPr>
              <w:t xml:space="preserve">Click </w:t>
            </w:r>
            <w:proofErr w:type="spellStart"/>
            <w:r w:rsidRPr="00CF7D55">
              <w:rPr>
                <w:bCs/>
                <w:sz w:val="24"/>
                <w:lang w:val="en-US"/>
              </w:rPr>
              <w:t>vào</w:t>
            </w:r>
            <w:proofErr w:type="spellEnd"/>
            <w:r w:rsidRPr="00CF7D55">
              <w:rPr>
                <w:bCs/>
                <w:sz w:val="24"/>
                <w:lang w:val="en-US"/>
              </w:rPr>
              <w:t xml:space="preserve"> </w:t>
            </w:r>
            <w:proofErr w:type="spellStart"/>
            <w:r w:rsidRPr="00CF7D55">
              <w:rPr>
                <w:bCs/>
                <w:sz w:val="24"/>
                <w:lang w:val="en-US"/>
              </w:rPr>
              <w:t>sẽ</w:t>
            </w:r>
            <w:proofErr w:type="spellEnd"/>
            <w:r w:rsidRPr="00CF7D55">
              <w:rPr>
                <w:bCs/>
                <w:sz w:val="24"/>
                <w:lang w:val="en-US"/>
              </w:rPr>
              <w:t xml:space="preserve"> </w:t>
            </w:r>
            <w:proofErr w:type="spellStart"/>
            <w:r w:rsidRPr="00CF7D55">
              <w:rPr>
                <w:bCs/>
                <w:sz w:val="24"/>
                <w:lang w:val="en-US"/>
              </w:rPr>
              <w:t>hiện</w:t>
            </w:r>
            <w:proofErr w:type="spellEnd"/>
            <w:r w:rsidRPr="00CF7D55">
              <w:rPr>
                <w:bCs/>
                <w:sz w:val="24"/>
                <w:lang w:val="en-US"/>
              </w:rPr>
              <w:t xml:space="preserve"> </w:t>
            </w:r>
            <w:proofErr w:type="spellStart"/>
            <w:r w:rsidRPr="00CF7D55">
              <w:rPr>
                <w:bCs/>
                <w:sz w:val="24"/>
                <w:lang w:val="en-US"/>
              </w:rPr>
              <w:t>giao</w:t>
            </w:r>
            <w:proofErr w:type="spellEnd"/>
            <w:r w:rsidRPr="00CF7D55">
              <w:rPr>
                <w:bCs/>
                <w:sz w:val="24"/>
                <w:lang w:val="en-US"/>
              </w:rPr>
              <w:t xml:space="preserve"> </w:t>
            </w:r>
            <w:proofErr w:type="spellStart"/>
            <w:r w:rsidRPr="00CF7D55">
              <w:rPr>
                <w:bCs/>
                <w:sz w:val="24"/>
                <w:lang w:val="en-US"/>
              </w:rPr>
              <w:t>diện</w:t>
            </w:r>
            <w:proofErr w:type="spellEnd"/>
            <w:r w:rsidRPr="00CF7D55">
              <w:rPr>
                <w:bCs/>
                <w:sz w:val="24"/>
                <w:lang w:val="en-US"/>
              </w:rPr>
              <w:t xml:space="preserve"> </w:t>
            </w:r>
            <w:proofErr w:type="spellStart"/>
            <w:r w:rsidR="00563A10">
              <w:rPr>
                <w:bCs/>
                <w:sz w:val="24"/>
                <w:lang w:val="en-US"/>
              </w:rPr>
              <w:t>Phiếu</w:t>
            </w:r>
            <w:proofErr w:type="spellEnd"/>
            <w:r w:rsidR="00563A10">
              <w:rPr>
                <w:bCs/>
                <w:sz w:val="24"/>
                <w:lang w:val="en-US"/>
              </w:rPr>
              <w:t xml:space="preserve"> </w:t>
            </w:r>
            <w:proofErr w:type="spellStart"/>
            <w:r w:rsidR="00563A10">
              <w:rPr>
                <w:bCs/>
                <w:sz w:val="24"/>
                <w:lang w:val="en-US"/>
              </w:rPr>
              <w:t>Nhập</w:t>
            </w:r>
            <w:proofErr w:type="spellEnd"/>
            <w:r w:rsidR="00563A10">
              <w:rPr>
                <w:bCs/>
                <w:sz w:val="24"/>
                <w:lang w:val="en-US"/>
              </w:rPr>
              <w:t xml:space="preserve"> </w:t>
            </w:r>
            <w:proofErr w:type="spellStart"/>
            <w:r w:rsidR="00563A10">
              <w:rPr>
                <w:bCs/>
                <w:sz w:val="24"/>
                <w:lang w:val="en-US"/>
              </w:rPr>
              <w:t>Hàng</w:t>
            </w:r>
            <w:proofErr w:type="spellEnd"/>
          </w:p>
          <w:p w14:paraId="69F47714" w14:textId="77777777" w:rsidR="0004284B" w:rsidRPr="00CF7D55" w:rsidRDefault="0004284B" w:rsidP="00F465FF">
            <w:pPr>
              <w:pStyle w:val="TableParagraph"/>
              <w:spacing w:before="2" w:line="330" w:lineRule="atLeast"/>
              <w:ind w:right="204"/>
              <w:rPr>
                <w:bCs/>
                <w:sz w:val="24"/>
              </w:rPr>
            </w:pPr>
          </w:p>
        </w:tc>
        <w:tc>
          <w:tcPr>
            <w:tcW w:w="1856" w:type="dxa"/>
            <w:shd w:val="clear" w:color="auto" w:fill="D9EDF2"/>
          </w:tcPr>
          <w:p w14:paraId="6289214A" w14:textId="77777777" w:rsidR="0004284B" w:rsidRPr="00511B1E" w:rsidRDefault="0004284B" w:rsidP="00F465FF">
            <w:pPr>
              <w:pStyle w:val="TableParagraph"/>
              <w:rPr>
                <w:bCs/>
                <w:sz w:val="24"/>
                <w:lang w:val="en-US"/>
              </w:rPr>
            </w:pPr>
            <w:r>
              <w:rPr>
                <w:bCs/>
                <w:sz w:val="24"/>
                <w:lang w:val="en-US"/>
              </w:rPr>
              <w:t>Menu</w:t>
            </w:r>
          </w:p>
        </w:tc>
        <w:tc>
          <w:tcPr>
            <w:tcW w:w="1860" w:type="dxa"/>
            <w:shd w:val="clear" w:color="auto" w:fill="D9EDF2"/>
          </w:tcPr>
          <w:p w14:paraId="41CF0AB8" w14:textId="77777777" w:rsidR="0004284B" w:rsidRPr="00CF7D55" w:rsidRDefault="0004284B" w:rsidP="00F465FF">
            <w:pPr>
              <w:pStyle w:val="TableParagraph"/>
              <w:ind w:left="0"/>
              <w:rPr>
                <w:bCs/>
                <w:sz w:val="24"/>
                <w:lang w:val="en-US"/>
              </w:rPr>
            </w:pPr>
          </w:p>
        </w:tc>
        <w:tc>
          <w:tcPr>
            <w:tcW w:w="1966" w:type="dxa"/>
            <w:shd w:val="clear" w:color="auto" w:fill="D9EDF2"/>
          </w:tcPr>
          <w:p w14:paraId="3EDB11D5" w14:textId="77777777" w:rsidR="0004284B" w:rsidRPr="00CF7D55" w:rsidRDefault="0004284B" w:rsidP="00F465FF">
            <w:pPr>
              <w:pStyle w:val="TableParagraph"/>
              <w:ind w:left="0"/>
              <w:rPr>
                <w:bCs/>
                <w:sz w:val="24"/>
              </w:rPr>
            </w:pPr>
          </w:p>
        </w:tc>
      </w:tr>
      <w:tr w:rsidR="0004284B" w:rsidRPr="00CF7D55" w14:paraId="5DAD9EE6" w14:textId="77777777" w:rsidTr="00F465FF">
        <w:trPr>
          <w:trHeight w:val="662"/>
        </w:trPr>
        <w:tc>
          <w:tcPr>
            <w:tcW w:w="1856" w:type="dxa"/>
            <w:shd w:val="clear" w:color="auto" w:fill="DAEEF3" w:themeFill="accent5" w:themeFillTint="33"/>
          </w:tcPr>
          <w:p w14:paraId="60C8A6AF" w14:textId="77777777" w:rsidR="0004284B" w:rsidRPr="00CF7D55" w:rsidRDefault="0004284B" w:rsidP="00F465FF">
            <w:pPr>
              <w:pStyle w:val="TableParagraph"/>
              <w:spacing w:before="166"/>
              <w:ind w:left="573"/>
              <w:rPr>
                <w:bCs/>
                <w:sz w:val="24"/>
                <w:lang w:val="en-US"/>
              </w:rPr>
            </w:pPr>
            <w:r w:rsidRPr="00CF7D55">
              <w:rPr>
                <w:bCs/>
                <w:sz w:val="24"/>
                <w:lang w:val="en-US"/>
              </w:rPr>
              <w:t>2</w:t>
            </w:r>
          </w:p>
        </w:tc>
        <w:tc>
          <w:tcPr>
            <w:tcW w:w="1856" w:type="dxa"/>
            <w:shd w:val="clear" w:color="auto" w:fill="DAEEF3" w:themeFill="accent5" w:themeFillTint="33"/>
          </w:tcPr>
          <w:p w14:paraId="0CAF659D" w14:textId="202B797C" w:rsidR="0004284B" w:rsidRPr="00CF7D55" w:rsidRDefault="0004284B" w:rsidP="00F465FF">
            <w:pPr>
              <w:pStyle w:val="TableParagraph"/>
              <w:spacing w:before="54"/>
              <w:rPr>
                <w:bCs/>
                <w:sz w:val="24"/>
                <w:lang w:val="en-US"/>
              </w:rPr>
            </w:pPr>
            <w:proofErr w:type="spellStart"/>
            <w:r w:rsidRPr="00CF7D55">
              <w:rPr>
                <w:bCs/>
                <w:sz w:val="24"/>
                <w:lang w:val="en-US"/>
              </w:rPr>
              <w:t>Nút</w:t>
            </w:r>
            <w:proofErr w:type="spellEnd"/>
            <w:r w:rsidRPr="00CF7D55">
              <w:rPr>
                <w:bCs/>
                <w:sz w:val="24"/>
                <w:lang w:val="en-US"/>
              </w:rPr>
              <w:t xml:space="preserve"> menu </w:t>
            </w:r>
            <w:proofErr w:type="spellStart"/>
            <w:r w:rsidR="00563A10">
              <w:rPr>
                <w:bCs/>
                <w:sz w:val="24"/>
                <w:lang w:val="en-US"/>
              </w:rPr>
              <w:t>Phiếu</w:t>
            </w:r>
            <w:proofErr w:type="spellEnd"/>
            <w:r w:rsidR="00563A10">
              <w:rPr>
                <w:bCs/>
                <w:sz w:val="24"/>
                <w:lang w:val="en-US"/>
              </w:rPr>
              <w:t xml:space="preserve"> </w:t>
            </w:r>
            <w:proofErr w:type="spellStart"/>
            <w:r w:rsidR="00563A10">
              <w:rPr>
                <w:bCs/>
                <w:sz w:val="24"/>
                <w:lang w:val="en-US"/>
              </w:rPr>
              <w:t>Xuất</w:t>
            </w:r>
            <w:proofErr w:type="spellEnd"/>
            <w:r w:rsidR="00563A10">
              <w:rPr>
                <w:bCs/>
                <w:sz w:val="24"/>
                <w:lang w:val="en-US"/>
              </w:rPr>
              <w:t xml:space="preserve"> </w:t>
            </w:r>
            <w:proofErr w:type="spellStart"/>
            <w:r w:rsidR="00563A10">
              <w:rPr>
                <w:bCs/>
                <w:sz w:val="24"/>
                <w:lang w:val="en-US"/>
              </w:rPr>
              <w:t>Hàng</w:t>
            </w:r>
            <w:proofErr w:type="spellEnd"/>
          </w:p>
        </w:tc>
        <w:tc>
          <w:tcPr>
            <w:tcW w:w="1860" w:type="dxa"/>
            <w:shd w:val="clear" w:color="auto" w:fill="DAEEF3" w:themeFill="accent5" w:themeFillTint="33"/>
          </w:tcPr>
          <w:p w14:paraId="3FD9E9F0" w14:textId="77777777" w:rsidR="0004284B" w:rsidRPr="00CF7D55" w:rsidRDefault="0004284B" w:rsidP="00F465FF">
            <w:pPr>
              <w:pStyle w:val="TableParagraph"/>
              <w:spacing w:before="54"/>
              <w:rPr>
                <w:bCs/>
                <w:sz w:val="24"/>
                <w:lang w:val="en-US"/>
              </w:rPr>
            </w:pPr>
            <w:r w:rsidRPr="00CF7D55">
              <w:rPr>
                <w:bCs/>
                <w:sz w:val="24"/>
                <w:lang w:val="en-US"/>
              </w:rPr>
              <w:t xml:space="preserve">Click </w:t>
            </w:r>
            <w:proofErr w:type="spellStart"/>
            <w:r w:rsidRPr="00CF7D55">
              <w:rPr>
                <w:bCs/>
                <w:sz w:val="24"/>
                <w:lang w:val="en-US"/>
              </w:rPr>
              <w:t>vào</w:t>
            </w:r>
            <w:proofErr w:type="spellEnd"/>
            <w:r w:rsidRPr="00CF7D55">
              <w:rPr>
                <w:bCs/>
                <w:sz w:val="24"/>
                <w:lang w:val="en-US"/>
              </w:rPr>
              <w:t xml:space="preserve"> </w:t>
            </w:r>
            <w:proofErr w:type="spellStart"/>
            <w:r w:rsidRPr="00CF7D55">
              <w:rPr>
                <w:bCs/>
                <w:sz w:val="24"/>
                <w:lang w:val="en-US"/>
              </w:rPr>
              <w:t>sẽ</w:t>
            </w:r>
            <w:proofErr w:type="spellEnd"/>
            <w:r w:rsidRPr="00CF7D55">
              <w:rPr>
                <w:bCs/>
                <w:sz w:val="24"/>
                <w:lang w:val="en-US"/>
              </w:rPr>
              <w:t xml:space="preserve"> </w:t>
            </w:r>
            <w:proofErr w:type="spellStart"/>
            <w:r w:rsidRPr="00CF7D55">
              <w:rPr>
                <w:bCs/>
                <w:sz w:val="24"/>
                <w:lang w:val="en-US"/>
              </w:rPr>
              <w:t>hiện</w:t>
            </w:r>
            <w:proofErr w:type="spellEnd"/>
            <w:r w:rsidRPr="00CF7D55">
              <w:rPr>
                <w:bCs/>
                <w:sz w:val="24"/>
                <w:lang w:val="en-US"/>
              </w:rPr>
              <w:t xml:space="preserve"> </w:t>
            </w:r>
            <w:proofErr w:type="spellStart"/>
            <w:r>
              <w:rPr>
                <w:bCs/>
                <w:sz w:val="24"/>
                <w:lang w:val="en-US"/>
              </w:rPr>
              <w:t>giao</w:t>
            </w:r>
            <w:proofErr w:type="spellEnd"/>
            <w:r>
              <w:rPr>
                <w:bCs/>
                <w:sz w:val="24"/>
                <w:lang w:val="en-US"/>
              </w:rPr>
              <w:t xml:space="preserve"> </w:t>
            </w:r>
            <w:proofErr w:type="spellStart"/>
            <w:r>
              <w:rPr>
                <w:bCs/>
                <w:sz w:val="24"/>
                <w:lang w:val="en-US"/>
              </w:rPr>
              <w:t>diện</w:t>
            </w:r>
            <w:proofErr w:type="spellEnd"/>
            <w:r>
              <w:rPr>
                <w:bCs/>
                <w:sz w:val="24"/>
                <w:lang w:val="en-US"/>
              </w:rPr>
              <w:t xml:space="preserve"> </w:t>
            </w:r>
            <w:proofErr w:type="spellStart"/>
            <w:r>
              <w:rPr>
                <w:bCs/>
                <w:sz w:val="24"/>
                <w:lang w:val="en-US"/>
              </w:rPr>
              <w:t>Khách</w:t>
            </w:r>
            <w:proofErr w:type="spellEnd"/>
            <w:r>
              <w:rPr>
                <w:bCs/>
                <w:sz w:val="24"/>
                <w:lang w:val="en-US"/>
              </w:rPr>
              <w:t xml:space="preserve"> </w:t>
            </w:r>
            <w:proofErr w:type="spellStart"/>
            <w:r>
              <w:rPr>
                <w:bCs/>
                <w:sz w:val="24"/>
                <w:lang w:val="en-US"/>
              </w:rPr>
              <w:t>Hàng</w:t>
            </w:r>
            <w:proofErr w:type="spellEnd"/>
          </w:p>
        </w:tc>
        <w:tc>
          <w:tcPr>
            <w:tcW w:w="1856" w:type="dxa"/>
            <w:shd w:val="clear" w:color="auto" w:fill="DAEEF3" w:themeFill="accent5" w:themeFillTint="33"/>
          </w:tcPr>
          <w:p w14:paraId="25F074FB" w14:textId="77777777" w:rsidR="0004284B" w:rsidRPr="00CF7D55" w:rsidRDefault="0004284B" w:rsidP="00F465FF">
            <w:pPr>
              <w:pStyle w:val="TableParagraph"/>
              <w:rPr>
                <w:bCs/>
                <w:sz w:val="24"/>
                <w:lang w:val="en-US"/>
              </w:rPr>
            </w:pPr>
            <w:r>
              <w:rPr>
                <w:bCs/>
                <w:sz w:val="24"/>
                <w:lang w:val="en-US"/>
              </w:rPr>
              <w:t>Menu</w:t>
            </w:r>
          </w:p>
        </w:tc>
        <w:tc>
          <w:tcPr>
            <w:tcW w:w="1860" w:type="dxa"/>
            <w:shd w:val="clear" w:color="auto" w:fill="DAEEF3" w:themeFill="accent5" w:themeFillTint="33"/>
          </w:tcPr>
          <w:p w14:paraId="14C47E07" w14:textId="77777777" w:rsidR="0004284B" w:rsidRPr="00CF7D55" w:rsidRDefault="0004284B" w:rsidP="00F465FF">
            <w:pPr>
              <w:pStyle w:val="TableParagraph"/>
              <w:ind w:left="0"/>
              <w:rPr>
                <w:bCs/>
                <w:sz w:val="24"/>
                <w:lang w:val="en-US"/>
              </w:rPr>
            </w:pPr>
          </w:p>
        </w:tc>
        <w:tc>
          <w:tcPr>
            <w:tcW w:w="1966" w:type="dxa"/>
            <w:shd w:val="clear" w:color="auto" w:fill="DAEEF3" w:themeFill="accent5" w:themeFillTint="33"/>
          </w:tcPr>
          <w:p w14:paraId="512398E6" w14:textId="77777777" w:rsidR="0004284B" w:rsidRPr="00CF7D55" w:rsidRDefault="0004284B" w:rsidP="00F465FF">
            <w:pPr>
              <w:pStyle w:val="TableParagraph"/>
              <w:ind w:left="0"/>
              <w:rPr>
                <w:bCs/>
                <w:sz w:val="24"/>
                <w:lang w:val="en-US"/>
              </w:rPr>
            </w:pPr>
          </w:p>
        </w:tc>
      </w:tr>
    </w:tbl>
    <w:p w14:paraId="5C74A92D" w14:textId="77777777" w:rsidR="007F3549" w:rsidRDefault="007F3549">
      <w:pPr>
        <w:rPr>
          <w:sz w:val="20"/>
          <w:szCs w:val="26"/>
          <w:lang w:val="en-US"/>
        </w:rPr>
      </w:pPr>
      <w:r>
        <w:rPr>
          <w:sz w:val="20"/>
          <w:lang w:val="en-US"/>
        </w:rPr>
        <w:br w:type="page"/>
      </w:r>
    </w:p>
    <w:p w14:paraId="484E51F5" w14:textId="76F3E4FB" w:rsidR="00B51CC9" w:rsidRDefault="007F3549" w:rsidP="00AC2591">
      <w:pPr>
        <w:pStyle w:val="BodyText"/>
        <w:ind w:left="422"/>
        <w:rPr>
          <w:sz w:val="20"/>
          <w:lang w:val="en-US"/>
        </w:rPr>
      </w:pPr>
      <w:r>
        <w:rPr>
          <w:noProof/>
          <w:u w:val="single"/>
          <w:lang w:val="en-US"/>
        </w:rPr>
        <w:lastRenderedPageBreak/>
        <w:drawing>
          <wp:inline distT="0" distB="0" distL="0" distR="0" wp14:anchorId="05A4663A" wp14:editId="10DA8542">
            <wp:extent cx="5381625" cy="2571750"/>
            <wp:effectExtent l="0" t="0" r="0" b="0"/>
            <wp:docPr id="505042153" name="Picture 505042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42153" name="Picture 5"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402536" cy="2581743"/>
                    </a:xfrm>
                    <a:prstGeom prst="rect">
                      <a:avLst/>
                    </a:prstGeom>
                  </pic:spPr>
                </pic:pic>
              </a:graphicData>
            </a:graphic>
          </wp:inline>
        </w:drawing>
      </w:r>
    </w:p>
    <w:p w14:paraId="0FE86DF3" w14:textId="77777777" w:rsidR="00823AAF" w:rsidRPr="00462319" w:rsidRDefault="00823AAF" w:rsidP="00823AAF">
      <w:pPr>
        <w:ind w:left="424"/>
        <w:rPr>
          <w:i/>
          <w:sz w:val="26"/>
        </w:rPr>
      </w:pPr>
      <w:r w:rsidRPr="00462319">
        <w:rPr>
          <w:i/>
          <w:sz w:val="26"/>
        </w:rPr>
        <w:t>màn</w:t>
      </w:r>
      <w:r w:rsidRPr="00462319">
        <w:rPr>
          <w:i/>
          <w:spacing w:val="-1"/>
          <w:sz w:val="26"/>
        </w:rPr>
        <w:t xml:space="preserve"> </w:t>
      </w:r>
      <w:r w:rsidRPr="00462319">
        <w:rPr>
          <w:i/>
          <w:sz w:val="26"/>
        </w:rPr>
        <w:t>hình</w:t>
      </w:r>
      <w:r w:rsidRPr="00462319">
        <w:rPr>
          <w:i/>
          <w:spacing w:val="-3"/>
          <w:sz w:val="26"/>
        </w:rPr>
        <w:t xml:space="preserve"> </w:t>
      </w:r>
      <w:r w:rsidRPr="00462319">
        <w:rPr>
          <w:i/>
          <w:sz w:val="26"/>
        </w:rPr>
        <w:t>trang</w:t>
      </w:r>
      <w:r w:rsidRPr="00462319">
        <w:rPr>
          <w:i/>
          <w:spacing w:val="-3"/>
          <w:sz w:val="26"/>
        </w:rPr>
        <w:t xml:space="preserve"> </w:t>
      </w:r>
      <w:r w:rsidRPr="00462319">
        <w:rPr>
          <w:i/>
          <w:sz w:val="26"/>
        </w:rPr>
        <w:t>chủ</w:t>
      </w:r>
      <w:r w:rsidRPr="00462319">
        <w:rPr>
          <w:i/>
          <w:spacing w:val="-1"/>
          <w:sz w:val="26"/>
        </w:rPr>
        <w:t xml:space="preserve"> </w:t>
      </w:r>
      <w:r w:rsidRPr="00462319">
        <w:rPr>
          <w:i/>
          <w:sz w:val="26"/>
        </w:rPr>
        <w:t>của</w:t>
      </w:r>
      <w:r w:rsidRPr="00462319">
        <w:rPr>
          <w:i/>
          <w:spacing w:val="-1"/>
          <w:sz w:val="26"/>
        </w:rPr>
        <w:t xml:space="preserve"> </w:t>
      </w:r>
      <w:r w:rsidRPr="00462319">
        <w:rPr>
          <w:i/>
          <w:sz w:val="26"/>
        </w:rPr>
        <w:t>ứng</w:t>
      </w:r>
      <w:r w:rsidRPr="00462319">
        <w:rPr>
          <w:i/>
          <w:spacing w:val="-2"/>
          <w:sz w:val="26"/>
        </w:rPr>
        <w:t xml:space="preserve"> </w:t>
      </w:r>
      <w:r w:rsidRPr="00462319">
        <w:rPr>
          <w:i/>
          <w:sz w:val="26"/>
        </w:rPr>
        <w:t>dụng :</w:t>
      </w:r>
    </w:p>
    <w:p w14:paraId="26539F50" w14:textId="77777777" w:rsidR="00E31E82" w:rsidRDefault="00E31E82" w:rsidP="00823AAF">
      <w:pPr>
        <w:ind w:left="424"/>
        <w:rPr>
          <w:i/>
          <w:sz w:val="26"/>
        </w:rPr>
      </w:pPr>
    </w:p>
    <w:p w14:paraId="12B181E5" w14:textId="77777777" w:rsidR="00E31E82" w:rsidRDefault="00E31E82" w:rsidP="00823AAF">
      <w:pPr>
        <w:ind w:left="424"/>
        <w:rPr>
          <w:i/>
          <w:sz w:val="26"/>
        </w:rPr>
      </w:pPr>
    </w:p>
    <w:p w14:paraId="6DE43500" w14:textId="77777777" w:rsidR="00E31E82" w:rsidRDefault="00E31E82" w:rsidP="00823AAF">
      <w:pPr>
        <w:ind w:left="424"/>
        <w:rPr>
          <w:i/>
          <w:sz w:val="26"/>
        </w:rPr>
      </w:pPr>
    </w:p>
    <w:p w14:paraId="26313249" w14:textId="77777777" w:rsidR="00E31E82" w:rsidRDefault="00E31E82" w:rsidP="00823AAF">
      <w:pPr>
        <w:ind w:left="424"/>
        <w:rPr>
          <w:i/>
          <w:sz w:val="26"/>
        </w:rPr>
      </w:pPr>
    </w:p>
    <w:tbl>
      <w:tblPr>
        <w:tblW w:w="11254" w:type="dxa"/>
        <w:tblInd w:w="-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6"/>
        <w:gridCol w:w="1856"/>
        <w:gridCol w:w="1860"/>
        <w:gridCol w:w="1856"/>
        <w:gridCol w:w="1860"/>
        <w:gridCol w:w="1966"/>
      </w:tblGrid>
      <w:tr w:rsidR="00E31E82" w:rsidRPr="00A53350" w14:paraId="6D4CE247" w14:textId="77777777" w:rsidTr="00F465FF">
        <w:trPr>
          <w:trHeight w:val="662"/>
        </w:trPr>
        <w:tc>
          <w:tcPr>
            <w:tcW w:w="1856" w:type="dxa"/>
            <w:shd w:val="clear" w:color="auto" w:fill="4AABC5"/>
          </w:tcPr>
          <w:p w14:paraId="76D34ABB" w14:textId="77777777" w:rsidR="00E31E82" w:rsidRPr="00A53350" w:rsidRDefault="00E31E82" w:rsidP="00F465FF">
            <w:pPr>
              <w:pStyle w:val="TableParagraph"/>
              <w:spacing w:before="166"/>
              <w:ind w:left="573"/>
              <w:rPr>
                <w:b/>
                <w:sz w:val="24"/>
                <w:lang w:val="en-US"/>
              </w:rPr>
            </w:pPr>
            <w:r w:rsidRPr="00A53350">
              <w:rPr>
                <w:b/>
                <w:sz w:val="24"/>
                <w:lang w:val="en-US"/>
              </w:rPr>
              <w:t>STT</w:t>
            </w:r>
          </w:p>
        </w:tc>
        <w:tc>
          <w:tcPr>
            <w:tcW w:w="1856" w:type="dxa"/>
            <w:shd w:val="clear" w:color="auto" w:fill="4AABC5"/>
          </w:tcPr>
          <w:p w14:paraId="22E6E07F" w14:textId="77777777" w:rsidR="00E31E82" w:rsidRPr="00A53350" w:rsidRDefault="00E31E82" w:rsidP="00F465FF">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860" w:type="dxa"/>
            <w:shd w:val="clear" w:color="auto" w:fill="4AABC5"/>
          </w:tcPr>
          <w:p w14:paraId="0E3F25A8" w14:textId="77777777" w:rsidR="00E31E82" w:rsidRPr="00A53350" w:rsidRDefault="00E31E82" w:rsidP="00F465FF">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27945661" w14:textId="77777777" w:rsidR="00E31E82" w:rsidRPr="00A53350" w:rsidRDefault="00E31E82" w:rsidP="00F465FF">
            <w:pPr>
              <w:pStyle w:val="TableParagraph"/>
              <w:spacing w:before="56"/>
              <w:ind w:left="239" w:right="226"/>
              <w:jc w:val="center"/>
              <w:rPr>
                <w:b/>
                <w:sz w:val="24"/>
              </w:rPr>
            </w:pPr>
            <w:r w:rsidRPr="00A53350">
              <w:rPr>
                <w:b/>
                <w:sz w:val="24"/>
              </w:rPr>
              <w:t>liệu</w:t>
            </w:r>
          </w:p>
        </w:tc>
        <w:tc>
          <w:tcPr>
            <w:tcW w:w="1856" w:type="dxa"/>
            <w:shd w:val="clear" w:color="auto" w:fill="4AABC5"/>
          </w:tcPr>
          <w:p w14:paraId="00C2917F" w14:textId="77777777" w:rsidR="00E31E82" w:rsidRPr="00A53350" w:rsidRDefault="00E31E82" w:rsidP="00F465FF">
            <w:pPr>
              <w:pStyle w:val="TableParagraph"/>
              <w:spacing w:before="166"/>
              <w:ind w:left="91" w:right="80"/>
              <w:jc w:val="center"/>
              <w:rPr>
                <w:b/>
                <w:sz w:val="24"/>
              </w:rPr>
            </w:pPr>
            <w:r w:rsidRPr="00A53350">
              <w:rPr>
                <w:b/>
                <w:sz w:val="24"/>
              </w:rPr>
              <w:t>Loại</w:t>
            </w:r>
          </w:p>
        </w:tc>
        <w:tc>
          <w:tcPr>
            <w:tcW w:w="1860" w:type="dxa"/>
            <w:shd w:val="clear" w:color="auto" w:fill="4AABC5"/>
          </w:tcPr>
          <w:p w14:paraId="435468D6" w14:textId="77777777" w:rsidR="00E31E82" w:rsidRPr="00A53350" w:rsidRDefault="00E31E82" w:rsidP="00F465FF">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966" w:type="dxa"/>
            <w:shd w:val="clear" w:color="auto" w:fill="4AABC5"/>
          </w:tcPr>
          <w:p w14:paraId="1846C053" w14:textId="77777777" w:rsidR="00E31E82" w:rsidRPr="00A53350" w:rsidRDefault="00E31E82" w:rsidP="00F465FF">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E31E82" w:rsidRPr="00CF7D55" w14:paraId="7A32EC84" w14:textId="77777777" w:rsidTr="00F465FF">
        <w:trPr>
          <w:trHeight w:val="993"/>
        </w:trPr>
        <w:tc>
          <w:tcPr>
            <w:tcW w:w="1856" w:type="dxa"/>
            <w:shd w:val="clear" w:color="auto" w:fill="D9EDF2"/>
          </w:tcPr>
          <w:p w14:paraId="3991AB7D" w14:textId="77777777" w:rsidR="00E31E82" w:rsidRPr="00CF7D55" w:rsidRDefault="00E31E82" w:rsidP="00F465FF">
            <w:pPr>
              <w:pStyle w:val="TableParagraph"/>
              <w:spacing w:before="166"/>
              <w:ind w:left="573"/>
              <w:rPr>
                <w:bCs/>
                <w:sz w:val="24"/>
                <w:lang w:val="en-US"/>
              </w:rPr>
            </w:pPr>
            <w:r w:rsidRPr="00CF7D55">
              <w:rPr>
                <w:bCs/>
                <w:sz w:val="24"/>
                <w:lang w:val="en-US"/>
              </w:rPr>
              <w:t>1</w:t>
            </w:r>
          </w:p>
        </w:tc>
        <w:tc>
          <w:tcPr>
            <w:tcW w:w="1856" w:type="dxa"/>
            <w:shd w:val="clear" w:color="auto" w:fill="D9EDF2"/>
          </w:tcPr>
          <w:p w14:paraId="246CB141" w14:textId="3A7FFA45" w:rsidR="00E31E82" w:rsidRPr="00CF7D55" w:rsidRDefault="00E31E82" w:rsidP="00F465FF">
            <w:pPr>
              <w:pStyle w:val="TableParagraph"/>
              <w:ind w:left="91" w:right="182"/>
              <w:rPr>
                <w:bCs/>
                <w:sz w:val="24"/>
                <w:lang w:val="en-US"/>
              </w:rPr>
            </w:pPr>
            <w:proofErr w:type="spellStart"/>
            <w:r w:rsidRPr="00CF7D55">
              <w:rPr>
                <w:bCs/>
                <w:sz w:val="24"/>
                <w:lang w:val="en-US"/>
              </w:rPr>
              <w:t>Nút</w:t>
            </w:r>
            <w:proofErr w:type="spellEnd"/>
            <w:r w:rsidRPr="00CF7D55">
              <w:rPr>
                <w:bCs/>
                <w:sz w:val="24"/>
                <w:lang w:val="en-US"/>
              </w:rPr>
              <w:t xml:space="preserve"> menu </w:t>
            </w:r>
            <w:r w:rsidR="00497C52">
              <w:rPr>
                <w:bCs/>
                <w:sz w:val="24"/>
                <w:lang w:val="en-US"/>
              </w:rPr>
              <w:t xml:space="preserve">Quản Lý </w:t>
            </w:r>
            <w:proofErr w:type="spellStart"/>
            <w:r w:rsidR="00497C52">
              <w:rPr>
                <w:bCs/>
                <w:sz w:val="24"/>
                <w:lang w:val="en-US"/>
              </w:rPr>
              <w:t>Nhóm</w:t>
            </w:r>
            <w:proofErr w:type="spellEnd"/>
            <w:r w:rsidR="00497C52">
              <w:rPr>
                <w:bCs/>
                <w:sz w:val="24"/>
                <w:lang w:val="en-US"/>
              </w:rPr>
              <w:t xml:space="preserve"> </w:t>
            </w:r>
            <w:proofErr w:type="spellStart"/>
            <w:r w:rsidR="00497C52">
              <w:rPr>
                <w:bCs/>
                <w:sz w:val="24"/>
                <w:lang w:val="en-US"/>
              </w:rPr>
              <w:t>Người</w:t>
            </w:r>
            <w:proofErr w:type="spellEnd"/>
            <w:r w:rsidR="00497C52">
              <w:rPr>
                <w:bCs/>
                <w:sz w:val="24"/>
                <w:lang w:val="en-US"/>
              </w:rPr>
              <w:t xml:space="preserve"> </w:t>
            </w:r>
            <w:proofErr w:type="spellStart"/>
            <w:r w:rsidR="00497C52">
              <w:rPr>
                <w:bCs/>
                <w:sz w:val="24"/>
                <w:lang w:val="en-US"/>
              </w:rPr>
              <w:t>Dùng</w:t>
            </w:r>
            <w:proofErr w:type="spellEnd"/>
          </w:p>
        </w:tc>
        <w:tc>
          <w:tcPr>
            <w:tcW w:w="1860" w:type="dxa"/>
            <w:shd w:val="clear" w:color="auto" w:fill="D9EDF2"/>
          </w:tcPr>
          <w:p w14:paraId="78D8D217" w14:textId="3E910C59" w:rsidR="00E31E82" w:rsidRPr="00CF7D55" w:rsidRDefault="00E31E82" w:rsidP="00F465FF">
            <w:pPr>
              <w:pStyle w:val="TableParagraph"/>
              <w:ind w:left="77"/>
              <w:rPr>
                <w:bCs/>
                <w:sz w:val="24"/>
                <w:lang w:val="en-US"/>
              </w:rPr>
            </w:pPr>
            <w:r w:rsidRPr="00CF7D55">
              <w:rPr>
                <w:bCs/>
                <w:sz w:val="24"/>
                <w:lang w:val="en-US"/>
              </w:rPr>
              <w:t xml:space="preserve">Click </w:t>
            </w:r>
            <w:proofErr w:type="spellStart"/>
            <w:r w:rsidRPr="00CF7D55">
              <w:rPr>
                <w:bCs/>
                <w:sz w:val="24"/>
                <w:lang w:val="en-US"/>
              </w:rPr>
              <w:t>vào</w:t>
            </w:r>
            <w:proofErr w:type="spellEnd"/>
            <w:r w:rsidRPr="00CF7D55">
              <w:rPr>
                <w:bCs/>
                <w:sz w:val="24"/>
                <w:lang w:val="en-US"/>
              </w:rPr>
              <w:t xml:space="preserve"> </w:t>
            </w:r>
            <w:proofErr w:type="spellStart"/>
            <w:r w:rsidRPr="00CF7D55">
              <w:rPr>
                <w:bCs/>
                <w:sz w:val="24"/>
                <w:lang w:val="en-US"/>
              </w:rPr>
              <w:t>sẽ</w:t>
            </w:r>
            <w:proofErr w:type="spellEnd"/>
            <w:r w:rsidRPr="00CF7D55">
              <w:rPr>
                <w:bCs/>
                <w:sz w:val="24"/>
                <w:lang w:val="en-US"/>
              </w:rPr>
              <w:t xml:space="preserve"> </w:t>
            </w:r>
            <w:proofErr w:type="spellStart"/>
            <w:r w:rsidRPr="00CF7D55">
              <w:rPr>
                <w:bCs/>
                <w:sz w:val="24"/>
                <w:lang w:val="en-US"/>
              </w:rPr>
              <w:t>hiện</w:t>
            </w:r>
            <w:proofErr w:type="spellEnd"/>
            <w:r w:rsidRPr="00CF7D55">
              <w:rPr>
                <w:bCs/>
                <w:sz w:val="24"/>
                <w:lang w:val="en-US"/>
              </w:rPr>
              <w:t xml:space="preserve"> </w:t>
            </w:r>
            <w:proofErr w:type="spellStart"/>
            <w:r w:rsidRPr="00CF7D55">
              <w:rPr>
                <w:bCs/>
                <w:sz w:val="24"/>
                <w:lang w:val="en-US"/>
              </w:rPr>
              <w:t>giao</w:t>
            </w:r>
            <w:proofErr w:type="spellEnd"/>
            <w:r w:rsidRPr="00CF7D55">
              <w:rPr>
                <w:bCs/>
                <w:sz w:val="24"/>
                <w:lang w:val="en-US"/>
              </w:rPr>
              <w:t xml:space="preserve"> </w:t>
            </w:r>
            <w:proofErr w:type="spellStart"/>
            <w:r w:rsidRPr="00CF7D55">
              <w:rPr>
                <w:bCs/>
                <w:sz w:val="24"/>
                <w:lang w:val="en-US"/>
              </w:rPr>
              <w:t>diện</w:t>
            </w:r>
            <w:proofErr w:type="spellEnd"/>
            <w:r w:rsidRPr="00CF7D55">
              <w:rPr>
                <w:bCs/>
                <w:sz w:val="24"/>
                <w:lang w:val="en-US"/>
              </w:rPr>
              <w:t xml:space="preserve"> </w:t>
            </w:r>
            <w:r w:rsidR="00497C52">
              <w:rPr>
                <w:bCs/>
                <w:sz w:val="24"/>
                <w:lang w:val="en-US"/>
              </w:rPr>
              <w:t xml:space="preserve">Quản Lý </w:t>
            </w:r>
            <w:proofErr w:type="spellStart"/>
            <w:r w:rsidR="00497C52">
              <w:rPr>
                <w:bCs/>
                <w:sz w:val="24"/>
                <w:lang w:val="en-US"/>
              </w:rPr>
              <w:t>Nhóm</w:t>
            </w:r>
            <w:proofErr w:type="spellEnd"/>
            <w:r w:rsidR="00497C52">
              <w:rPr>
                <w:bCs/>
                <w:sz w:val="24"/>
                <w:lang w:val="en-US"/>
              </w:rPr>
              <w:t xml:space="preserve"> </w:t>
            </w:r>
            <w:proofErr w:type="spellStart"/>
            <w:r w:rsidR="00497C52">
              <w:rPr>
                <w:bCs/>
                <w:sz w:val="24"/>
                <w:lang w:val="en-US"/>
              </w:rPr>
              <w:t>Người</w:t>
            </w:r>
            <w:proofErr w:type="spellEnd"/>
            <w:r w:rsidR="00497C52">
              <w:rPr>
                <w:bCs/>
                <w:sz w:val="24"/>
                <w:lang w:val="en-US"/>
              </w:rPr>
              <w:t xml:space="preserve"> </w:t>
            </w:r>
            <w:proofErr w:type="spellStart"/>
            <w:r w:rsidR="00497C52">
              <w:rPr>
                <w:bCs/>
                <w:sz w:val="24"/>
                <w:lang w:val="en-US"/>
              </w:rPr>
              <w:t>Dùng</w:t>
            </w:r>
            <w:proofErr w:type="spellEnd"/>
          </w:p>
          <w:p w14:paraId="3100C780" w14:textId="77777777" w:rsidR="00E31E82" w:rsidRPr="00CF7D55" w:rsidRDefault="00E31E82" w:rsidP="00F465FF">
            <w:pPr>
              <w:pStyle w:val="TableParagraph"/>
              <w:spacing w:before="2" w:line="330" w:lineRule="atLeast"/>
              <w:ind w:right="204"/>
              <w:rPr>
                <w:bCs/>
                <w:sz w:val="24"/>
              </w:rPr>
            </w:pPr>
          </w:p>
        </w:tc>
        <w:tc>
          <w:tcPr>
            <w:tcW w:w="1856" w:type="dxa"/>
            <w:shd w:val="clear" w:color="auto" w:fill="D9EDF2"/>
          </w:tcPr>
          <w:p w14:paraId="05F238D1" w14:textId="77777777" w:rsidR="00E31E82" w:rsidRPr="00511B1E" w:rsidRDefault="00E31E82" w:rsidP="00F465FF">
            <w:pPr>
              <w:pStyle w:val="TableParagraph"/>
              <w:rPr>
                <w:bCs/>
                <w:sz w:val="24"/>
                <w:lang w:val="en-US"/>
              </w:rPr>
            </w:pPr>
            <w:r>
              <w:rPr>
                <w:bCs/>
                <w:sz w:val="24"/>
                <w:lang w:val="en-US"/>
              </w:rPr>
              <w:t>Menu</w:t>
            </w:r>
          </w:p>
        </w:tc>
        <w:tc>
          <w:tcPr>
            <w:tcW w:w="1860" w:type="dxa"/>
            <w:shd w:val="clear" w:color="auto" w:fill="D9EDF2"/>
          </w:tcPr>
          <w:p w14:paraId="387A700F" w14:textId="77777777" w:rsidR="00E31E82" w:rsidRPr="00CF7D55" w:rsidRDefault="00E31E82" w:rsidP="00F465FF">
            <w:pPr>
              <w:pStyle w:val="TableParagraph"/>
              <w:ind w:left="0"/>
              <w:rPr>
                <w:bCs/>
                <w:sz w:val="24"/>
                <w:lang w:val="en-US"/>
              </w:rPr>
            </w:pPr>
          </w:p>
        </w:tc>
        <w:tc>
          <w:tcPr>
            <w:tcW w:w="1966" w:type="dxa"/>
            <w:shd w:val="clear" w:color="auto" w:fill="D9EDF2"/>
          </w:tcPr>
          <w:p w14:paraId="4C29C9E3" w14:textId="77777777" w:rsidR="00E31E82" w:rsidRPr="00CF7D55" w:rsidRDefault="00E31E82" w:rsidP="00F465FF">
            <w:pPr>
              <w:pStyle w:val="TableParagraph"/>
              <w:ind w:left="0"/>
              <w:rPr>
                <w:bCs/>
                <w:sz w:val="24"/>
              </w:rPr>
            </w:pPr>
          </w:p>
        </w:tc>
      </w:tr>
      <w:tr w:rsidR="00E31E82" w:rsidRPr="00CF7D55" w14:paraId="12303D55" w14:textId="77777777" w:rsidTr="00F465FF">
        <w:trPr>
          <w:trHeight w:val="662"/>
        </w:trPr>
        <w:tc>
          <w:tcPr>
            <w:tcW w:w="1856" w:type="dxa"/>
            <w:shd w:val="clear" w:color="auto" w:fill="DAEEF3" w:themeFill="accent5" w:themeFillTint="33"/>
          </w:tcPr>
          <w:p w14:paraId="0EA8891B" w14:textId="77777777" w:rsidR="00E31E82" w:rsidRPr="00CF7D55" w:rsidRDefault="00E31E82" w:rsidP="00F465FF">
            <w:pPr>
              <w:pStyle w:val="TableParagraph"/>
              <w:spacing w:before="166"/>
              <w:ind w:left="573"/>
              <w:rPr>
                <w:bCs/>
                <w:sz w:val="24"/>
                <w:lang w:val="en-US"/>
              </w:rPr>
            </w:pPr>
            <w:r w:rsidRPr="00CF7D55">
              <w:rPr>
                <w:bCs/>
                <w:sz w:val="24"/>
                <w:lang w:val="en-US"/>
              </w:rPr>
              <w:t>2</w:t>
            </w:r>
          </w:p>
        </w:tc>
        <w:tc>
          <w:tcPr>
            <w:tcW w:w="1856" w:type="dxa"/>
            <w:shd w:val="clear" w:color="auto" w:fill="DAEEF3" w:themeFill="accent5" w:themeFillTint="33"/>
          </w:tcPr>
          <w:p w14:paraId="72A07BBD" w14:textId="0AA04BAE" w:rsidR="00E31E82" w:rsidRPr="00CF7D55" w:rsidRDefault="00E31E82" w:rsidP="00F465FF">
            <w:pPr>
              <w:pStyle w:val="TableParagraph"/>
              <w:spacing w:before="54"/>
              <w:rPr>
                <w:bCs/>
                <w:sz w:val="24"/>
                <w:lang w:val="en-US"/>
              </w:rPr>
            </w:pPr>
            <w:proofErr w:type="spellStart"/>
            <w:r w:rsidRPr="00CF7D55">
              <w:rPr>
                <w:bCs/>
                <w:sz w:val="24"/>
                <w:lang w:val="en-US"/>
              </w:rPr>
              <w:t>Nút</w:t>
            </w:r>
            <w:proofErr w:type="spellEnd"/>
            <w:r w:rsidRPr="00CF7D55">
              <w:rPr>
                <w:bCs/>
                <w:sz w:val="24"/>
                <w:lang w:val="en-US"/>
              </w:rPr>
              <w:t xml:space="preserve"> menu </w:t>
            </w:r>
            <w:r w:rsidR="00497C52">
              <w:rPr>
                <w:bCs/>
                <w:sz w:val="24"/>
                <w:lang w:val="en-US"/>
              </w:rPr>
              <w:t xml:space="preserve">Quản Lý </w:t>
            </w:r>
            <w:proofErr w:type="spellStart"/>
            <w:r w:rsidR="00497C52">
              <w:rPr>
                <w:bCs/>
                <w:sz w:val="24"/>
                <w:lang w:val="en-US"/>
              </w:rPr>
              <w:t>Người</w:t>
            </w:r>
            <w:proofErr w:type="spellEnd"/>
            <w:r w:rsidR="00497C52">
              <w:rPr>
                <w:bCs/>
                <w:sz w:val="24"/>
                <w:lang w:val="en-US"/>
              </w:rPr>
              <w:t xml:space="preserve"> </w:t>
            </w:r>
            <w:proofErr w:type="spellStart"/>
            <w:r w:rsidR="00497C52">
              <w:rPr>
                <w:bCs/>
                <w:sz w:val="24"/>
                <w:lang w:val="en-US"/>
              </w:rPr>
              <w:t>Dùng</w:t>
            </w:r>
            <w:proofErr w:type="spellEnd"/>
          </w:p>
        </w:tc>
        <w:tc>
          <w:tcPr>
            <w:tcW w:w="1860" w:type="dxa"/>
            <w:shd w:val="clear" w:color="auto" w:fill="DAEEF3" w:themeFill="accent5" w:themeFillTint="33"/>
          </w:tcPr>
          <w:p w14:paraId="11B804F0" w14:textId="74DA4A32" w:rsidR="00E31E82" w:rsidRPr="00CF7D55" w:rsidRDefault="00E31E82" w:rsidP="00F465FF">
            <w:pPr>
              <w:pStyle w:val="TableParagraph"/>
              <w:spacing w:before="54"/>
              <w:rPr>
                <w:bCs/>
                <w:sz w:val="24"/>
                <w:lang w:val="en-US"/>
              </w:rPr>
            </w:pPr>
            <w:r w:rsidRPr="00CF7D55">
              <w:rPr>
                <w:bCs/>
                <w:sz w:val="24"/>
                <w:lang w:val="en-US"/>
              </w:rPr>
              <w:t xml:space="preserve">Click </w:t>
            </w:r>
            <w:proofErr w:type="spellStart"/>
            <w:r w:rsidRPr="00CF7D55">
              <w:rPr>
                <w:bCs/>
                <w:sz w:val="24"/>
                <w:lang w:val="en-US"/>
              </w:rPr>
              <w:t>vào</w:t>
            </w:r>
            <w:proofErr w:type="spellEnd"/>
            <w:r w:rsidRPr="00CF7D55">
              <w:rPr>
                <w:bCs/>
                <w:sz w:val="24"/>
                <w:lang w:val="en-US"/>
              </w:rPr>
              <w:t xml:space="preserve"> </w:t>
            </w:r>
            <w:proofErr w:type="spellStart"/>
            <w:r w:rsidRPr="00CF7D55">
              <w:rPr>
                <w:bCs/>
                <w:sz w:val="24"/>
                <w:lang w:val="en-US"/>
              </w:rPr>
              <w:t>sẽ</w:t>
            </w:r>
            <w:proofErr w:type="spellEnd"/>
            <w:r w:rsidRPr="00CF7D55">
              <w:rPr>
                <w:bCs/>
                <w:sz w:val="24"/>
                <w:lang w:val="en-US"/>
              </w:rPr>
              <w:t xml:space="preserve"> </w:t>
            </w:r>
            <w:proofErr w:type="spellStart"/>
            <w:r w:rsidRPr="00CF7D55">
              <w:rPr>
                <w:bCs/>
                <w:sz w:val="24"/>
                <w:lang w:val="en-US"/>
              </w:rPr>
              <w:t>hiện</w:t>
            </w:r>
            <w:proofErr w:type="spellEnd"/>
            <w:r w:rsidRPr="00CF7D55">
              <w:rPr>
                <w:bCs/>
                <w:sz w:val="24"/>
                <w:lang w:val="en-US"/>
              </w:rPr>
              <w:t xml:space="preserve"> </w:t>
            </w:r>
            <w:proofErr w:type="spellStart"/>
            <w:r>
              <w:rPr>
                <w:bCs/>
                <w:sz w:val="24"/>
                <w:lang w:val="en-US"/>
              </w:rPr>
              <w:t>giao</w:t>
            </w:r>
            <w:proofErr w:type="spellEnd"/>
            <w:r>
              <w:rPr>
                <w:bCs/>
                <w:sz w:val="24"/>
                <w:lang w:val="en-US"/>
              </w:rPr>
              <w:t xml:space="preserve"> </w:t>
            </w:r>
            <w:proofErr w:type="spellStart"/>
            <w:r>
              <w:rPr>
                <w:bCs/>
                <w:sz w:val="24"/>
                <w:lang w:val="en-US"/>
              </w:rPr>
              <w:t>diện</w:t>
            </w:r>
            <w:proofErr w:type="spellEnd"/>
            <w:r>
              <w:rPr>
                <w:bCs/>
                <w:sz w:val="24"/>
                <w:lang w:val="en-US"/>
              </w:rPr>
              <w:t xml:space="preserve"> </w:t>
            </w:r>
            <w:r w:rsidR="000A7589">
              <w:rPr>
                <w:bCs/>
                <w:sz w:val="24"/>
                <w:lang w:val="en-US"/>
              </w:rPr>
              <w:t xml:space="preserve">Quản Lý </w:t>
            </w:r>
            <w:proofErr w:type="spellStart"/>
            <w:r w:rsidR="000A7589">
              <w:rPr>
                <w:bCs/>
                <w:sz w:val="24"/>
                <w:lang w:val="en-US"/>
              </w:rPr>
              <w:t>Người</w:t>
            </w:r>
            <w:proofErr w:type="spellEnd"/>
            <w:r w:rsidR="000A7589">
              <w:rPr>
                <w:bCs/>
                <w:sz w:val="24"/>
                <w:lang w:val="en-US"/>
              </w:rPr>
              <w:t xml:space="preserve"> </w:t>
            </w:r>
            <w:proofErr w:type="spellStart"/>
            <w:r w:rsidR="000A7589">
              <w:rPr>
                <w:bCs/>
                <w:sz w:val="24"/>
                <w:lang w:val="en-US"/>
              </w:rPr>
              <w:t>Dùng</w:t>
            </w:r>
            <w:proofErr w:type="spellEnd"/>
          </w:p>
        </w:tc>
        <w:tc>
          <w:tcPr>
            <w:tcW w:w="1856" w:type="dxa"/>
            <w:shd w:val="clear" w:color="auto" w:fill="DAEEF3" w:themeFill="accent5" w:themeFillTint="33"/>
          </w:tcPr>
          <w:p w14:paraId="5BA227A7" w14:textId="77777777" w:rsidR="00E31E82" w:rsidRPr="00CF7D55" w:rsidRDefault="00E31E82" w:rsidP="00F465FF">
            <w:pPr>
              <w:pStyle w:val="TableParagraph"/>
              <w:rPr>
                <w:bCs/>
                <w:sz w:val="24"/>
                <w:lang w:val="en-US"/>
              </w:rPr>
            </w:pPr>
            <w:r>
              <w:rPr>
                <w:bCs/>
                <w:sz w:val="24"/>
                <w:lang w:val="en-US"/>
              </w:rPr>
              <w:t>Menu</w:t>
            </w:r>
          </w:p>
        </w:tc>
        <w:tc>
          <w:tcPr>
            <w:tcW w:w="1860" w:type="dxa"/>
            <w:shd w:val="clear" w:color="auto" w:fill="DAEEF3" w:themeFill="accent5" w:themeFillTint="33"/>
          </w:tcPr>
          <w:p w14:paraId="76D821E8" w14:textId="77777777" w:rsidR="00E31E82" w:rsidRPr="00CF7D55" w:rsidRDefault="00E31E82" w:rsidP="00F465FF">
            <w:pPr>
              <w:pStyle w:val="TableParagraph"/>
              <w:ind w:left="0"/>
              <w:rPr>
                <w:bCs/>
                <w:sz w:val="24"/>
                <w:lang w:val="en-US"/>
              </w:rPr>
            </w:pPr>
          </w:p>
        </w:tc>
        <w:tc>
          <w:tcPr>
            <w:tcW w:w="1966" w:type="dxa"/>
            <w:shd w:val="clear" w:color="auto" w:fill="DAEEF3" w:themeFill="accent5" w:themeFillTint="33"/>
          </w:tcPr>
          <w:p w14:paraId="5C99C53B" w14:textId="77777777" w:rsidR="00E31E82" w:rsidRPr="00CF7D55" w:rsidRDefault="00E31E82" w:rsidP="00F465FF">
            <w:pPr>
              <w:pStyle w:val="TableParagraph"/>
              <w:ind w:left="0"/>
              <w:rPr>
                <w:bCs/>
                <w:sz w:val="24"/>
                <w:lang w:val="en-US"/>
              </w:rPr>
            </w:pPr>
          </w:p>
        </w:tc>
      </w:tr>
    </w:tbl>
    <w:p w14:paraId="12CA52B3" w14:textId="77777777" w:rsidR="00E31E82" w:rsidRDefault="00E31E82" w:rsidP="00823AAF">
      <w:pPr>
        <w:ind w:left="424"/>
        <w:rPr>
          <w:iCs/>
          <w:sz w:val="26"/>
        </w:rPr>
      </w:pPr>
    </w:p>
    <w:p w14:paraId="20B8F70E" w14:textId="77777777" w:rsidR="00E31E82" w:rsidRDefault="00E31E82" w:rsidP="00823AAF">
      <w:pPr>
        <w:ind w:left="424"/>
        <w:rPr>
          <w:iCs/>
          <w:sz w:val="26"/>
        </w:rPr>
      </w:pPr>
    </w:p>
    <w:p w14:paraId="2AAD0D7F" w14:textId="77777777" w:rsidR="00E31E82" w:rsidRDefault="00E31E82" w:rsidP="00823AAF">
      <w:pPr>
        <w:ind w:left="424"/>
        <w:rPr>
          <w:iCs/>
          <w:sz w:val="26"/>
        </w:rPr>
      </w:pPr>
    </w:p>
    <w:p w14:paraId="2369B6C3" w14:textId="77777777" w:rsidR="00E31E82" w:rsidRDefault="00E31E82" w:rsidP="00823AAF">
      <w:pPr>
        <w:ind w:left="424"/>
        <w:rPr>
          <w:iCs/>
          <w:sz w:val="26"/>
        </w:rPr>
      </w:pPr>
    </w:p>
    <w:p w14:paraId="55FE93FE" w14:textId="77777777" w:rsidR="00E31E82" w:rsidRDefault="00E31E82" w:rsidP="00823AAF">
      <w:pPr>
        <w:ind w:left="424"/>
        <w:rPr>
          <w:iCs/>
          <w:sz w:val="26"/>
        </w:rPr>
      </w:pPr>
    </w:p>
    <w:p w14:paraId="32103C0D" w14:textId="77777777" w:rsidR="00E31E82" w:rsidRDefault="00E31E82" w:rsidP="00823AAF">
      <w:pPr>
        <w:ind w:left="424"/>
        <w:rPr>
          <w:iCs/>
          <w:sz w:val="26"/>
        </w:rPr>
      </w:pPr>
    </w:p>
    <w:p w14:paraId="2D8E43C0" w14:textId="77777777" w:rsidR="00E31E82" w:rsidRDefault="00E31E82" w:rsidP="00823AAF">
      <w:pPr>
        <w:ind w:left="424"/>
        <w:rPr>
          <w:iCs/>
          <w:sz w:val="26"/>
        </w:rPr>
      </w:pPr>
    </w:p>
    <w:p w14:paraId="6C513B34" w14:textId="77777777" w:rsidR="00E31E82" w:rsidRDefault="00E31E82" w:rsidP="00823AAF">
      <w:pPr>
        <w:ind w:left="424"/>
        <w:rPr>
          <w:iCs/>
          <w:sz w:val="26"/>
        </w:rPr>
      </w:pPr>
    </w:p>
    <w:p w14:paraId="0DDAA1B7" w14:textId="77777777" w:rsidR="00E31E82" w:rsidRDefault="00E31E82" w:rsidP="00823AAF">
      <w:pPr>
        <w:ind w:left="424"/>
        <w:rPr>
          <w:iCs/>
          <w:sz w:val="26"/>
        </w:rPr>
      </w:pPr>
    </w:p>
    <w:p w14:paraId="56824D90" w14:textId="77777777" w:rsidR="00E31E82" w:rsidRDefault="00E31E82" w:rsidP="00823AAF">
      <w:pPr>
        <w:ind w:left="424"/>
        <w:rPr>
          <w:iCs/>
          <w:sz w:val="26"/>
        </w:rPr>
      </w:pPr>
    </w:p>
    <w:p w14:paraId="2585EF8A" w14:textId="77777777" w:rsidR="00E31E82" w:rsidRDefault="00E31E82" w:rsidP="00823AAF">
      <w:pPr>
        <w:ind w:left="424"/>
        <w:rPr>
          <w:iCs/>
          <w:sz w:val="26"/>
        </w:rPr>
      </w:pPr>
    </w:p>
    <w:p w14:paraId="16A18FAE" w14:textId="77777777" w:rsidR="00E31E82" w:rsidRDefault="00E31E82" w:rsidP="00823AAF">
      <w:pPr>
        <w:ind w:left="424"/>
        <w:rPr>
          <w:iCs/>
          <w:sz w:val="26"/>
        </w:rPr>
      </w:pPr>
    </w:p>
    <w:p w14:paraId="754CCF45" w14:textId="77777777" w:rsidR="00E31E82" w:rsidRDefault="00E31E82" w:rsidP="00823AAF">
      <w:pPr>
        <w:ind w:left="424"/>
        <w:rPr>
          <w:iCs/>
          <w:sz w:val="26"/>
        </w:rPr>
      </w:pPr>
    </w:p>
    <w:p w14:paraId="29AE5E9B" w14:textId="77777777" w:rsidR="00E31E82" w:rsidRDefault="00E31E82" w:rsidP="00823AAF">
      <w:pPr>
        <w:ind w:left="424"/>
        <w:rPr>
          <w:iCs/>
          <w:sz w:val="26"/>
        </w:rPr>
      </w:pPr>
    </w:p>
    <w:p w14:paraId="648B6DFD" w14:textId="77777777" w:rsidR="00E31E82" w:rsidRDefault="00E31E82" w:rsidP="00823AAF">
      <w:pPr>
        <w:ind w:left="424"/>
        <w:rPr>
          <w:iCs/>
          <w:sz w:val="26"/>
        </w:rPr>
      </w:pPr>
    </w:p>
    <w:p w14:paraId="3ED925BC" w14:textId="77777777" w:rsidR="00E31E82" w:rsidRDefault="00E31E82" w:rsidP="00823AAF">
      <w:pPr>
        <w:ind w:left="424"/>
        <w:rPr>
          <w:iCs/>
          <w:sz w:val="26"/>
        </w:rPr>
      </w:pPr>
    </w:p>
    <w:p w14:paraId="52397C12" w14:textId="77777777" w:rsidR="00E31E82" w:rsidRDefault="00E31E82" w:rsidP="00823AAF">
      <w:pPr>
        <w:ind w:left="424"/>
        <w:rPr>
          <w:iCs/>
          <w:sz w:val="26"/>
        </w:rPr>
      </w:pPr>
    </w:p>
    <w:p w14:paraId="41547D21" w14:textId="77777777" w:rsidR="00E31E82" w:rsidRDefault="00E31E82" w:rsidP="00823AAF">
      <w:pPr>
        <w:ind w:left="424"/>
        <w:rPr>
          <w:iCs/>
          <w:sz w:val="26"/>
        </w:rPr>
      </w:pPr>
    </w:p>
    <w:p w14:paraId="005F547C" w14:textId="77777777" w:rsidR="00E31E82" w:rsidRDefault="00E31E82" w:rsidP="00823AAF">
      <w:pPr>
        <w:ind w:left="424"/>
        <w:rPr>
          <w:iCs/>
          <w:sz w:val="26"/>
        </w:rPr>
      </w:pPr>
    </w:p>
    <w:p w14:paraId="700599A1" w14:textId="77777777" w:rsidR="00E31E82" w:rsidRPr="00E31E82" w:rsidRDefault="00E31E82" w:rsidP="00823AAF">
      <w:pPr>
        <w:ind w:left="424"/>
        <w:rPr>
          <w:iCs/>
          <w:sz w:val="26"/>
        </w:rPr>
      </w:pPr>
    </w:p>
    <w:p w14:paraId="62CEAFA2" w14:textId="77777777" w:rsidR="00823AAF" w:rsidRPr="00462319" w:rsidRDefault="00823AAF" w:rsidP="00823AAF">
      <w:pPr>
        <w:pStyle w:val="BodyText"/>
        <w:spacing w:before="3"/>
        <w:rPr>
          <w:i/>
          <w:sz w:val="5"/>
        </w:rPr>
      </w:pPr>
    </w:p>
    <w:p w14:paraId="7731A855" w14:textId="77777777" w:rsidR="00CC4CF1" w:rsidRPr="00CC4CF1" w:rsidRDefault="00CC4CF1" w:rsidP="00CC4CF1">
      <w:pPr>
        <w:pStyle w:val="BodyText"/>
        <w:spacing w:before="214"/>
        <w:ind w:left="424"/>
        <w:rPr>
          <w:lang w:val="en-US"/>
        </w:rPr>
      </w:pPr>
    </w:p>
    <w:p w14:paraId="45CAA601" w14:textId="74376B7E" w:rsidR="00823AAF" w:rsidRDefault="00823AAF">
      <w:pPr>
        <w:rPr>
          <w:sz w:val="26"/>
          <w:szCs w:val="26"/>
          <w:u w:val="single"/>
          <w:lang w:val="en-US"/>
        </w:rPr>
      </w:pPr>
    </w:p>
    <w:p w14:paraId="0AB1C590" w14:textId="5F564C08" w:rsidR="007A6809" w:rsidRPr="00462319" w:rsidRDefault="009F0AD0" w:rsidP="00AC2591">
      <w:pPr>
        <w:pStyle w:val="BodyText"/>
        <w:spacing w:before="89"/>
        <w:ind w:left="424"/>
      </w:pPr>
      <w:r w:rsidRPr="00462319">
        <w:rPr>
          <w:u w:val="single"/>
        </w:rPr>
        <w:t>Mock-up</w:t>
      </w:r>
      <w:r w:rsidRPr="00462319">
        <w:rPr>
          <w:spacing w:val="-3"/>
          <w:u w:val="single"/>
        </w:rPr>
        <w:t xml:space="preserve"> </w:t>
      </w:r>
      <w:r w:rsidRPr="00462319">
        <w:rPr>
          <w:u w:val="single"/>
        </w:rPr>
        <w:t>cho</w:t>
      </w:r>
      <w:r w:rsidRPr="00462319">
        <w:rPr>
          <w:spacing w:val="-3"/>
          <w:u w:val="single"/>
        </w:rPr>
        <w:t xml:space="preserve"> </w:t>
      </w:r>
      <w:r w:rsidRPr="00462319">
        <w:rPr>
          <w:u w:val="single"/>
        </w:rPr>
        <w:t>màn</w:t>
      </w:r>
      <w:r w:rsidRPr="00462319">
        <w:rPr>
          <w:spacing w:val="-1"/>
          <w:u w:val="single"/>
        </w:rPr>
        <w:t xml:space="preserve"> </w:t>
      </w:r>
      <w:r w:rsidRPr="00462319">
        <w:rPr>
          <w:u w:val="single"/>
        </w:rPr>
        <w:t>hình</w:t>
      </w:r>
      <w:r w:rsidRPr="00462319">
        <w:rPr>
          <w:spacing w:val="-3"/>
          <w:u w:val="single"/>
        </w:rPr>
        <w:t xml:space="preserve"> </w:t>
      </w:r>
      <w:proofErr w:type="spellStart"/>
      <w:r w:rsidR="00724CB5">
        <w:rPr>
          <w:u w:val="single"/>
          <w:lang w:val="en-US"/>
        </w:rPr>
        <w:t>cấu</w:t>
      </w:r>
      <w:proofErr w:type="spellEnd"/>
      <w:r w:rsidR="00724CB5">
        <w:rPr>
          <w:u w:val="single"/>
          <w:lang w:val="en-US"/>
        </w:rPr>
        <w:t xml:space="preserve"> </w:t>
      </w:r>
      <w:proofErr w:type="spellStart"/>
      <w:r w:rsidR="00724CB5">
        <w:rPr>
          <w:u w:val="single"/>
          <w:lang w:val="en-US"/>
        </w:rPr>
        <w:t>hình</w:t>
      </w:r>
      <w:proofErr w:type="spellEnd"/>
      <w:r w:rsidR="00724CB5">
        <w:rPr>
          <w:u w:val="single"/>
          <w:lang w:val="en-US"/>
        </w:rPr>
        <w:t xml:space="preserve"> </w:t>
      </w:r>
      <w:proofErr w:type="spellStart"/>
      <w:r w:rsidR="00724CB5">
        <w:rPr>
          <w:u w:val="single"/>
          <w:lang w:val="en-US"/>
        </w:rPr>
        <w:t>kết</w:t>
      </w:r>
      <w:proofErr w:type="spellEnd"/>
      <w:r w:rsidR="00724CB5">
        <w:rPr>
          <w:u w:val="single"/>
          <w:lang w:val="en-US"/>
        </w:rPr>
        <w:t xml:space="preserve"> </w:t>
      </w:r>
      <w:proofErr w:type="spellStart"/>
      <w:r w:rsidR="00724CB5">
        <w:rPr>
          <w:u w:val="single"/>
          <w:lang w:val="en-US"/>
        </w:rPr>
        <w:t>nối</w:t>
      </w:r>
      <w:proofErr w:type="spellEnd"/>
      <w:r w:rsidR="00724CB5">
        <w:rPr>
          <w:u w:val="single"/>
          <w:lang w:val="en-US"/>
        </w:rPr>
        <w:t xml:space="preserve"> </w:t>
      </w:r>
      <w:r w:rsidRPr="00462319">
        <w:rPr>
          <w:u w:val="single"/>
        </w:rPr>
        <w:t>của</w:t>
      </w:r>
      <w:r w:rsidRPr="00462319">
        <w:rPr>
          <w:spacing w:val="-2"/>
          <w:u w:val="single"/>
        </w:rPr>
        <w:t xml:space="preserve"> </w:t>
      </w:r>
      <w:r w:rsidRPr="00462319">
        <w:rPr>
          <w:u w:val="single"/>
        </w:rPr>
        <w:t>bài</w:t>
      </w:r>
      <w:r w:rsidRPr="00462319">
        <w:rPr>
          <w:spacing w:val="-1"/>
          <w:u w:val="single"/>
        </w:rPr>
        <w:t xml:space="preserve"> </w:t>
      </w:r>
      <w:r w:rsidRPr="00462319">
        <w:rPr>
          <w:u w:val="single"/>
        </w:rPr>
        <w:t>toán :</w:t>
      </w:r>
    </w:p>
    <w:p w14:paraId="60F4DDBB" w14:textId="5750153F" w:rsidR="007A6809" w:rsidRPr="00462319" w:rsidRDefault="007A6809" w:rsidP="00AC2591">
      <w:pPr>
        <w:pStyle w:val="BodyText"/>
        <w:spacing w:before="1"/>
        <w:rPr>
          <w:sz w:val="9"/>
        </w:rPr>
      </w:pPr>
    </w:p>
    <w:p w14:paraId="2CEB4685" w14:textId="0F67791C" w:rsidR="007A6809" w:rsidRPr="00462319" w:rsidRDefault="000E7A97" w:rsidP="00AC2591">
      <w:pPr>
        <w:pStyle w:val="BodyText"/>
        <w:spacing w:before="10"/>
        <w:rPr>
          <w:sz w:val="30"/>
        </w:rPr>
      </w:pPr>
      <w:r>
        <w:rPr>
          <w:noProof/>
          <w:sz w:val="30"/>
        </w:rPr>
        <w:drawing>
          <wp:inline distT="0" distB="0" distL="0" distR="0" wp14:anchorId="23FECB2C" wp14:editId="5591FD8B">
            <wp:extent cx="5867667" cy="4621282"/>
            <wp:effectExtent l="0" t="0" r="0" b="0"/>
            <wp:docPr id="171779395" name="Picture 1717793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9395" name="Picture 1" descr="A screenshot of a computer scree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867667" cy="4621282"/>
                    </a:xfrm>
                    <a:prstGeom prst="rect">
                      <a:avLst/>
                    </a:prstGeom>
                  </pic:spPr>
                </pic:pic>
              </a:graphicData>
            </a:graphic>
          </wp:inline>
        </w:drawing>
      </w:r>
    </w:p>
    <w:p w14:paraId="1D0A957D" w14:textId="77777777" w:rsidR="000A7589" w:rsidRDefault="00724CB5">
      <w:pPr>
        <w:rPr>
          <w:sz w:val="26"/>
          <w:szCs w:val="26"/>
          <w:u w:val="single"/>
        </w:rPr>
      </w:pPr>
      <w:r>
        <w:rPr>
          <w:u w:val="single"/>
        </w:rPr>
        <w:br w:type="page"/>
      </w:r>
    </w:p>
    <w:tbl>
      <w:tblPr>
        <w:tblW w:w="11254" w:type="dxa"/>
        <w:tblInd w:w="-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6"/>
        <w:gridCol w:w="1856"/>
        <w:gridCol w:w="1860"/>
        <w:gridCol w:w="1856"/>
        <w:gridCol w:w="1860"/>
        <w:gridCol w:w="1966"/>
      </w:tblGrid>
      <w:tr w:rsidR="000A7589" w:rsidRPr="00A53350" w14:paraId="6718EBDC" w14:textId="77777777" w:rsidTr="00F465FF">
        <w:trPr>
          <w:trHeight w:val="662"/>
        </w:trPr>
        <w:tc>
          <w:tcPr>
            <w:tcW w:w="1856" w:type="dxa"/>
            <w:shd w:val="clear" w:color="auto" w:fill="4AABC5"/>
          </w:tcPr>
          <w:p w14:paraId="3A15A6F7" w14:textId="77777777" w:rsidR="000A7589" w:rsidRPr="00A53350" w:rsidRDefault="000A7589" w:rsidP="00F465FF">
            <w:pPr>
              <w:pStyle w:val="TableParagraph"/>
              <w:spacing w:before="166"/>
              <w:ind w:left="573"/>
              <w:rPr>
                <w:b/>
                <w:sz w:val="24"/>
                <w:lang w:val="en-US"/>
              </w:rPr>
            </w:pPr>
            <w:r w:rsidRPr="00A53350">
              <w:rPr>
                <w:b/>
                <w:sz w:val="24"/>
                <w:lang w:val="en-US"/>
              </w:rPr>
              <w:lastRenderedPageBreak/>
              <w:t>STT</w:t>
            </w:r>
          </w:p>
        </w:tc>
        <w:tc>
          <w:tcPr>
            <w:tcW w:w="1856" w:type="dxa"/>
            <w:shd w:val="clear" w:color="auto" w:fill="4AABC5"/>
          </w:tcPr>
          <w:p w14:paraId="6BB3214D" w14:textId="77777777" w:rsidR="000A7589" w:rsidRPr="00A53350" w:rsidRDefault="000A7589" w:rsidP="00F465FF">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860" w:type="dxa"/>
            <w:shd w:val="clear" w:color="auto" w:fill="4AABC5"/>
          </w:tcPr>
          <w:p w14:paraId="5211836E" w14:textId="77777777" w:rsidR="000A7589" w:rsidRPr="00A53350" w:rsidRDefault="000A7589" w:rsidP="00F465FF">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04EBE191" w14:textId="77777777" w:rsidR="000A7589" w:rsidRPr="00A53350" w:rsidRDefault="000A7589" w:rsidP="00F465FF">
            <w:pPr>
              <w:pStyle w:val="TableParagraph"/>
              <w:spacing w:before="56"/>
              <w:ind w:left="239" w:right="226"/>
              <w:jc w:val="center"/>
              <w:rPr>
                <w:b/>
                <w:sz w:val="24"/>
              </w:rPr>
            </w:pPr>
            <w:r w:rsidRPr="00A53350">
              <w:rPr>
                <w:b/>
                <w:sz w:val="24"/>
              </w:rPr>
              <w:t>liệu</w:t>
            </w:r>
          </w:p>
        </w:tc>
        <w:tc>
          <w:tcPr>
            <w:tcW w:w="1856" w:type="dxa"/>
            <w:shd w:val="clear" w:color="auto" w:fill="4AABC5"/>
          </w:tcPr>
          <w:p w14:paraId="6839198B" w14:textId="77777777" w:rsidR="000A7589" w:rsidRPr="00A53350" w:rsidRDefault="000A7589" w:rsidP="00F465FF">
            <w:pPr>
              <w:pStyle w:val="TableParagraph"/>
              <w:spacing w:before="166"/>
              <w:ind w:left="91" w:right="80"/>
              <w:jc w:val="center"/>
              <w:rPr>
                <w:b/>
                <w:sz w:val="24"/>
              </w:rPr>
            </w:pPr>
            <w:r w:rsidRPr="00A53350">
              <w:rPr>
                <w:b/>
                <w:sz w:val="24"/>
              </w:rPr>
              <w:t>Loại</w:t>
            </w:r>
          </w:p>
        </w:tc>
        <w:tc>
          <w:tcPr>
            <w:tcW w:w="1860" w:type="dxa"/>
            <w:shd w:val="clear" w:color="auto" w:fill="4AABC5"/>
          </w:tcPr>
          <w:p w14:paraId="7195C73B" w14:textId="77777777" w:rsidR="000A7589" w:rsidRPr="00A53350" w:rsidRDefault="000A7589" w:rsidP="00F465FF">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966" w:type="dxa"/>
            <w:shd w:val="clear" w:color="auto" w:fill="4AABC5"/>
          </w:tcPr>
          <w:p w14:paraId="1A090531" w14:textId="77777777" w:rsidR="000A7589" w:rsidRPr="00A53350" w:rsidRDefault="000A7589" w:rsidP="00F465FF">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0A7589" w:rsidRPr="00CF7D55" w14:paraId="3B256366" w14:textId="77777777" w:rsidTr="00F465FF">
        <w:trPr>
          <w:trHeight w:val="993"/>
        </w:trPr>
        <w:tc>
          <w:tcPr>
            <w:tcW w:w="1856" w:type="dxa"/>
            <w:shd w:val="clear" w:color="auto" w:fill="D9EDF2"/>
          </w:tcPr>
          <w:p w14:paraId="421D4691" w14:textId="77777777" w:rsidR="000A7589" w:rsidRPr="00CF7D55" w:rsidRDefault="000A7589" w:rsidP="00F465FF">
            <w:pPr>
              <w:pStyle w:val="TableParagraph"/>
              <w:spacing w:before="166"/>
              <w:ind w:left="573"/>
              <w:rPr>
                <w:bCs/>
                <w:sz w:val="24"/>
                <w:lang w:val="en-US"/>
              </w:rPr>
            </w:pPr>
            <w:r w:rsidRPr="00CF7D55">
              <w:rPr>
                <w:bCs/>
                <w:sz w:val="24"/>
                <w:lang w:val="en-US"/>
              </w:rPr>
              <w:t>1</w:t>
            </w:r>
          </w:p>
        </w:tc>
        <w:tc>
          <w:tcPr>
            <w:tcW w:w="1856" w:type="dxa"/>
            <w:shd w:val="clear" w:color="auto" w:fill="D9EDF2"/>
          </w:tcPr>
          <w:p w14:paraId="7828F4E0" w14:textId="42E2652B" w:rsidR="000A7589" w:rsidRPr="00CF7D55" w:rsidRDefault="000A7589" w:rsidP="00F465FF">
            <w:pPr>
              <w:pStyle w:val="TableParagraph"/>
              <w:ind w:left="91" w:right="182"/>
              <w:rPr>
                <w:bCs/>
                <w:sz w:val="24"/>
                <w:lang w:val="en-US"/>
              </w:rPr>
            </w:pPr>
            <w:r>
              <w:rPr>
                <w:bCs/>
                <w:sz w:val="24"/>
                <w:lang w:val="en-US"/>
              </w:rPr>
              <w:t>Trường Sever Address</w:t>
            </w:r>
          </w:p>
        </w:tc>
        <w:tc>
          <w:tcPr>
            <w:tcW w:w="1860" w:type="dxa"/>
            <w:shd w:val="clear" w:color="auto" w:fill="D9EDF2"/>
          </w:tcPr>
          <w:p w14:paraId="034FB26B" w14:textId="13E54F02" w:rsidR="000A7589" w:rsidRPr="00CF7D55" w:rsidRDefault="008D7B28" w:rsidP="008D7B28">
            <w:pPr>
              <w:pStyle w:val="TableParagraph"/>
              <w:ind w:left="77"/>
              <w:rPr>
                <w:bCs/>
                <w:sz w:val="24"/>
              </w:rPr>
            </w:pPr>
            <w:proofErr w:type="spellStart"/>
            <w:r>
              <w:rPr>
                <w:bCs/>
                <w:sz w:val="24"/>
                <w:lang w:val="en-US"/>
              </w:rPr>
              <w:t>Nhập</w:t>
            </w:r>
            <w:proofErr w:type="spellEnd"/>
            <w:r>
              <w:rPr>
                <w:bCs/>
                <w:sz w:val="24"/>
                <w:lang w:val="en-US"/>
              </w:rPr>
              <w:t xml:space="preserve"> </w:t>
            </w:r>
            <w:r w:rsidR="00431635">
              <w:rPr>
                <w:bCs/>
                <w:sz w:val="24"/>
                <w:lang w:val="en-US"/>
              </w:rPr>
              <w:t>IP sever</w:t>
            </w:r>
          </w:p>
        </w:tc>
        <w:tc>
          <w:tcPr>
            <w:tcW w:w="1856" w:type="dxa"/>
            <w:shd w:val="clear" w:color="auto" w:fill="D9EDF2"/>
          </w:tcPr>
          <w:p w14:paraId="237C6347" w14:textId="7F1126D6" w:rsidR="000A7589" w:rsidRPr="00511B1E" w:rsidRDefault="00463576" w:rsidP="00F465FF">
            <w:pPr>
              <w:pStyle w:val="TableParagraph"/>
              <w:rPr>
                <w:bCs/>
                <w:sz w:val="24"/>
                <w:lang w:val="en-US"/>
              </w:rPr>
            </w:pPr>
            <w:r>
              <w:rPr>
                <w:bCs/>
                <w:sz w:val="24"/>
                <w:lang w:val="en-US"/>
              </w:rPr>
              <w:t>Text Field</w:t>
            </w:r>
          </w:p>
        </w:tc>
        <w:tc>
          <w:tcPr>
            <w:tcW w:w="1860" w:type="dxa"/>
            <w:shd w:val="clear" w:color="auto" w:fill="D9EDF2"/>
          </w:tcPr>
          <w:p w14:paraId="75F95B4E" w14:textId="6796CF49" w:rsidR="000A7589" w:rsidRPr="00CF7D55" w:rsidRDefault="008D78E0" w:rsidP="008D78E0">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966" w:type="dxa"/>
            <w:shd w:val="clear" w:color="auto" w:fill="D9EDF2"/>
          </w:tcPr>
          <w:p w14:paraId="7A30BF3C" w14:textId="77777777" w:rsidR="000A7589" w:rsidRPr="00CF7D55" w:rsidRDefault="000A7589" w:rsidP="00F465FF">
            <w:pPr>
              <w:pStyle w:val="TableParagraph"/>
              <w:ind w:left="0"/>
              <w:rPr>
                <w:bCs/>
                <w:sz w:val="24"/>
              </w:rPr>
            </w:pPr>
          </w:p>
        </w:tc>
      </w:tr>
      <w:tr w:rsidR="000A7589" w:rsidRPr="00CF7D55" w14:paraId="19FD5FF9" w14:textId="77777777" w:rsidTr="00F465FF">
        <w:trPr>
          <w:trHeight w:val="662"/>
        </w:trPr>
        <w:tc>
          <w:tcPr>
            <w:tcW w:w="1856" w:type="dxa"/>
            <w:shd w:val="clear" w:color="auto" w:fill="DAEEF3" w:themeFill="accent5" w:themeFillTint="33"/>
          </w:tcPr>
          <w:p w14:paraId="24630A9C" w14:textId="77777777" w:rsidR="000A7589" w:rsidRPr="00CF7D55" w:rsidRDefault="000A7589" w:rsidP="00F465FF">
            <w:pPr>
              <w:pStyle w:val="TableParagraph"/>
              <w:spacing w:before="166"/>
              <w:ind w:left="573"/>
              <w:rPr>
                <w:bCs/>
                <w:sz w:val="24"/>
                <w:lang w:val="en-US"/>
              </w:rPr>
            </w:pPr>
            <w:r w:rsidRPr="00CF7D55">
              <w:rPr>
                <w:bCs/>
                <w:sz w:val="24"/>
                <w:lang w:val="en-US"/>
              </w:rPr>
              <w:t>2</w:t>
            </w:r>
          </w:p>
        </w:tc>
        <w:tc>
          <w:tcPr>
            <w:tcW w:w="1856" w:type="dxa"/>
            <w:shd w:val="clear" w:color="auto" w:fill="DAEEF3" w:themeFill="accent5" w:themeFillTint="33"/>
          </w:tcPr>
          <w:p w14:paraId="069AD240" w14:textId="6B03BFB3" w:rsidR="000A7589" w:rsidRPr="00CF7D55" w:rsidRDefault="000A7589" w:rsidP="00F465FF">
            <w:pPr>
              <w:pStyle w:val="TableParagraph"/>
              <w:spacing w:before="54"/>
              <w:rPr>
                <w:bCs/>
                <w:sz w:val="24"/>
                <w:lang w:val="en-US"/>
              </w:rPr>
            </w:pPr>
            <w:r>
              <w:rPr>
                <w:bCs/>
                <w:sz w:val="24"/>
                <w:lang w:val="en-US"/>
              </w:rPr>
              <w:t>Trường Port</w:t>
            </w:r>
          </w:p>
        </w:tc>
        <w:tc>
          <w:tcPr>
            <w:tcW w:w="1860" w:type="dxa"/>
            <w:shd w:val="clear" w:color="auto" w:fill="DAEEF3" w:themeFill="accent5" w:themeFillTint="33"/>
          </w:tcPr>
          <w:p w14:paraId="7C8090FA" w14:textId="185AD491" w:rsidR="000A7589" w:rsidRPr="00CF7D55" w:rsidRDefault="00431635" w:rsidP="00F465FF">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cổng</w:t>
            </w:r>
            <w:proofErr w:type="spellEnd"/>
            <w:r>
              <w:rPr>
                <w:bCs/>
                <w:sz w:val="24"/>
                <w:lang w:val="en-US"/>
              </w:rPr>
              <w:t xml:space="preserve"> sever</w:t>
            </w:r>
          </w:p>
        </w:tc>
        <w:tc>
          <w:tcPr>
            <w:tcW w:w="1856" w:type="dxa"/>
            <w:shd w:val="clear" w:color="auto" w:fill="DAEEF3" w:themeFill="accent5" w:themeFillTint="33"/>
          </w:tcPr>
          <w:p w14:paraId="6B46BBB5" w14:textId="568F48D1" w:rsidR="000A7589" w:rsidRPr="00CF7D55" w:rsidRDefault="00463576" w:rsidP="00F465FF">
            <w:pPr>
              <w:pStyle w:val="TableParagraph"/>
              <w:rPr>
                <w:bCs/>
                <w:sz w:val="24"/>
                <w:lang w:val="en-US"/>
              </w:rPr>
            </w:pPr>
            <w:r>
              <w:rPr>
                <w:bCs/>
                <w:sz w:val="24"/>
                <w:lang w:val="en-US"/>
              </w:rPr>
              <w:t>Text Field</w:t>
            </w:r>
          </w:p>
        </w:tc>
        <w:tc>
          <w:tcPr>
            <w:tcW w:w="1860" w:type="dxa"/>
            <w:shd w:val="clear" w:color="auto" w:fill="DAEEF3" w:themeFill="accent5" w:themeFillTint="33"/>
          </w:tcPr>
          <w:p w14:paraId="139BF662" w14:textId="1AD942DC" w:rsidR="000A7589" w:rsidRPr="00CF7D55" w:rsidRDefault="008D78E0" w:rsidP="008D78E0">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966" w:type="dxa"/>
            <w:shd w:val="clear" w:color="auto" w:fill="DAEEF3" w:themeFill="accent5" w:themeFillTint="33"/>
          </w:tcPr>
          <w:p w14:paraId="6147C92B" w14:textId="77777777" w:rsidR="000A7589" w:rsidRPr="00CF7D55" w:rsidRDefault="000A7589" w:rsidP="00F465FF">
            <w:pPr>
              <w:pStyle w:val="TableParagraph"/>
              <w:ind w:left="0"/>
              <w:rPr>
                <w:bCs/>
                <w:sz w:val="24"/>
                <w:lang w:val="en-US"/>
              </w:rPr>
            </w:pPr>
          </w:p>
        </w:tc>
      </w:tr>
      <w:tr w:rsidR="000A7589" w:rsidRPr="00CF7D55" w14:paraId="372E8176" w14:textId="77777777" w:rsidTr="00F465FF">
        <w:trPr>
          <w:trHeight w:val="662"/>
        </w:trPr>
        <w:tc>
          <w:tcPr>
            <w:tcW w:w="1856" w:type="dxa"/>
            <w:shd w:val="clear" w:color="auto" w:fill="DAEEF3" w:themeFill="accent5" w:themeFillTint="33"/>
          </w:tcPr>
          <w:p w14:paraId="59103E9E" w14:textId="0E296329" w:rsidR="000A7589" w:rsidRPr="00CF7D55" w:rsidRDefault="000A7589" w:rsidP="00F465FF">
            <w:pPr>
              <w:pStyle w:val="TableParagraph"/>
              <w:spacing w:before="166"/>
              <w:ind w:left="573"/>
              <w:rPr>
                <w:bCs/>
                <w:sz w:val="24"/>
                <w:lang w:val="en-US"/>
              </w:rPr>
            </w:pPr>
            <w:r>
              <w:rPr>
                <w:bCs/>
                <w:sz w:val="24"/>
                <w:lang w:val="en-US"/>
              </w:rPr>
              <w:t>3</w:t>
            </w:r>
          </w:p>
        </w:tc>
        <w:tc>
          <w:tcPr>
            <w:tcW w:w="1856" w:type="dxa"/>
            <w:shd w:val="clear" w:color="auto" w:fill="DAEEF3" w:themeFill="accent5" w:themeFillTint="33"/>
          </w:tcPr>
          <w:p w14:paraId="5F3F22AA" w14:textId="7E2BF7E7" w:rsidR="000A7589" w:rsidRDefault="000A7589" w:rsidP="00F465FF">
            <w:pPr>
              <w:pStyle w:val="TableParagraph"/>
              <w:spacing w:before="54"/>
              <w:rPr>
                <w:bCs/>
                <w:sz w:val="24"/>
                <w:lang w:val="en-US"/>
              </w:rPr>
            </w:pPr>
            <w:r>
              <w:rPr>
                <w:bCs/>
                <w:sz w:val="24"/>
                <w:lang w:val="en-US"/>
              </w:rPr>
              <w:t>Trường Database Name</w:t>
            </w:r>
          </w:p>
        </w:tc>
        <w:tc>
          <w:tcPr>
            <w:tcW w:w="1860" w:type="dxa"/>
            <w:shd w:val="clear" w:color="auto" w:fill="DAEEF3" w:themeFill="accent5" w:themeFillTint="33"/>
          </w:tcPr>
          <w:p w14:paraId="1421C9D9" w14:textId="5A3A1823" w:rsidR="000A7589" w:rsidRPr="00CF7D55" w:rsidRDefault="00431635" w:rsidP="00F465FF">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dữ</w:t>
            </w:r>
            <w:proofErr w:type="spellEnd"/>
            <w:r>
              <w:rPr>
                <w:bCs/>
                <w:sz w:val="24"/>
                <w:lang w:val="en-US"/>
              </w:rPr>
              <w:t xml:space="preserve"> </w:t>
            </w:r>
            <w:proofErr w:type="spellStart"/>
            <w:r>
              <w:rPr>
                <w:bCs/>
                <w:sz w:val="24"/>
                <w:lang w:val="en-US"/>
              </w:rPr>
              <w:t>liệu</w:t>
            </w:r>
            <w:proofErr w:type="spellEnd"/>
          </w:p>
        </w:tc>
        <w:tc>
          <w:tcPr>
            <w:tcW w:w="1856" w:type="dxa"/>
            <w:shd w:val="clear" w:color="auto" w:fill="DAEEF3" w:themeFill="accent5" w:themeFillTint="33"/>
          </w:tcPr>
          <w:p w14:paraId="6F49477F" w14:textId="51E969A5" w:rsidR="000A7589" w:rsidRDefault="00463576" w:rsidP="00F465FF">
            <w:pPr>
              <w:pStyle w:val="TableParagraph"/>
              <w:rPr>
                <w:bCs/>
                <w:sz w:val="24"/>
                <w:lang w:val="en-US"/>
              </w:rPr>
            </w:pPr>
            <w:r>
              <w:rPr>
                <w:bCs/>
                <w:sz w:val="24"/>
                <w:lang w:val="en-US"/>
              </w:rPr>
              <w:t>Text Field</w:t>
            </w:r>
          </w:p>
        </w:tc>
        <w:tc>
          <w:tcPr>
            <w:tcW w:w="1860" w:type="dxa"/>
            <w:shd w:val="clear" w:color="auto" w:fill="DAEEF3" w:themeFill="accent5" w:themeFillTint="33"/>
          </w:tcPr>
          <w:p w14:paraId="6948BFC8" w14:textId="1BE6B403" w:rsidR="000A7589" w:rsidRPr="00CF7D55" w:rsidRDefault="008D78E0" w:rsidP="008D78E0">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966" w:type="dxa"/>
            <w:shd w:val="clear" w:color="auto" w:fill="DAEEF3" w:themeFill="accent5" w:themeFillTint="33"/>
          </w:tcPr>
          <w:p w14:paraId="26F2442F" w14:textId="77777777" w:rsidR="000A7589" w:rsidRPr="00CF7D55" w:rsidRDefault="000A7589" w:rsidP="00F465FF">
            <w:pPr>
              <w:pStyle w:val="TableParagraph"/>
              <w:ind w:left="0"/>
              <w:rPr>
                <w:bCs/>
                <w:sz w:val="24"/>
                <w:lang w:val="en-US"/>
              </w:rPr>
            </w:pPr>
          </w:p>
        </w:tc>
      </w:tr>
      <w:tr w:rsidR="000A7589" w:rsidRPr="00CF7D55" w14:paraId="76B2374C" w14:textId="77777777" w:rsidTr="00F465FF">
        <w:trPr>
          <w:trHeight w:val="662"/>
        </w:trPr>
        <w:tc>
          <w:tcPr>
            <w:tcW w:w="1856" w:type="dxa"/>
            <w:shd w:val="clear" w:color="auto" w:fill="DAEEF3" w:themeFill="accent5" w:themeFillTint="33"/>
          </w:tcPr>
          <w:p w14:paraId="66D40C1B" w14:textId="2E005A8B" w:rsidR="000A7589" w:rsidRDefault="000A7589" w:rsidP="00F465FF">
            <w:pPr>
              <w:pStyle w:val="TableParagraph"/>
              <w:spacing w:before="166"/>
              <w:ind w:left="573"/>
              <w:rPr>
                <w:bCs/>
                <w:sz w:val="24"/>
                <w:lang w:val="en-US"/>
              </w:rPr>
            </w:pPr>
            <w:r>
              <w:rPr>
                <w:bCs/>
                <w:sz w:val="24"/>
                <w:lang w:val="en-US"/>
              </w:rPr>
              <w:t>4</w:t>
            </w:r>
          </w:p>
        </w:tc>
        <w:tc>
          <w:tcPr>
            <w:tcW w:w="1856" w:type="dxa"/>
            <w:shd w:val="clear" w:color="auto" w:fill="DAEEF3" w:themeFill="accent5" w:themeFillTint="33"/>
          </w:tcPr>
          <w:p w14:paraId="6FE16250" w14:textId="4A59AEB1" w:rsidR="000A7589" w:rsidRDefault="000A7589" w:rsidP="00F465FF">
            <w:pPr>
              <w:pStyle w:val="TableParagraph"/>
              <w:spacing w:before="54"/>
              <w:rPr>
                <w:bCs/>
                <w:sz w:val="24"/>
                <w:lang w:val="en-US"/>
              </w:rPr>
            </w:pPr>
            <w:r>
              <w:rPr>
                <w:bCs/>
                <w:sz w:val="24"/>
                <w:lang w:val="en-US"/>
              </w:rPr>
              <w:t>Trường User</w:t>
            </w:r>
          </w:p>
        </w:tc>
        <w:tc>
          <w:tcPr>
            <w:tcW w:w="1860" w:type="dxa"/>
            <w:shd w:val="clear" w:color="auto" w:fill="DAEEF3" w:themeFill="accent5" w:themeFillTint="33"/>
          </w:tcPr>
          <w:p w14:paraId="34859697" w14:textId="0E7CBE30" w:rsidR="000A7589" w:rsidRPr="00CF7D55" w:rsidRDefault="00431635" w:rsidP="00F465FF">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tên</w:t>
            </w:r>
            <w:proofErr w:type="spellEnd"/>
            <w:r w:rsidR="00634543">
              <w:rPr>
                <w:bCs/>
                <w:sz w:val="24"/>
                <w:lang w:val="en-US"/>
              </w:rPr>
              <w:t xml:space="preserve"> sever</w:t>
            </w:r>
          </w:p>
        </w:tc>
        <w:tc>
          <w:tcPr>
            <w:tcW w:w="1856" w:type="dxa"/>
            <w:shd w:val="clear" w:color="auto" w:fill="DAEEF3" w:themeFill="accent5" w:themeFillTint="33"/>
          </w:tcPr>
          <w:p w14:paraId="03EEFEB1" w14:textId="0286B21E" w:rsidR="000A7589" w:rsidRDefault="00463576" w:rsidP="00F465FF">
            <w:pPr>
              <w:pStyle w:val="TableParagraph"/>
              <w:rPr>
                <w:bCs/>
                <w:sz w:val="24"/>
                <w:lang w:val="en-US"/>
              </w:rPr>
            </w:pPr>
            <w:r>
              <w:rPr>
                <w:bCs/>
                <w:sz w:val="24"/>
                <w:lang w:val="en-US"/>
              </w:rPr>
              <w:t>Text Field</w:t>
            </w:r>
          </w:p>
        </w:tc>
        <w:tc>
          <w:tcPr>
            <w:tcW w:w="1860" w:type="dxa"/>
            <w:shd w:val="clear" w:color="auto" w:fill="DAEEF3" w:themeFill="accent5" w:themeFillTint="33"/>
          </w:tcPr>
          <w:p w14:paraId="02AD8BFE" w14:textId="7C949281" w:rsidR="000A7589" w:rsidRPr="00CF7D55" w:rsidRDefault="008D78E0" w:rsidP="008D78E0">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966" w:type="dxa"/>
            <w:shd w:val="clear" w:color="auto" w:fill="DAEEF3" w:themeFill="accent5" w:themeFillTint="33"/>
          </w:tcPr>
          <w:p w14:paraId="56E051E2" w14:textId="77777777" w:rsidR="000A7589" w:rsidRPr="00CF7D55" w:rsidRDefault="000A7589" w:rsidP="00F465FF">
            <w:pPr>
              <w:pStyle w:val="TableParagraph"/>
              <w:ind w:left="0"/>
              <w:rPr>
                <w:bCs/>
                <w:sz w:val="24"/>
                <w:lang w:val="en-US"/>
              </w:rPr>
            </w:pPr>
          </w:p>
        </w:tc>
      </w:tr>
      <w:tr w:rsidR="000A7589" w:rsidRPr="00CF7D55" w14:paraId="6189DF80" w14:textId="77777777" w:rsidTr="00F465FF">
        <w:trPr>
          <w:trHeight w:val="662"/>
        </w:trPr>
        <w:tc>
          <w:tcPr>
            <w:tcW w:w="1856" w:type="dxa"/>
            <w:shd w:val="clear" w:color="auto" w:fill="DAEEF3" w:themeFill="accent5" w:themeFillTint="33"/>
          </w:tcPr>
          <w:p w14:paraId="12827F0C" w14:textId="01502DF6" w:rsidR="000A7589" w:rsidRDefault="000A7589" w:rsidP="00F465FF">
            <w:pPr>
              <w:pStyle w:val="TableParagraph"/>
              <w:spacing w:before="166"/>
              <w:ind w:left="573"/>
              <w:rPr>
                <w:bCs/>
                <w:sz w:val="24"/>
                <w:lang w:val="en-US"/>
              </w:rPr>
            </w:pPr>
            <w:r>
              <w:rPr>
                <w:bCs/>
                <w:sz w:val="24"/>
                <w:lang w:val="en-US"/>
              </w:rPr>
              <w:t>5</w:t>
            </w:r>
          </w:p>
        </w:tc>
        <w:tc>
          <w:tcPr>
            <w:tcW w:w="1856" w:type="dxa"/>
            <w:shd w:val="clear" w:color="auto" w:fill="DAEEF3" w:themeFill="accent5" w:themeFillTint="33"/>
          </w:tcPr>
          <w:p w14:paraId="3350B1BF" w14:textId="43D41E2B" w:rsidR="000A7589" w:rsidRDefault="000A7589" w:rsidP="00F465FF">
            <w:pPr>
              <w:pStyle w:val="TableParagraph"/>
              <w:spacing w:before="54"/>
              <w:rPr>
                <w:bCs/>
                <w:sz w:val="24"/>
                <w:lang w:val="en-US"/>
              </w:rPr>
            </w:pPr>
            <w:r>
              <w:rPr>
                <w:bCs/>
                <w:sz w:val="24"/>
                <w:lang w:val="en-US"/>
              </w:rPr>
              <w:t xml:space="preserve">Trường </w:t>
            </w:r>
            <w:r w:rsidR="008D7B28">
              <w:rPr>
                <w:bCs/>
                <w:sz w:val="24"/>
                <w:lang w:val="en-US"/>
              </w:rPr>
              <w:t>Pass</w:t>
            </w:r>
          </w:p>
        </w:tc>
        <w:tc>
          <w:tcPr>
            <w:tcW w:w="1860" w:type="dxa"/>
            <w:shd w:val="clear" w:color="auto" w:fill="DAEEF3" w:themeFill="accent5" w:themeFillTint="33"/>
          </w:tcPr>
          <w:p w14:paraId="39BFC3AE" w14:textId="7D9D7DDF" w:rsidR="000A7589" w:rsidRPr="00CF7D55" w:rsidRDefault="00634543" w:rsidP="00F465FF">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mật</w:t>
            </w:r>
            <w:proofErr w:type="spellEnd"/>
            <w:r>
              <w:rPr>
                <w:bCs/>
                <w:sz w:val="24"/>
                <w:lang w:val="en-US"/>
              </w:rPr>
              <w:t xml:space="preserve"> </w:t>
            </w:r>
            <w:proofErr w:type="spellStart"/>
            <w:r>
              <w:rPr>
                <w:bCs/>
                <w:sz w:val="24"/>
                <w:lang w:val="en-US"/>
              </w:rPr>
              <w:t>khẩu</w:t>
            </w:r>
            <w:proofErr w:type="spellEnd"/>
            <w:r>
              <w:rPr>
                <w:bCs/>
                <w:sz w:val="24"/>
                <w:lang w:val="en-US"/>
              </w:rPr>
              <w:t xml:space="preserve"> sever</w:t>
            </w:r>
          </w:p>
        </w:tc>
        <w:tc>
          <w:tcPr>
            <w:tcW w:w="1856" w:type="dxa"/>
            <w:shd w:val="clear" w:color="auto" w:fill="DAEEF3" w:themeFill="accent5" w:themeFillTint="33"/>
          </w:tcPr>
          <w:p w14:paraId="0CC2B525" w14:textId="046BCDD8" w:rsidR="000A7589" w:rsidRDefault="00463576" w:rsidP="00F465FF">
            <w:pPr>
              <w:pStyle w:val="TableParagraph"/>
              <w:rPr>
                <w:bCs/>
                <w:sz w:val="24"/>
                <w:lang w:val="en-US"/>
              </w:rPr>
            </w:pPr>
            <w:r>
              <w:rPr>
                <w:bCs/>
                <w:sz w:val="24"/>
                <w:lang w:val="en-US"/>
              </w:rPr>
              <w:t>Text Field</w:t>
            </w:r>
          </w:p>
        </w:tc>
        <w:tc>
          <w:tcPr>
            <w:tcW w:w="1860" w:type="dxa"/>
            <w:shd w:val="clear" w:color="auto" w:fill="DAEEF3" w:themeFill="accent5" w:themeFillTint="33"/>
          </w:tcPr>
          <w:p w14:paraId="24ABF222" w14:textId="205448DB" w:rsidR="000A7589" w:rsidRPr="00CF7D55" w:rsidRDefault="008D78E0" w:rsidP="008D78E0">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966" w:type="dxa"/>
            <w:shd w:val="clear" w:color="auto" w:fill="DAEEF3" w:themeFill="accent5" w:themeFillTint="33"/>
          </w:tcPr>
          <w:p w14:paraId="7374C3D6" w14:textId="77777777" w:rsidR="000A7589" w:rsidRPr="00CF7D55" w:rsidRDefault="000A7589" w:rsidP="00F465FF">
            <w:pPr>
              <w:pStyle w:val="TableParagraph"/>
              <w:ind w:left="0"/>
              <w:rPr>
                <w:bCs/>
                <w:sz w:val="24"/>
                <w:lang w:val="en-US"/>
              </w:rPr>
            </w:pPr>
          </w:p>
        </w:tc>
      </w:tr>
      <w:tr w:rsidR="00FF4166" w:rsidRPr="00CF7D55" w14:paraId="59B4D793" w14:textId="77777777" w:rsidTr="00F465FF">
        <w:trPr>
          <w:trHeight w:val="662"/>
        </w:trPr>
        <w:tc>
          <w:tcPr>
            <w:tcW w:w="1856" w:type="dxa"/>
            <w:shd w:val="clear" w:color="auto" w:fill="DAEEF3" w:themeFill="accent5" w:themeFillTint="33"/>
          </w:tcPr>
          <w:p w14:paraId="6FF09A9D" w14:textId="1C945BBE" w:rsidR="00FF4166" w:rsidRDefault="00FF4166" w:rsidP="00F465FF">
            <w:pPr>
              <w:pStyle w:val="TableParagraph"/>
              <w:spacing w:before="166"/>
              <w:ind w:left="573"/>
              <w:rPr>
                <w:bCs/>
                <w:sz w:val="24"/>
                <w:lang w:val="en-US"/>
              </w:rPr>
            </w:pPr>
            <w:r>
              <w:rPr>
                <w:bCs/>
                <w:sz w:val="24"/>
                <w:lang w:val="en-US"/>
              </w:rPr>
              <w:t>6</w:t>
            </w:r>
          </w:p>
        </w:tc>
        <w:tc>
          <w:tcPr>
            <w:tcW w:w="1856" w:type="dxa"/>
            <w:shd w:val="clear" w:color="auto" w:fill="DAEEF3" w:themeFill="accent5" w:themeFillTint="33"/>
          </w:tcPr>
          <w:p w14:paraId="7C687483" w14:textId="0A39DC93" w:rsidR="00FF4166" w:rsidRDefault="00FF4166" w:rsidP="00F465FF">
            <w:pPr>
              <w:pStyle w:val="TableParagraph"/>
              <w:spacing w:before="54"/>
              <w:rPr>
                <w:bCs/>
                <w:sz w:val="24"/>
                <w:lang w:val="en-US"/>
              </w:rPr>
            </w:pPr>
            <w:proofErr w:type="spellStart"/>
            <w:r>
              <w:rPr>
                <w:bCs/>
                <w:sz w:val="24"/>
                <w:lang w:val="en-US"/>
              </w:rPr>
              <w:t>Nút</w:t>
            </w:r>
            <w:proofErr w:type="spellEnd"/>
            <w:r>
              <w:rPr>
                <w:bCs/>
                <w:sz w:val="24"/>
                <w:lang w:val="en-US"/>
              </w:rPr>
              <w:t xml:space="preserve"> Test Connection</w:t>
            </w:r>
          </w:p>
        </w:tc>
        <w:tc>
          <w:tcPr>
            <w:tcW w:w="1860" w:type="dxa"/>
            <w:shd w:val="clear" w:color="auto" w:fill="DAEEF3" w:themeFill="accent5" w:themeFillTint="33"/>
          </w:tcPr>
          <w:p w14:paraId="4E4AD2FB" w14:textId="74668E89" w:rsidR="00FF4166" w:rsidRDefault="008C2E07" w:rsidP="00F465FF">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sidR="00385CDF">
              <w:rPr>
                <w:bCs/>
                <w:sz w:val="24"/>
                <w:lang w:val="en-US"/>
              </w:rPr>
              <w:t>để</w:t>
            </w:r>
            <w:proofErr w:type="spellEnd"/>
            <w:r w:rsidR="00385CDF">
              <w:rPr>
                <w:bCs/>
                <w:sz w:val="24"/>
                <w:lang w:val="en-US"/>
              </w:rPr>
              <w:t xml:space="preserve"> </w:t>
            </w:r>
            <w:proofErr w:type="spellStart"/>
            <w:r w:rsidR="00385CDF">
              <w:rPr>
                <w:bCs/>
                <w:sz w:val="24"/>
                <w:lang w:val="en-US"/>
              </w:rPr>
              <w:t>kết</w:t>
            </w:r>
            <w:proofErr w:type="spellEnd"/>
            <w:r w:rsidR="00385CDF">
              <w:rPr>
                <w:bCs/>
                <w:sz w:val="24"/>
                <w:lang w:val="en-US"/>
              </w:rPr>
              <w:t xml:space="preserve"> </w:t>
            </w:r>
            <w:proofErr w:type="spellStart"/>
            <w:r w:rsidR="00385CDF">
              <w:rPr>
                <w:bCs/>
                <w:sz w:val="24"/>
                <w:lang w:val="en-US"/>
              </w:rPr>
              <w:t>nối</w:t>
            </w:r>
            <w:proofErr w:type="spellEnd"/>
            <w:r w:rsidR="00385CDF">
              <w:rPr>
                <w:bCs/>
                <w:sz w:val="24"/>
                <w:lang w:val="en-US"/>
              </w:rPr>
              <w:t xml:space="preserve"> sever</w:t>
            </w:r>
          </w:p>
        </w:tc>
        <w:tc>
          <w:tcPr>
            <w:tcW w:w="1856" w:type="dxa"/>
            <w:shd w:val="clear" w:color="auto" w:fill="DAEEF3" w:themeFill="accent5" w:themeFillTint="33"/>
          </w:tcPr>
          <w:p w14:paraId="278CB7BC" w14:textId="16617CF1" w:rsidR="00FF4166" w:rsidRDefault="00463576" w:rsidP="00F465FF">
            <w:pPr>
              <w:pStyle w:val="TableParagraph"/>
              <w:rPr>
                <w:bCs/>
                <w:sz w:val="24"/>
                <w:lang w:val="en-US"/>
              </w:rPr>
            </w:pPr>
            <w:r>
              <w:rPr>
                <w:bCs/>
                <w:sz w:val="24"/>
                <w:lang w:val="en-US"/>
              </w:rPr>
              <w:t>Button</w:t>
            </w:r>
          </w:p>
        </w:tc>
        <w:tc>
          <w:tcPr>
            <w:tcW w:w="1860" w:type="dxa"/>
            <w:shd w:val="clear" w:color="auto" w:fill="DAEEF3" w:themeFill="accent5" w:themeFillTint="33"/>
          </w:tcPr>
          <w:p w14:paraId="5C7164E3" w14:textId="77777777" w:rsidR="00FF4166" w:rsidRPr="00CF7D55" w:rsidRDefault="00FF4166" w:rsidP="00F465FF">
            <w:pPr>
              <w:pStyle w:val="TableParagraph"/>
              <w:ind w:left="0"/>
              <w:rPr>
                <w:bCs/>
                <w:sz w:val="24"/>
                <w:lang w:val="en-US"/>
              </w:rPr>
            </w:pPr>
          </w:p>
        </w:tc>
        <w:tc>
          <w:tcPr>
            <w:tcW w:w="1966" w:type="dxa"/>
            <w:shd w:val="clear" w:color="auto" w:fill="DAEEF3" w:themeFill="accent5" w:themeFillTint="33"/>
          </w:tcPr>
          <w:p w14:paraId="05383E25" w14:textId="77777777" w:rsidR="00FF4166" w:rsidRPr="00CF7D55" w:rsidRDefault="00FF4166" w:rsidP="00F465FF">
            <w:pPr>
              <w:pStyle w:val="TableParagraph"/>
              <w:ind w:left="0"/>
              <w:rPr>
                <w:bCs/>
                <w:sz w:val="24"/>
                <w:lang w:val="en-US"/>
              </w:rPr>
            </w:pPr>
          </w:p>
        </w:tc>
      </w:tr>
      <w:tr w:rsidR="00FF4166" w:rsidRPr="00CF7D55" w14:paraId="58C0DE6A" w14:textId="77777777" w:rsidTr="00F465FF">
        <w:trPr>
          <w:trHeight w:val="662"/>
        </w:trPr>
        <w:tc>
          <w:tcPr>
            <w:tcW w:w="1856" w:type="dxa"/>
            <w:shd w:val="clear" w:color="auto" w:fill="DAEEF3" w:themeFill="accent5" w:themeFillTint="33"/>
          </w:tcPr>
          <w:p w14:paraId="369E87BC" w14:textId="7A2179B9" w:rsidR="00FF4166" w:rsidRDefault="00FF4166" w:rsidP="00F465FF">
            <w:pPr>
              <w:pStyle w:val="TableParagraph"/>
              <w:spacing w:before="166"/>
              <w:ind w:left="573"/>
              <w:rPr>
                <w:bCs/>
                <w:sz w:val="24"/>
                <w:lang w:val="en-US"/>
              </w:rPr>
            </w:pPr>
            <w:r>
              <w:rPr>
                <w:bCs/>
                <w:sz w:val="24"/>
                <w:lang w:val="en-US"/>
              </w:rPr>
              <w:t>7</w:t>
            </w:r>
          </w:p>
        </w:tc>
        <w:tc>
          <w:tcPr>
            <w:tcW w:w="1856" w:type="dxa"/>
            <w:shd w:val="clear" w:color="auto" w:fill="DAEEF3" w:themeFill="accent5" w:themeFillTint="33"/>
          </w:tcPr>
          <w:p w14:paraId="7AC9FC4D" w14:textId="0ED7DCAF" w:rsidR="00FF4166" w:rsidRDefault="00FF4166" w:rsidP="00F465FF">
            <w:pPr>
              <w:pStyle w:val="TableParagraph"/>
              <w:spacing w:before="54"/>
              <w:rPr>
                <w:bCs/>
                <w:sz w:val="24"/>
                <w:lang w:val="en-US"/>
              </w:rPr>
            </w:pPr>
            <w:proofErr w:type="spellStart"/>
            <w:r>
              <w:rPr>
                <w:bCs/>
                <w:sz w:val="24"/>
                <w:lang w:val="en-US"/>
              </w:rPr>
              <w:t>Nút</w:t>
            </w:r>
            <w:proofErr w:type="spellEnd"/>
            <w:r>
              <w:rPr>
                <w:bCs/>
                <w:sz w:val="24"/>
                <w:lang w:val="en-US"/>
              </w:rPr>
              <w:t xml:space="preserve"> Save</w:t>
            </w:r>
          </w:p>
        </w:tc>
        <w:tc>
          <w:tcPr>
            <w:tcW w:w="1860" w:type="dxa"/>
            <w:shd w:val="clear" w:color="auto" w:fill="DAEEF3" w:themeFill="accent5" w:themeFillTint="33"/>
          </w:tcPr>
          <w:p w14:paraId="31E12157" w14:textId="59E229D5" w:rsidR="00FF4166" w:rsidRDefault="00385CDF" w:rsidP="00F465FF">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lưu</w:t>
            </w:r>
            <w:proofErr w:type="spellEnd"/>
            <w:r>
              <w:rPr>
                <w:bCs/>
                <w:sz w:val="24"/>
                <w:lang w:val="en-US"/>
              </w:rPr>
              <w:t xml:space="preserve"> </w:t>
            </w:r>
            <w:proofErr w:type="spellStart"/>
            <w:r>
              <w:rPr>
                <w:bCs/>
                <w:sz w:val="24"/>
                <w:lang w:val="en-US"/>
              </w:rPr>
              <w:t>cấu</w:t>
            </w:r>
            <w:proofErr w:type="spellEnd"/>
            <w:r>
              <w:rPr>
                <w:bCs/>
                <w:sz w:val="24"/>
                <w:lang w:val="en-US"/>
              </w:rPr>
              <w:t xml:space="preserve"> </w:t>
            </w:r>
            <w:proofErr w:type="spellStart"/>
            <w:r>
              <w:rPr>
                <w:bCs/>
                <w:sz w:val="24"/>
                <w:lang w:val="en-US"/>
              </w:rPr>
              <w:t>hình</w:t>
            </w:r>
            <w:proofErr w:type="spellEnd"/>
            <w:r>
              <w:rPr>
                <w:bCs/>
                <w:sz w:val="24"/>
                <w:lang w:val="en-US"/>
              </w:rPr>
              <w:t xml:space="preserve"> </w:t>
            </w:r>
            <w:proofErr w:type="spellStart"/>
            <w:r>
              <w:rPr>
                <w:bCs/>
                <w:sz w:val="24"/>
                <w:lang w:val="en-US"/>
              </w:rPr>
              <w:t>kết</w:t>
            </w:r>
            <w:proofErr w:type="spellEnd"/>
            <w:r>
              <w:rPr>
                <w:bCs/>
                <w:sz w:val="24"/>
                <w:lang w:val="en-US"/>
              </w:rPr>
              <w:t xml:space="preserve"> </w:t>
            </w:r>
            <w:proofErr w:type="spellStart"/>
            <w:r>
              <w:rPr>
                <w:bCs/>
                <w:sz w:val="24"/>
                <w:lang w:val="en-US"/>
              </w:rPr>
              <w:t>nối</w:t>
            </w:r>
            <w:proofErr w:type="spellEnd"/>
          </w:p>
        </w:tc>
        <w:tc>
          <w:tcPr>
            <w:tcW w:w="1856" w:type="dxa"/>
            <w:shd w:val="clear" w:color="auto" w:fill="DAEEF3" w:themeFill="accent5" w:themeFillTint="33"/>
          </w:tcPr>
          <w:p w14:paraId="24C8DAC0" w14:textId="4E0070D2" w:rsidR="00FF4166" w:rsidRDefault="00463576" w:rsidP="00F465FF">
            <w:pPr>
              <w:pStyle w:val="TableParagraph"/>
              <w:rPr>
                <w:bCs/>
                <w:sz w:val="24"/>
                <w:lang w:val="en-US"/>
              </w:rPr>
            </w:pPr>
            <w:r>
              <w:rPr>
                <w:bCs/>
                <w:sz w:val="24"/>
                <w:lang w:val="en-US"/>
              </w:rPr>
              <w:t>Button</w:t>
            </w:r>
          </w:p>
        </w:tc>
        <w:tc>
          <w:tcPr>
            <w:tcW w:w="1860" w:type="dxa"/>
            <w:shd w:val="clear" w:color="auto" w:fill="DAEEF3" w:themeFill="accent5" w:themeFillTint="33"/>
          </w:tcPr>
          <w:p w14:paraId="487CD0EA" w14:textId="77777777" w:rsidR="00FF4166" w:rsidRPr="00CF7D55" w:rsidRDefault="00FF4166" w:rsidP="00F465FF">
            <w:pPr>
              <w:pStyle w:val="TableParagraph"/>
              <w:ind w:left="0"/>
              <w:rPr>
                <w:bCs/>
                <w:sz w:val="24"/>
                <w:lang w:val="en-US"/>
              </w:rPr>
            </w:pPr>
          </w:p>
        </w:tc>
        <w:tc>
          <w:tcPr>
            <w:tcW w:w="1966" w:type="dxa"/>
            <w:shd w:val="clear" w:color="auto" w:fill="DAEEF3" w:themeFill="accent5" w:themeFillTint="33"/>
          </w:tcPr>
          <w:p w14:paraId="776780B0" w14:textId="77777777" w:rsidR="00FF4166" w:rsidRPr="00CF7D55" w:rsidRDefault="00FF4166" w:rsidP="00F465FF">
            <w:pPr>
              <w:pStyle w:val="TableParagraph"/>
              <w:ind w:left="0"/>
              <w:rPr>
                <w:bCs/>
                <w:sz w:val="24"/>
                <w:lang w:val="en-US"/>
              </w:rPr>
            </w:pPr>
          </w:p>
        </w:tc>
      </w:tr>
      <w:tr w:rsidR="00FF4166" w:rsidRPr="00CF7D55" w14:paraId="52F2F895" w14:textId="77777777" w:rsidTr="00F465FF">
        <w:trPr>
          <w:trHeight w:val="662"/>
        </w:trPr>
        <w:tc>
          <w:tcPr>
            <w:tcW w:w="1856" w:type="dxa"/>
            <w:shd w:val="clear" w:color="auto" w:fill="DAEEF3" w:themeFill="accent5" w:themeFillTint="33"/>
          </w:tcPr>
          <w:p w14:paraId="2C7BBA5E" w14:textId="4E373DCD" w:rsidR="00FF4166" w:rsidRDefault="00FF4166" w:rsidP="00F465FF">
            <w:pPr>
              <w:pStyle w:val="TableParagraph"/>
              <w:spacing w:before="166"/>
              <w:ind w:left="573"/>
              <w:rPr>
                <w:bCs/>
                <w:sz w:val="24"/>
                <w:lang w:val="en-US"/>
              </w:rPr>
            </w:pPr>
            <w:r>
              <w:rPr>
                <w:bCs/>
                <w:sz w:val="24"/>
                <w:lang w:val="en-US"/>
              </w:rPr>
              <w:t>8</w:t>
            </w:r>
          </w:p>
        </w:tc>
        <w:tc>
          <w:tcPr>
            <w:tcW w:w="1856" w:type="dxa"/>
            <w:shd w:val="clear" w:color="auto" w:fill="DAEEF3" w:themeFill="accent5" w:themeFillTint="33"/>
          </w:tcPr>
          <w:p w14:paraId="21A97C38" w14:textId="0907C7DC" w:rsidR="00FF4166" w:rsidRDefault="00FF4166" w:rsidP="00F465FF">
            <w:pPr>
              <w:pStyle w:val="TableParagraph"/>
              <w:spacing w:before="54"/>
              <w:rPr>
                <w:bCs/>
                <w:sz w:val="24"/>
                <w:lang w:val="en-US"/>
              </w:rPr>
            </w:pPr>
            <w:proofErr w:type="spellStart"/>
            <w:r>
              <w:rPr>
                <w:bCs/>
                <w:sz w:val="24"/>
                <w:lang w:val="en-US"/>
              </w:rPr>
              <w:t>Nút</w:t>
            </w:r>
            <w:proofErr w:type="spellEnd"/>
            <w:r>
              <w:rPr>
                <w:bCs/>
                <w:sz w:val="24"/>
                <w:lang w:val="en-US"/>
              </w:rPr>
              <w:t xml:space="preserve"> Cancel</w:t>
            </w:r>
          </w:p>
        </w:tc>
        <w:tc>
          <w:tcPr>
            <w:tcW w:w="1860" w:type="dxa"/>
            <w:shd w:val="clear" w:color="auto" w:fill="DAEEF3" w:themeFill="accent5" w:themeFillTint="33"/>
          </w:tcPr>
          <w:p w14:paraId="7E0F4289" w14:textId="52C563D2" w:rsidR="00FF4166" w:rsidRDefault="007A05B8" w:rsidP="00F465FF">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thoát</w:t>
            </w:r>
            <w:proofErr w:type="spellEnd"/>
            <w:r>
              <w:rPr>
                <w:bCs/>
                <w:sz w:val="24"/>
                <w:lang w:val="en-US"/>
              </w:rPr>
              <w:t xml:space="preserve"> </w:t>
            </w:r>
            <w:proofErr w:type="spellStart"/>
            <w:r>
              <w:rPr>
                <w:bCs/>
                <w:sz w:val="24"/>
                <w:lang w:val="en-US"/>
              </w:rPr>
              <w:t>khỏi</w:t>
            </w:r>
            <w:proofErr w:type="spellEnd"/>
            <w:r>
              <w:rPr>
                <w:bCs/>
                <w:sz w:val="24"/>
                <w:lang w:val="en-US"/>
              </w:rPr>
              <w:t xml:space="preserve"> </w:t>
            </w:r>
            <w:proofErr w:type="spellStart"/>
            <w:r w:rsidR="00677A2B">
              <w:rPr>
                <w:bCs/>
                <w:sz w:val="24"/>
                <w:lang w:val="en-US"/>
              </w:rPr>
              <w:t>màn</w:t>
            </w:r>
            <w:proofErr w:type="spellEnd"/>
            <w:r w:rsidR="00677A2B">
              <w:rPr>
                <w:bCs/>
                <w:sz w:val="24"/>
                <w:lang w:val="en-US"/>
              </w:rPr>
              <w:t xml:space="preserve"> </w:t>
            </w:r>
            <w:proofErr w:type="spellStart"/>
            <w:r w:rsidR="00677A2B">
              <w:rPr>
                <w:bCs/>
                <w:sz w:val="24"/>
                <w:lang w:val="en-US"/>
              </w:rPr>
              <w:t>hình</w:t>
            </w:r>
            <w:proofErr w:type="spellEnd"/>
            <w:r w:rsidR="00677A2B">
              <w:rPr>
                <w:bCs/>
                <w:sz w:val="24"/>
                <w:lang w:val="en-US"/>
              </w:rPr>
              <w:t xml:space="preserve"> </w:t>
            </w:r>
            <w:proofErr w:type="spellStart"/>
            <w:r w:rsidR="00677A2B">
              <w:rPr>
                <w:bCs/>
                <w:sz w:val="24"/>
                <w:lang w:val="en-US"/>
              </w:rPr>
              <w:t>cấu</w:t>
            </w:r>
            <w:proofErr w:type="spellEnd"/>
            <w:r w:rsidR="00677A2B">
              <w:rPr>
                <w:bCs/>
                <w:sz w:val="24"/>
                <w:lang w:val="en-US"/>
              </w:rPr>
              <w:t xml:space="preserve"> </w:t>
            </w:r>
            <w:proofErr w:type="spellStart"/>
            <w:r w:rsidR="00677A2B">
              <w:rPr>
                <w:bCs/>
                <w:sz w:val="24"/>
                <w:lang w:val="en-US"/>
              </w:rPr>
              <w:t>hình</w:t>
            </w:r>
            <w:proofErr w:type="spellEnd"/>
            <w:r w:rsidR="00677A2B">
              <w:rPr>
                <w:bCs/>
                <w:sz w:val="24"/>
                <w:lang w:val="en-US"/>
              </w:rPr>
              <w:t xml:space="preserve"> </w:t>
            </w:r>
            <w:proofErr w:type="spellStart"/>
            <w:r w:rsidR="00677A2B">
              <w:rPr>
                <w:bCs/>
                <w:sz w:val="24"/>
                <w:lang w:val="en-US"/>
              </w:rPr>
              <w:t>kết</w:t>
            </w:r>
            <w:proofErr w:type="spellEnd"/>
            <w:r w:rsidR="00677A2B">
              <w:rPr>
                <w:bCs/>
                <w:sz w:val="24"/>
                <w:lang w:val="en-US"/>
              </w:rPr>
              <w:t xml:space="preserve"> </w:t>
            </w:r>
            <w:proofErr w:type="spellStart"/>
            <w:r w:rsidR="00677A2B">
              <w:rPr>
                <w:bCs/>
                <w:sz w:val="24"/>
                <w:lang w:val="en-US"/>
              </w:rPr>
              <w:t>nối</w:t>
            </w:r>
            <w:proofErr w:type="spellEnd"/>
          </w:p>
        </w:tc>
        <w:tc>
          <w:tcPr>
            <w:tcW w:w="1856" w:type="dxa"/>
            <w:shd w:val="clear" w:color="auto" w:fill="DAEEF3" w:themeFill="accent5" w:themeFillTint="33"/>
          </w:tcPr>
          <w:p w14:paraId="2A788BF0" w14:textId="01F511CB" w:rsidR="00FF4166" w:rsidRDefault="00463576" w:rsidP="00F465FF">
            <w:pPr>
              <w:pStyle w:val="TableParagraph"/>
              <w:rPr>
                <w:bCs/>
                <w:sz w:val="24"/>
                <w:lang w:val="en-US"/>
              </w:rPr>
            </w:pPr>
            <w:r>
              <w:rPr>
                <w:bCs/>
                <w:sz w:val="24"/>
                <w:lang w:val="en-US"/>
              </w:rPr>
              <w:t>Button</w:t>
            </w:r>
          </w:p>
        </w:tc>
        <w:tc>
          <w:tcPr>
            <w:tcW w:w="1860" w:type="dxa"/>
            <w:shd w:val="clear" w:color="auto" w:fill="DAEEF3" w:themeFill="accent5" w:themeFillTint="33"/>
          </w:tcPr>
          <w:p w14:paraId="6D9D4DED" w14:textId="77777777" w:rsidR="00FF4166" w:rsidRPr="00CF7D55" w:rsidRDefault="00FF4166" w:rsidP="00F465FF">
            <w:pPr>
              <w:pStyle w:val="TableParagraph"/>
              <w:ind w:left="0"/>
              <w:rPr>
                <w:bCs/>
                <w:sz w:val="24"/>
                <w:lang w:val="en-US"/>
              </w:rPr>
            </w:pPr>
          </w:p>
        </w:tc>
        <w:tc>
          <w:tcPr>
            <w:tcW w:w="1966" w:type="dxa"/>
            <w:shd w:val="clear" w:color="auto" w:fill="DAEEF3" w:themeFill="accent5" w:themeFillTint="33"/>
          </w:tcPr>
          <w:p w14:paraId="46C371D6" w14:textId="77777777" w:rsidR="00FF4166" w:rsidRPr="00CF7D55" w:rsidRDefault="00FF4166" w:rsidP="00F465FF">
            <w:pPr>
              <w:pStyle w:val="TableParagraph"/>
              <w:ind w:left="0"/>
              <w:rPr>
                <w:bCs/>
                <w:sz w:val="24"/>
                <w:lang w:val="en-US"/>
              </w:rPr>
            </w:pPr>
          </w:p>
        </w:tc>
      </w:tr>
      <w:tr w:rsidR="005179BD" w:rsidRPr="00CF7D55" w14:paraId="24BB24CB" w14:textId="77777777" w:rsidTr="00F465FF">
        <w:trPr>
          <w:trHeight w:val="662"/>
        </w:trPr>
        <w:tc>
          <w:tcPr>
            <w:tcW w:w="1856" w:type="dxa"/>
            <w:shd w:val="clear" w:color="auto" w:fill="DAEEF3" w:themeFill="accent5" w:themeFillTint="33"/>
          </w:tcPr>
          <w:p w14:paraId="73980FC9" w14:textId="049B678C" w:rsidR="005179BD" w:rsidRDefault="005179BD" w:rsidP="00F465FF">
            <w:pPr>
              <w:pStyle w:val="TableParagraph"/>
              <w:spacing w:before="166"/>
              <w:ind w:left="573"/>
              <w:rPr>
                <w:bCs/>
                <w:sz w:val="24"/>
                <w:lang w:val="en-US"/>
              </w:rPr>
            </w:pPr>
            <w:r>
              <w:rPr>
                <w:bCs/>
                <w:sz w:val="24"/>
                <w:lang w:val="en-US"/>
              </w:rPr>
              <w:t>9</w:t>
            </w:r>
          </w:p>
        </w:tc>
        <w:tc>
          <w:tcPr>
            <w:tcW w:w="1856" w:type="dxa"/>
            <w:shd w:val="clear" w:color="auto" w:fill="DAEEF3" w:themeFill="accent5" w:themeFillTint="33"/>
          </w:tcPr>
          <w:p w14:paraId="2BA2827D" w14:textId="7B37D48A" w:rsidR="005179BD" w:rsidRDefault="005179BD" w:rsidP="00F465FF">
            <w:pPr>
              <w:pStyle w:val="TableParagraph"/>
              <w:spacing w:before="54"/>
              <w:rPr>
                <w:bCs/>
                <w:sz w:val="24"/>
                <w:lang w:val="en-US"/>
              </w:rPr>
            </w:pPr>
            <w:proofErr w:type="spellStart"/>
            <w:r>
              <w:rPr>
                <w:bCs/>
                <w:sz w:val="24"/>
                <w:lang w:val="en-US"/>
              </w:rPr>
              <w:t>Nút</w:t>
            </w:r>
            <w:proofErr w:type="spellEnd"/>
            <w:r>
              <w:rPr>
                <w:bCs/>
                <w:sz w:val="24"/>
                <w:lang w:val="en-US"/>
              </w:rPr>
              <w:t xml:space="preserve"> Ok</w:t>
            </w:r>
          </w:p>
        </w:tc>
        <w:tc>
          <w:tcPr>
            <w:tcW w:w="1860" w:type="dxa"/>
            <w:shd w:val="clear" w:color="auto" w:fill="DAEEF3" w:themeFill="accent5" w:themeFillTint="33"/>
          </w:tcPr>
          <w:p w14:paraId="1474C19D" w14:textId="388CC41F" w:rsidR="005179BD" w:rsidRDefault="005179BD" w:rsidP="00F465FF">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sidR="00DB638C">
              <w:rPr>
                <w:bCs/>
                <w:sz w:val="24"/>
                <w:lang w:val="en-US"/>
              </w:rPr>
              <w:t xml:space="preserve"> </w:t>
            </w:r>
            <w:proofErr w:type="spellStart"/>
            <w:r w:rsidR="00DB638C">
              <w:rPr>
                <w:bCs/>
                <w:sz w:val="24"/>
                <w:lang w:val="en-US"/>
              </w:rPr>
              <w:t>chấp</w:t>
            </w:r>
            <w:proofErr w:type="spellEnd"/>
            <w:r w:rsidR="00DB638C">
              <w:rPr>
                <w:bCs/>
                <w:sz w:val="24"/>
                <w:lang w:val="en-US"/>
              </w:rPr>
              <w:t xml:space="preserve"> </w:t>
            </w:r>
            <w:proofErr w:type="spellStart"/>
            <w:r w:rsidR="00DB638C">
              <w:rPr>
                <w:bCs/>
                <w:sz w:val="24"/>
                <w:lang w:val="en-US"/>
              </w:rPr>
              <w:t>nhận</w:t>
            </w:r>
            <w:proofErr w:type="spellEnd"/>
            <w:r w:rsidR="00DB638C">
              <w:rPr>
                <w:bCs/>
                <w:sz w:val="24"/>
                <w:lang w:val="en-US"/>
              </w:rPr>
              <w:t xml:space="preserve"> </w:t>
            </w:r>
            <w:proofErr w:type="spellStart"/>
            <w:r w:rsidR="00DB638C">
              <w:rPr>
                <w:bCs/>
                <w:sz w:val="24"/>
                <w:lang w:val="en-US"/>
              </w:rPr>
              <w:t>thông</w:t>
            </w:r>
            <w:proofErr w:type="spellEnd"/>
            <w:r w:rsidR="00DB638C">
              <w:rPr>
                <w:bCs/>
                <w:sz w:val="24"/>
                <w:lang w:val="en-US"/>
              </w:rPr>
              <w:t xml:space="preserve"> tin </w:t>
            </w:r>
            <w:proofErr w:type="spellStart"/>
            <w:r w:rsidR="00DB638C">
              <w:rPr>
                <w:bCs/>
                <w:sz w:val="24"/>
                <w:lang w:val="en-US"/>
              </w:rPr>
              <w:t>kết</w:t>
            </w:r>
            <w:proofErr w:type="spellEnd"/>
            <w:r w:rsidR="00DB638C">
              <w:rPr>
                <w:bCs/>
                <w:sz w:val="24"/>
                <w:lang w:val="en-US"/>
              </w:rPr>
              <w:t xml:space="preserve"> </w:t>
            </w:r>
            <w:proofErr w:type="spellStart"/>
            <w:r w:rsidR="00DB638C">
              <w:rPr>
                <w:bCs/>
                <w:sz w:val="24"/>
                <w:lang w:val="en-US"/>
              </w:rPr>
              <w:t>nối</w:t>
            </w:r>
            <w:proofErr w:type="spellEnd"/>
            <w:r w:rsidR="00DB638C">
              <w:rPr>
                <w:bCs/>
                <w:sz w:val="24"/>
                <w:lang w:val="en-US"/>
              </w:rPr>
              <w:t xml:space="preserve"> </w:t>
            </w:r>
            <w:proofErr w:type="spellStart"/>
            <w:r w:rsidR="00DB638C">
              <w:rPr>
                <w:bCs/>
                <w:sz w:val="24"/>
                <w:lang w:val="en-US"/>
              </w:rPr>
              <w:t>thành</w:t>
            </w:r>
            <w:proofErr w:type="spellEnd"/>
            <w:r w:rsidR="00DB638C">
              <w:rPr>
                <w:bCs/>
                <w:sz w:val="24"/>
                <w:lang w:val="en-US"/>
              </w:rPr>
              <w:t xml:space="preserve"> </w:t>
            </w:r>
            <w:proofErr w:type="spellStart"/>
            <w:r w:rsidR="00DB638C">
              <w:rPr>
                <w:bCs/>
                <w:sz w:val="24"/>
                <w:lang w:val="en-US"/>
              </w:rPr>
              <w:t>công</w:t>
            </w:r>
            <w:proofErr w:type="spellEnd"/>
          </w:p>
        </w:tc>
        <w:tc>
          <w:tcPr>
            <w:tcW w:w="1856" w:type="dxa"/>
            <w:shd w:val="clear" w:color="auto" w:fill="DAEEF3" w:themeFill="accent5" w:themeFillTint="33"/>
          </w:tcPr>
          <w:p w14:paraId="5E347375" w14:textId="6CF4591C" w:rsidR="005179BD" w:rsidRDefault="00DB638C" w:rsidP="00F465FF">
            <w:pPr>
              <w:pStyle w:val="TableParagraph"/>
              <w:rPr>
                <w:bCs/>
                <w:sz w:val="24"/>
                <w:lang w:val="en-US"/>
              </w:rPr>
            </w:pPr>
            <w:r>
              <w:rPr>
                <w:bCs/>
                <w:sz w:val="24"/>
                <w:lang w:val="en-US"/>
              </w:rPr>
              <w:t>Button</w:t>
            </w:r>
          </w:p>
        </w:tc>
        <w:tc>
          <w:tcPr>
            <w:tcW w:w="1860" w:type="dxa"/>
            <w:shd w:val="clear" w:color="auto" w:fill="DAEEF3" w:themeFill="accent5" w:themeFillTint="33"/>
          </w:tcPr>
          <w:p w14:paraId="1D3E3E07" w14:textId="77777777" w:rsidR="005179BD" w:rsidRPr="00CF7D55" w:rsidRDefault="005179BD" w:rsidP="00F465FF">
            <w:pPr>
              <w:pStyle w:val="TableParagraph"/>
              <w:ind w:left="0"/>
              <w:rPr>
                <w:bCs/>
                <w:sz w:val="24"/>
                <w:lang w:val="en-US"/>
              </w:rPr>
            </w:pPr>
          </w:p>
        </w:tc>
        <w:tc>
          <w:tcPr>
            <w:tcW w:w="1966" w:type="dxa"/>
            <w:shd w:val="clear" w:color="auto" w:fill="DAEEF3" w:themeFill="accent5" w:themeFillTint="33"/>
          </w:tcPr>
          <w:p w14:paraId="77DE42F2" w14:textId="77777777" w:rsidR="005179BD" w:rsidRPr="00CF7D55" w:rsidRDefault="005179BD" w:rsidP="00F465FF">
            <w:pPr>
              <w:pStyle w:val="TableParagraph"/>
              <w:ind w:left="0"/>
              <w:rPr>
                <w:bCs/>
                <w:sz w:val="24"/>
                <w:lang w:val="en-US"/>
              </w:rPr>
            </w:pPr>
          </w:p>
        </w:tc>
      </w:tr>
    </w:tbl>
    <w:p w14:paraId="7563DAEA" w14:textId="25287B30" w:rsidR="00724CB5" w:rsidRDefault="00724CB5">
      <w:pPr>
        <w:rPr>
          <w:sz w:val="26"/>
          <w:szCs w:val="26"/>
          <w:u w:val="single"/>
        </w:rPr>
      </w:pPr>
    </w:p>
    <w:p w14:paraId="431976E4" w14:textId="77777777" w:rsidR="000A7589" w:rsidRDefault="000A7589">
      <w:pPr>
        <w:rPr>
          <w:sz w:val="26"/>
          <w:szCs w:val="26"/>
          <w:u w:val="single"/>
        </w:rPr>
      </w:pPr>
    </w:p>
    <w:p w14:paraId="79509E6A" w14:textId="77777777" w:rsidR="000A7589" w:rsidRDefault="000A7589">
      <w:pPr>
        <w:rPr>
          <w:sz w:val="26"/>
          <w:szCs w:val="26"/>
          <w:u w:val="single"/>
        </w:rPr>
      </w:pPr>
    </w:p>
    <w:p w14:paraId="620523D1" w14:textId="77777777" w:rsidR="000A7589" w:rsidRDefault="000A7589">
      <w:pPr>
        <w:rPr>
          <w:sz w:val="26"/>
          <w:szCs w:val="26"/>
          <w:u w:val="single"/>
        </w:rPr>
      </w:pPr>
    </w:p>
    <w:p w14:paraId="66A828AD" w14:textId="77777777" w:rsidR="000A7589" w:rsidRDefault="000A7589">
      <w:pPr>
        <w:rPr>
          <w:sz w:val="26"/>
          <w:szCs w:val="26"/>
          <w:u w:val="single"/>
        </w:rPr>
      </w:pPr>
    </w:p>
    <w:p w14:paraId="5221FCBF" w14:textId="77777777" w:rsidR="000A7589" w:rsidRDefault="000A7589">
      <w:pPr>
        <w:rPr>
          <w:sz w:val="26"/>
          <w:szCs w:val="26"/>
          <w:u w:val="single"/>
        </w:rPr>
      </w:pPr>
    </w:p>
    <w:p w14:paraId="38A39612" w14:textId="77777777" w:rsidR="000A7589" w:rsidRDefault="000A7589">
      <w:pPr>
        <w:rPr>
          <w:sz w:val="26"/>
          <w:szCs w:val="26"/>
          <w:u w:val="single"/>
        </w:rPr>
      </w:pPr>
    </w:p>
    <w:p w14:paraId="66450215" w14:textId="77777777" w:rsidR="000A7589" w:rsidRDefault="000A7589">
      <w:pPr>
        <w:rPr>
          <w:sz w:val="26"/>
          <w:szCs w:val="26"/>
          <w:u w:val="single"/>
        </w:rPr>
      </w:pPr>
    </w:p>
    <w:p w14:paraId="0E1A6F21" w14:textId="77777777" w:rsidR="000A7589" w:rsidRDefault="000A7589">
      <w:pPr>
        <w:rPr>
          <w:sz w:val="26"/>
          <w:szCs w:val="26"/>
          <w:u w:val="single"/>
        </w:rPr>
      </w:pPr>
    </w:p>
    <w:p w14:paraId="773E0474" w14:textId="77777777" w:rsidR="000A7589" w:rsidRDefault="000A7589">
      <w:pPr>
        <w:rPr>
          <w:sz w:val="26"/>
          <w:szCs w:val="26"/>
          <w:u w:val="single"/>
        </w:rPr>
      </w:pPr>
    </w:p>
    <w:p w14:paraId="590BF594" w14:textId="77777777" w:rsidR="000A7589" w:rsidRDefault="000A7589">
      <w:pPr>
        <w:rPr>
          <w:sz w:val="26"/>
          <w:szCs w:val="26"/>
          <w:u w:val="single"/>
        </w:rPr>
      </w:pPr>
    </w:p>
    <w:p w14:paraId="371726D9" w14:textId="77777777" w:rsidR="000A7589" w:rsidRDefault="000A7589">
      <w:pPr>
        <w:rPr>
          <w:sz w:val="26"/>
          <w:szCs w:val="26"/>
          <w:u w:val="single"/>
        </w:rPr>
      </w:pPr>
    </w:p>
    <w:p w14:paraId="65EDD564" w14:textId="77777777" w:rsidR="000A7589" w:rsidRDefault="000A7589">
      <w:pPr>
        <w:rPr>
          <w:sz w:val="26"/>
          <w:szCs w:val="26"/>
          <w:u w:val="single"/>
        </w:rPr>
      </w:pPr>
    </w:p>
    <w:p w14:paraId="225DF6DA" w14:textId="77777777" w:rsidR="000A7589" w:rsidRDefault="000A7589">
      <w:pPr>
        <w:rPr>
          <w:sz w:val="26"/>
          <w:szCs w:val="26"/>
          <w:u w:val="single"/>
        </w:rPr>
      </w:pPr>
    </w:p>
    <w:p w14:paraId="1C475528" w14:textId="77777777" w:rsidR="000A7589" w:rsidRDefault="000A7589">
      <w:pPr>
        <w:rPr>
          <w:sz w:val="26"/>
          <w:szCs w:val="26"/>
          <w:u w:val="single"/>
        </w:rPr>
      </w:pPr>
    </w:p>
    <w:p w14:paraId="030EA27C" w14:textId="77777777" w:rsidR="000A7589" w:rsidRDefault="000A7589">
      <w:pPr>
        <w:rPr>
          <w:sz w:val="26"/>
          <w:szCs w:val="26"/>
          <w:u w:val="single"/>
        </w:rPr>
      </w:pPr>
    </w:p>
    <w:p w14:paraId="2C2E4164" w14:textId="77777777" w:rsidR="000A7589" w:rsidRDefault="000A7589">
      <w:pPr>
        <w:rPr>
          <w:sz w:val="26"/>
          <w:szCs w:val="26"/>
          <w:u w:val="single"/>
        </w:rPr>
      </w:pPr>
    </w:p>
    <w:p w14:paraId="68148EE4" w14:textId="77777777" w:rsidR="000A7589" w:rsidRDefault="000A7589">
      <w:pPr>
        <w:rPr>
          <w:sz w:val="26"/>
          <w:szCs w:val="26"/>
          <w:u w:val="single"/>
        </w:rPr>
      </w:pPr>
    </w:p>
    <w:p w14:paraId="4F086A0E" w14:textId="77777777" w:rsidR="000A7589" w:rsidRDefault="000A7589">
      <w:pPr>
        <w:rPr>
          <w:sz w:val="26"/>
          <w:szCs w:val="26"/>
          <w:u w:val="single"/>
        </w:rPr>
      </w:pPr>
    </w:p>
    <w:p w14:paraId="04EE112A" w14:textId="77777777" w:rsidR="000A7589" w:rsidRDefault="000A7589">
      <w:pPr>
        <w:rPr>
          <w:sz w:val="26"/>
          <w:szCs w:val="26"/>
          <w:u w:val="single"/>
        </w:rPr>
      </w:pPr>
    </w:p>
    <w:p w14:paraId="14B70BE7" w14:textId="77777777" w:rsidR="000A7589" w:rsidRDefault="000A7589">
      <w:pPr>
        <w:rPr>
          <w:sz w:val="26"/>
          <w:szCs w:val="26"/>
          <w:u w:val="single"/>
        </w:rPr>
      </w:pPr>
    </w:p>
    <w:p w14:paraId="0B306C3A" w14:textId="77777777" w:rsidR="000A7589" w:rsidRDefault="000A7589">
      <w:pPr>
        <w:rPr>
          <w:sz w:val="26"/>
          <w:szCs w:val="26"/>
          <w:u w:val="single"/>
        </w:rPr>
      </w:pPr>
    </w:p>
    <w:p w14:paraId="3D06DAF2" w14:textId="77777777" w:rsidR="000A7589" w:rsidRDefault="000A7589">
      <w:pPr>
        <w:rPr>
          <w:sz w:val="26"/>
          <w:szCs w:val="26"/>
          <w:u w:val="single"/>
        </w:rPr>
      </w:pPr>
    </w:p>
    <w:p w14:paraId="6B745F35" w14:textId="164CE504" w:rsidR="007A6809" w:rsidRPr="0063615E" w:rsidRDefault="009F0AD0" w:rsidP="00AC2591">
      <w:pPr>
        <w:pStyle w:val="BodyText"/>
        <w:ind w:left="424"/>
        <w:rPr>
          <w:u w:val="single"/>
        </w:rPr>
      </w:pPr>
      <w:r w:rsidRPr="00462319">
        <w:rPr>
          <w:u w:val="single"/>
        </w:rPr>
        <w:t>Mock-up</w:t>
      </w:r>
      <w:r w:rsidRPr="00462319">
        <w:rPr>
          <w:spacing w:val="-4"/>
          <w:u w:val="single"/>
        </w:rPr>
        <w:t xml:space="preserve"> </w:t>
      </w:r>
      <w:r w:rsidRPr="00462319">
        <w:rPr>
          <w:u w:val="single"/>
        </w:rPr>
        <w:t>cho</w:t>
      </w:r>
      <w:r w:rsidRPr="00462319">
        <w:rPr>
          <w:spacing w:val="-3"/>
          <w:u w:val="single"/>
        </w:rPr>
        <w:t xml:space="preserve"> </w:t>
      </w:r>
      <w:r w:rsidRPr="00462319">
        <w:rPr>
          <w:u w:val="single"/>
        </w:rPr>
        <w:t>màn</w:t>
      </w:r>
      <w:r w:rsidRPr="00462319">
        <w:rPr>
          <w:spacing w:val="-1"/>
          <w:u w:val="single"/>
        </w:rPr>
        <w:t xml:space="preserve"> </w:t>
      </w:r>
      <w:r w:rsidRPr="00462319">
        <w:rPr>
          <w:u w:val="single"/>
        </w:rPr>
        <w:t>hình</w:t>
      </w:r>
      <w:r w:rsidRPr="00462319">
        <w:rPr>
          <w:spacing w:val="-3"/>
          <w:u w:val="single"/>
        </w:rPr>
        <w:t xml:space="preserve"> </w:t>
      </w:r>
      <w:proofErr w:type="spellStart"/>
      <w:r w:rsidR="00DA3D1F">
        <w:rPr>
          <w:u w:val="single"/>
          <w:lang w:val="en-US"/>
        </w:rPr>
        <w:t>quản</w:t>
      </w:r>
      <w:proofErr w:type="spellEnd"/>
      <w:r w:rsidR="00DA3D1F">
        <w:rPr>
          <w:u w:val="single"/>
          <w:lang w:val="en-US"/>
        </w:rPr>
        <w:t xml:space="preserve"> </w:t>
      </w:r>
      <w:proofErr w:type="spellStart"/>
      <w:r w:rsidR="00DA3D1F">
        <w:rPr>
          <w:u w:val="single"/>
          <w:lang w:val="en-US"/>
        </w:rPr>
        <w:t>lí</w:t>
      </w:r>
      <w:proofErr w:type="spellEnd"/>
      <w:r w:rsidR="00DA3D1F">
        <w:rPr>
          <w:u w:val="single"/>
          <w:lang w:val="en-US"/>
        </w:rPr>
        <w:t xml:space="preserve"> </w:t>
      </w:r>
      <w:proofErr w:type="spellStart"/>
      <w:r w:rsidR="00DA3D1F">
        <w:rPr>
          <w:u w:val="single"/>
          <w:lang w:val="en-US"/>
        </w:rPr>
        <w:t>nhóm</w:t>
      </w:r>
      <w:proofErr w:type="spellEnd"/>
      <w:r w:rsidR="00DA3D1F">
        <w:rPr>
          <w:u w:val="single"/>
          <w:lang w:val="en-US"/>
        </w:rPr>
        <w:t xml:space="preserve"> </w:t>
      </w:r>
      <w:proofErr w:type="spellStart"/>
      <w:r w:rsidR="00DA3D1F">
        <w:rPr>
          <w:u w:val="single"/>
          <w:lang w:val="en-US"/>
        </w:rPr>
        <w:t>người</w:t>
      </w:r>
      <w:proofErr w:type="spellEnd"/>
      <w:r w:rsidR="00DA3D1F">
        <w:rPr>
          <w:u w:val="single"/>
          <w:lang w:val="en-US"/>
        </w:rPr>
        <w:t xml:space="preserve"> </w:t>
      </w:r>
      <w:proofErr w:type="spellStart"/>
      <w:r w:rsidR="00DA3D1F">
        <w:rPr>
          <w:u w:val="single"/>
          <w:lang w:val="en-US"/>
        </w:rPr>
        <w:t>dùng</w:t>
      </w:r>
      <w:proofErr w:type="spellEnd"/>
      <w:r w:rsidR="00DA3D1F">
        <w:rPr>
          <w:u w:val="single"/>
          <w:lang w:val="en-US"/>
        </w:rPr>
        <w:t xml:space="preserve"> </w:t>
      </w:r>
      <w:r w:rsidRPr="00462319">
        <w:rPr>
          <w:u w:val="single"/>
        </w:rPr>
        <w:t>của bài</w:t>
      </w:r>
      <w:r w:rsidRPr="00462319">
        <w:rPr>
          <w:spacing w:val="-2"/>
          <w:u w:val="single"/>
        </w:rPr>
        <w:t xml:space="preserve"> </w:t>
      </w:r>
      <w:r w:rsidRPr="00462319">
        <w:rPr>
          <w:u w:val="single"/>
        </w:rPr>
        <w:t>toán</w:t>
      </w:r>
      <w:r w:rsidR="00DA3D1F">
        <w:rPr>
          <w:u w:val="single"/>
          <w:lang w:val="en-US"/>
        </w:rPr>
        <w:t xml:space="preserve"> </w:t>
      </w:r>
      <w:proofErr w:type="spellStart"/>
      <w:r w:rsidR="00DA3D1F">
        <w:rPr>
          <w:u w:val="single"/>
          <w:lang w:val="en-US"/>
        </w:rPr>
        <w:t>đăng</w:t>
      </w:r>
      <w:proofErr w:type="spellEnd"/>
      <w:r w:rsidR="00DA3D1F">
        <w:rPr>
          <w:u w:val="single"/>
          <w:lang w:val="en-US"/>
        </w:rPr>
        <w:t xml:space="preserve"> </w:t>
      </w:r>
      <w:proofErr w:type="spellStart"/>
      <w:r w:rsidR="00DA3D1F">
        <w:rPr>
          <w:u w:val="single"/>
          <w:lang w:val="en-US"/>
        </w:rPr>
        <w:t>nhập</w:t>
      </w:r>
      <w:proofErr w:type="spellEnd"/>
      <w:r w:rsidR="00DA3D1F">
        <w:rPr>
          <w:u w:val="single"/>
          <w:lang w:val="en-US"/>
        </w:rPr>
        <w:t xml:space="preserve"> </w:t>
      </w:r>
      <w:proofErr w:type="spellStart"/>
      <w:r w:rsidR="00DA3D1F">
        <w:rPr>
          <w:u w:val="single"/>
          <w:lang w:val="en-US"/>
        </w:rPr>
        <w:t>bằng</w:t>
      </w:r>
      <w:proofErr w:type="spellEnd"/>
      <w:r w:rsidR="00DA3D1F">
        <w:rPr>
          <w:u w:val="single"/>
          <w:lang w:val="en-US"/>
        </w:rPr>
        <w:t xml:space="preserve"> </w:t>
      </w:r>
      <w:proofErr w:type="spellStart"/>
      <w:r w:rsidR="00DA3D1F">
        <w:rPr>
          <w:u w:val="single"/>
          <w:lang w:val="en-US"/>
        </w:rPr>
        <w:t>quyền</w:t>
      </w:r>
      <w:proofErr w:type="spellEnd"/>
      <w:r w:rsidR="00DA3D1F">
        <w:rPr>
          <w:u w:val="single"/>
          <w:lang w:val="en-US"/>
        </w:rPr>
        <w:t xml:space="preserve"> admin</w:t>
      </w:r>
      <w:r w:rsidRPr="00462319">
        <w:rPr>
          <w:spacing w:val="-3"/>
          <w:u w:val="single"/>
        </w:rPr>
        <w:t xml:space="preserve"> </w:t>
      </w:r>
      <w:r w:rsidRPr="00462319">
        <w:rPr>
          <w:u w:val="single"/>
        </w:rPr>
        <w:t>:</w:t>
      </w:r>
    </w:p>
    <w:p w14:paraId="047DF4EF" w14:textId="2B7BDFF1" w:rsidR="00724CB5" w:rsidRPr="00724CB5" w:rsidRDefault="004941CC" w:rsidP="0063615E">
      <w:pPr>
        <w:pStyle w:val="BodyText"/>
        <w:ind w:left="424"/>
        <w:rPr>
          <w:lang w:val="en-US"/>
        </w:rPr>
        <w:sectPr w:rsidR="00724CB5" w:rsidRPr="00724CB5" w:rsidSect="00F53647">
          <w:headerReference w:type="default" r:id="rId161"/>
          <w:footerReference w:type="default" r:id="rId162"/>
          <w:pgSz w:w="11910" w:h="16840"/>
          <w:pgMar w:top="720" w:right="720" w:bottom="720" w:left="720" w:header="732" w:footer="1068" w:gutter="0"/>
          <w:cols w:space="720"/>
          <w:docGrid w:linePitch="299"/>
        </w:sectPr>
      </w:pPr>
      <w:r>
        <w:rPr>
          <w:noProof/>
          <w:lang w:val="en-US"/>
        </w:rPr>
        <w:drawing>
          <wp:inline distT="0" distB="0" distL="0" distR="0" wp14:anchorId="4D55925A" wp14:editId="7918E3BE">
            <wp:extent cx="6597650" cy="4747260"/>
            <wp:effectExtent l="0" t="0" r="0" b="0"/>
            <wp:docPr id="1005035744" name="Picture 1005035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5744" name="Picture 6"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6597650" cy="4747260"/>
                    </a:xfrm>
                    <a:prstGeom prst="rect">
                      <a:avLst/>
                    </a:prstGeom>
                  </pic:spPr>
                </pic:pic>
              </a:graphicData>
            </a:graphic>
          </wp:inline>
        </w:drawing>
      </w:r>
    </w:p>
    <w:tbl>
      <w:tblPr>
        <w:tblpPr w:leftFromText="180" w:rightFromText="180" w:vertAnchor="text" w:horzAnchor="margin" w:tblpY="713"/>
        <w:tblW w:w="10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7"/>
        <w:gridCol w:w="1687"/>
        <w:gridCol w:w="1691"/>
        <w:gridCol w:w="1687"/>
        <w:gridCol w:w="1691"/>
        <w:gridCol w:w="1788"/>
      </w:tblGrid>
      <w:tr w:rsidR="00696EDD" w:rsidRPr="00A53350" w14:paraId="07C40276" w14:textId="77777777" w:rsidTr="00696EDD">
        <w:trPr>
          <w:trHeight w:val="845"/>
        </w:trPr>
        <w:tc>
          <w:tcPr>
            <w:tcW w:w="1687" w:type="dxa"/>
            <w:shd w:val="clear" w:color="auto" w:fill="4AABC5"/>
          </w:tcPr>
          <w:p w14:paraId="72DD9A64" w14:textId="77777777" w:rsidR="00696EDD" w:rsidRPr="00A53350" w:rsidRDefault="00696EDD" w:rsidP="00696EDD">
            <w:pPr>
              <w:pStyle w:val="TableParagraph"/>
              <w:spacing w:before="166"/>
              <w:ind w:left="573"/>
              <w:rPr>
                <w:b/>
                <w:sz w:val="24"/>
                <w:lang w:val="en-US"/>
              </w:rPr>
            </w:pPr>
            <w:r w:rsidRPr="00A53350">
              <w:rPr>
                <w:b/>
                <w:sz w:val="24"/>
                <w:lang w:val="en-US"/>
              </w:rPr>
              <w:lastRenderedPageBreak/>
              <w:t>STT</w:t>
            </w:r>
          </w:p>
        </w:tc>
        <w:tc>
          <w:tcPr>
            <w:tcW w:w="1687" w:type="dxa"/>
            <w:shd w:val="clear" w:color="auto" w:fill="4AABC5"/>
          </w:tcPr>
          <w:p w14:paraId="3A78EE28" w14:textId="77777777" w:rsidR="00696EDD" w:rsidRPr="00A53350" w:rsidRDefault="00696EDD" w:rsidP="00696EDD">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691" w:type="dxa"/>
            <w:shd w:val="clear" w:color="auto" w:fill="4AABC5"/>
          </w:tcPr>
          <w:p w14:paraId="4C5549E0" w14:textId="77777777" w:rsidR="00696EDD" w:rsidRPr="00A53350" w:rsidRDefault="00696EDD" w:rsidP="00696EDD">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7EFFEBF1" w14:textId="77777777" w:rsidR="00696EDD" w:rsidRPr="00A53350" w:rsidRDefault="00696EDD" w:rsidP="00696EDD">
            <w:pPr>
              <w:pStyle w:val="TableParagraph"/>
              <w:spacing w:before="56"/>
              <w:ind w:left="239" w:right="226"/>
              <w:jc w:val="center"/>
              <w:rPr>
                <w:b/>
                <w:sz w:val="24"/>
              </w:rPr>
            </w:pPr>
            <w:r w:rsidRPr="00A53350">
              <w:rPr>
                <w:b/>
                <w:sz w:val="24"/>
              </w:rPr>
              <w:t>liệu</w:t>
            </w:r>
          </w:p>
        </w:tc>
        <w:tc>
          <w:tcPr>
            <w:tcW w:w="1687" w:type="dxa"/>
            <w:shd w:val="clear" w:color="auto" w:fill="4AABC5"/>
          </w:tcPr>
          <w:p w14:paraId="3B0B6706" w14:textId="77777777" w:rsidR="00696EDD" w:rsidRPr="00A53350" w:rsidRDefault="00696EDD" w:rsidP="00696EDD">
            <w:pPr>
              <w:pStyle w:val="TableParagraph"/>
              <w:spacing w:before="166"/>
              <w:ind w:left="91" w:right="80"/>
              <w:jc w:val="center"/>
              <w:rPr>
                <w:b/>
                <w:sz w:val="24"/>
              </w:rPr>
            </w:pPr>
            <w:r w:rsidRPr="00A53350">
              <w:rPr>
                <w:b/>
                <w:sz w:val="24"/>
              </w:rPr>
              <w:t>Loại</w:t>
            </w:r>
          </w:p>
        </w:tc>
        <w:tc>
          <w:tcPr>
            <w:tcW w:w="1691" w:type="dxa"/>
            <w:shd w:val="clear" w:color="auto" w:fill="4AABC5"/>
          </w:tcPr>
          <w:p w14:paraId="3F7C2F5D" w14:textId="77777777" w:rsidR="00696EDD" w:rsidRPr="00A53350" w:rsidRDefault="00696EDD" w:rsidP="00696EDD">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788" w:type="dxa"/>
            <w:shd w:val="clear" w:color="auto" w:fill="4AABC5"/>
          </w:tcPr>
          <w:p w14:paraId="1A31E8FD" w14:textId="77777777" w:rsidR="00696EDD" w:rsidRPr="00A53350" w:rsidRDefault="00696EDD" w:rsidP="00696EDD">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696EDD" w:rsidRPr="00CF7D55" w14:paraId="4113616F" w14:textId="77777777" w:rsidTr="00696EDD">
        <w:trPr>
          <w:trHeight w:val="1268"/>
        </w:trPr>
        <w:tc>
          <w:tcPr>
            <w:tcW w:w="1687" w:type="dxa"/>
            <w:shd w:val="clear" w:color="auto" w:fill="D9EDF2"/>
          </w:tcPr>
          <w:p w14:paraId="059F2676" w14:textId="77777777" w:rsidR="00696EDD" w:rsidRPr="00CF7D55" w:rsidRDefault="00696EDD" w:rsidP="00696EDD">
            <w:pPr>
              <w:pStyle w:val="TableParagraph"/>
              <w:spacing w:before="166"/>
              <w:ind w:left="573"/>
              <w:rPr>
                <w:bCs/>
                <w:sz w:val="24"/>
                <w:lang w:val="en-US"/>
              </w:rPr>
            </w:pPr>
            <w:r w:rsidRPr="00CF7D55">
              <w:rPr>
                <w:bCs/>
                <w:sz w:val="24"/>
                <w:lang w:val="en-US"/>
              </w:rPr>
              <w:t>1</w:t>
            </w:r>
          </w:p>
        </w:tc>
        <w:tc>
          <w:tcPr>
            <w:tcW w:w="1687" w:type="dxa"/>
            <w:shd w:val="clear" w:color="auto" w:fill="D9EDF2"/>
          </w:tcPr>
          <w:p w14:paraId="45933C2E" w14:textId="77777777" w:rsidR="00696EDD" w:rsidRPr="00CF7D55" w:rsidRDefault="00696EDD" w:rsidP="00696EDD">
            <w:pPr>
              <w:pStyle w:val="TableParagraph"/>
              <w:ind w:left="91" w:right="182"/>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Thêm</w:t>
            </w:r>
            <w:proofErr w:type="spellEnd"/>
          </w:p>
        </w:tc>
        <w:tc>
          <w:tcPr>
            <w:tcW w:w="1691" w:type="dxa"/>
            <w:shd w:val="clear" w:color="auto" w:fill="D9EDF2"/>
          </w:tcPr>
          <w:p w14:paraId="3C789D35" w14:textId="77777777" w:rsidR="00696EDD" w:rsidRPr="00DC542A" w:rsidRDefault="00696EDD" w:rsidP="00696EDD">
            <w:pPr>
              <w:pStyle w:val="TableParagraph"/>
              <w:ind w:left="77"/>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thêm</w:t>
            </w:r>
            <w:proofErr w:type="spellEnd"/>
            <w:r>
              <w:rPr>
                <w:bCs/>
                <w:sz w:val="24"/>
                <w:lang w:val="en-US"/>
              </w:rPr>
              <w:t xml:space="preserve"> </w:t>
            </w:r>
            <w:proofErr w:type="spellStart"/>
            <w:r>
              <w:rPr>
                <w:bCs/>
                <w:sz w:val="24"/>
                <w:lang w:val="en-US"/>
              </w:rPr>
              <w:t>nhóm</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r>
              <w:rPr>
                <w:bCs/>
                <w:sz w:val="24"/>
                <w:lang w:val="en-US"/>
              </w:rPr>
              <w:t xml:space="preserve">  </w:t>
            </w:r>
          </w:p>
        </w:tc>
        <w:tc>
          <w:tcPr>
            <w:tcW w:w="1687" w:type="dxa"/>
            <w:shd w:val="clear" w:color="auto" w:fill="D9EDF2"/>
          </w:tcPr>
          <w:p w14:paraId="7A33D4B0" w14:textId="77777777" w:rsidR="00696EDD" w:rsidRPr="00511B1E" w:rsidRDefault="00696EDD" w:rsidP="00696EDD">
            <w:pPr>
              <w:pStyle w:val="TableParagraph"/>
              <w:ind w:left="200"/>
              <w:rPr>
                <w:bCs/>
                <w:sz w:val="24"/>
                <w:lang w:val="en-US"/>
              </w:rPr>
            </w:pPr>
            <w:r>
              <w:rPr>
                <w:bCs/>
                <w:sz w:val="24"/>
                <w:lang w:val="en-US"/>
              </w:rPr>
              <w:t>Button</w:t>
            </w:r>
          </w:p>
        </w:tc>
        <w:tc>
          <w:tcPr>
            <w:tcW w:w="1691" w:type="dxa"/>
            <w:shd w:val="clear" w:color="auto" w:fill="D9EDF2"/>
          </w:tcPr>
          <w:p w14:paraId="31736D5B" w14:textId="77777777" w:rsidR="00696EDD" w:rsidRPr="00CF7D55" w:rsidRDefault="00696EDD" w:rsidP="00696EDD">
            <w:pPr>
              <w:pStyle w:val="TableParagraph"/>
              <w:ind w:left="184"/>
              <w:rPr>
                <w:bCs/>
                <w:sz w:val="24"/>
                <w:lang w:val="en-US"/>
              </w:rPr>
            </w:pPr>
          </w:p>
        </w:tc>
        <w:tc>
          <w:tcPr>
            <w:tcW w:w="1788" w:type="dxa"/>
            <w:shd w:val="clear" w:color="auto" w:fill="D9EDF2"/>
          </w:tcPr>
          <w:p w14:paraId="34371AFE" w14:textId="77777777" w:rsidR="00696EDD" w:rsidRPr="00CF7D55" w:rsidRDefault="00696EDD" w:rsidP="00696EDD">
            <w:pPr>
              <w:pStyle w:val="TableParagraph"/>
              <w:ind w:left="166"/>
              <w:rPr>
                <w:bCs/>
                <w:sz w:val="24"/>
              </w:rPr>
            </w:pPr>
          </w:p>
        </w:tc>
      </w:tr>
      <w:tr w:rsidR="00696EDD" w:rsidRPr="00CF7D55" w14:paraId="0B59781C" w14:textId="77777777" w:rsidTr="00696EDD">
        <w:trPr>
          <w:trHeight w:val="845"/>
        </w:trPr>
        <w:tc>
          <w:tcPr>
            <w:tcW w:w="1687" w:type="dxa"/>
            <w:shd w:val="clear" w:color="auto" w:fill="DAEEF3" w:themeFill="accent5" w:themeFillTint="33"/>
          </w:tcPr>
          <w:p w14:paraId="1F8DAD07" w14:textId="77777777" w:rsidR="00696EDD" w:rsidRPr="00CF7D55" w:rsidRDefault="00696EDD" w:rsidP="00696EDD">
            <w:pPr>
              <w:pStyle w:val="TableParagraph"/>
              <w:spacing w:before="166"/>
              <w:ind w:left="573"/>
              <w:rPr>
                <w:bCs/>
                <w:sz w:val="24"/>
                <w:lang w:val="en-US"/>
              </w:rPr>
            </w:pPr>
            <w:r w:rsidRPr="00CF7D55">
              <w:rPr>
                <w:bCs/>
                <w:sz w:val="24"/>
                <w:lang w:val="en-US"/>
              </w:rPr>
              <w:t>2</w:t>
            </w:r>
          </w:p>
        </w:tc>
        <w:tc>
          <w:tcPr>
            <w:tcW w:w="1687" w:type="dxa"/>
            <w:shd w:val="clear" w:color="auto" w:fill="DAEEF3" w:themeFill="accent5" w:themeFillTint="33"/>
          </w:tcPr>
          <w:p w14:paraId="1933A6E2" w14:textId="77777777" w:rsidR="00696EDD" w:rsidRPr="00CF7D55" w:rsidRDefault="00696EDD"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Lưu</w:t>
            </w:r>
          </w:p>
        </w:tc>
        <w:tc>
          <w:tcPr>
            <w:tcW w:w="1691" w:type="dxa"/>
            <w:shd w:val="clear" w:color="auto" w:fill="DAEEF3" w:themeFill="accent5" w:themeFillTint="33"/>
          </w:tcPr>
          <w:p w14:paraId="6D95EE8F" w14:textId="77777777" w:rsidR="00696EDD" w:rsidRPr="00CF7D55" w:rsidRDefault="00696EDD"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lưu</w:t>
            </w:r>
            <w:proofErr w:type="spellEnd"/>
            <w:r>
              <w:rPr>
                <w:bCs/>
                <w:sz w:val="24"/>
                <w:lang w:val="en-US"/>
              </w:rPr>
              <w:t xml:space="preserve"> 1 </w:t>
            </w:r>
            <w:proofErr w:type="spellStart"/>
            <w:r>
              <w:rPr>
                <w:bCs/>
                <w:sz w:val="24"/>
                <w:lang w:val="en-US"/>
              </w:rPr>
              <w:t>nhóm</w:t>
            </w:r>
            <w:proofErr w:type="spellEnd"/>
            <w:r>
              <w:rPr>
                <w:bCs/>
                <w:sz w:val="24"/>
                <w:lang w:val="en-US"/>
              </w:rPr>
              <w:t xml:space="preserve"> </w:t>
            </w:r>
            <w:proofErr w:type="spellStart"/>
            <w:r>
              <w:rPr>
                <w:bCs/>
                <w:sz w:val="24"/>
                <w:lang w:val="en-US"/>
              </w:rPr>
              <w:t>nguời</w:t>
            </w:r>
            <w:proofErr w:type="spellEnd"/>
            <w:r>
              <w:rPr>
                <w:bCs/>
                <w:sz w:val="24"/>
                <w:lang w:val="en-US"/>
              </w:rPr>
              <w:t xml:space="preserve"> </w:t>
            </w:r>
            <w:proofErr w:type="spellStart"/>
            <w:r>
              <w:rPr>
                <w:bCs/>
                <w:sz w:val="24"/>
                <w:lang w:val="en-US"/>
              </w:rPr>
              <w:t>dùng</w:t>
            </w:r>
            <w:proofErr w:type="spellEnd"/>
          </w:p>
        </w:tc>
        <w:tc>
          <w:tcPr>
            <w:tcW w:w="1687" w:type="dxa"/>
            <w:shd w:val="clear" w:color="auto" w:fill="DAEEF3" w:themeFill="accent5" w:themeFillTint="33"/>
          </w:tcPr>
          <w:p w14:paraId="2BEDE893" w14:textId="77777777" w:rsidR="00696EDD" w:rsidRPr="00CF7D55" w:rsidRDefault="00696EDD" w:rsidP="00696EDD">
            <w:pPr>
              <w:pStyle w:val="TableParagraph"/>
              <w:ind w:left="200"/>
              <w:rPr>
                <w:bCs/>
                <w:sz w:val="24"/>
                <w:lang w:val="en-US"/>
              </w:rPr>
            </w:pPr>
            <w:r>
              <w:rPr>
                <w:bCs/>
                <w:sz w:val="24"/>
                <w:lang w:val="en-US"/>
              </w:rPr>
              <w:t>Button</w:t>
            </w:r>
          </w:p>
        </w:tc>
        <w:tc>
          <w:tcPr>
            <w:tcW w:w="1691" w:type="dxa"/>
            <w:shd w:val="clear" w:color="auto" w:fill="DAEEF3" w:themeFill="accent5" w:themeFillTint="33"/>
          </w:tcPr>
          <w:p w14:paraId="6100165C" w14:textId="77777777" w:rsidR="00696EDD" w:rsidRPr="00CF7D55" w:rsidRDefault="00696EDD" w:rsidP="00696EDD">
            <w:pPr>
              <w:pStyle w:val="TableParagraph"/>
              <w:ind w:left="184"/>
              <w:rPr>
                <w:sz w:val="24"/>
                <w:szCs w:val="24"/>
                <w:lang w:val="en-US"/>
              </w:rPr>
            </w:pPr>
            <w:proofErr w:type="spellStart"/>
            <w:r w:rsidRPr="55336BE3">
              <w:rPr>
                <w:sz w:val="24"/>
                <w:szCs w:val="24"/>
                <w:lang w:val="en-US"/>
              </w:rPr>
              <w:t>Bắt</w:t>
            </w:r>
            <w:proofErr w:type="spellEnd"/>
            <w:r w:rsidRPr="55336BE3">
              <w:rPr>
                <w:sz w:val="24"/>
                <w:szCs w:val="24"/>
                <w:lang w:val="en-US"/>
              </w:rPr>
              <w:t xml:space="preserve"> </w:t>
            </w:r>
            <w:proofErr w:type="spellStart"/>
            <w:r w:rsidRPr="55336BE3">
              <w:rPr>
                <w:sz w:val="24"/>
                <w:szCs w:val="24"/>
                <w:lang w:val="en-US"/>
              </w:rPr>
              <w:t>buộc</w:t>
            </w:r>
            <w:proofErr w:type="spellEnd"/>
          </w:p>
        </w:tc>
        <w:tc>
          <w:tcPr>
            <w:tcW w:w="1788" w:type="dxa"/>
            <w:shd w:val="clear" w:color="auto" w:fill="DAEEF3" w:themeFill="accent5" w:themeFillTint="33"/>
          </w:tcPr>
          <w:p w14:paraId="5B66A1C9" w14:textId="77777777" w:rsidR="00696EDD" w:rsidRPr="00CF7D55" w:rsidRDefault="00696EDD" w:rsidP="00696EDD">
            <w:pPr>
              <w:pStyle w:val="TableParagraph"/>
              <w:ind w:left="166"/>
              <w:rPr>
                <w:bCs/>
                <w:sz w:val="24"/>
                <w:lang w:val="en-US"/>
              </w:rPr>
            </w:pPr>
          </w:p>
        </w:tc>
      </w:tr>
      <w:tr w:rsidR="00696EDD" w:rsidRPr="00CF7D55" w14:paraId="514C7E99" w14:textId="77777777" w:rsidTr="00696EDD">
        <w:trPr>
          <w:trHeight w:val="845"/>
        </w:trPr>
        <w:tc>
          <w:tcPr>
            <w:tcW w:w="1687" w:type="dxa"/>
            <w:shd w:val="clear" w:color="auto" w:fill="DAEEF3" w:themeFill="accent5" w:themeFillTint="33"/>
          </w:tcPr>
          <w:p w14:paraId="026186B8" w14:textId="77777777" w:rsidR="00696EDD" w:rsidRPr="00CF7D55" w:rsidRDefault="00696EDD" w:rsidP="00696EDD">
            <w:pPr>
              <w:pStyle w:val="TableParagraph"/>
              <w:spacing w:before="166"/>
              <w:ind w:left="573"/>
              <w:rPr>
                <w:bCs/>
                <w:sz w:val="24"/>
                <w:lang w:val="en-US"/>
              </w:rPr>
            </w:pPr>
            <w:r>
              <w:rPr>
                <w:bCs/>
                <w:sz w:val="24"/>
                <w:lang w:val="en-US"/>
              </w:rPr>
              <w:t>3</w:t>
            </w:r>
          </w:p>
        </w:tc>
        <w:tc>
          <w:tcPr>
            <w:tcW w:w="1687" w:type="dxa"/>
            <w:shd w:val="clear" w:color="auto" w:fill="DAEEF3" w:themeFill="accent5" w:themeFillTint="33"/>
          </w:tcPr>
          <w:p w14:paraId="7279EB53" w14:textId="77777777" w:rsidR="00696EDD" w:rsidRDefault="00696EDD"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Xoá</w:t>
            </w:r>
            <w:proofErr w:type="spellEnd"/>
          </w:p>
        </w:tc>
        <w:tc>
          <w:tcPr>
            <w:tcW w:w="1691" w:type="dxa"/>
            <w:shd w:val="clear" w:color="auto" w:fill="DAEEF3" w:themeFill="accent5" w:themeFillTint="33"/>
          </w:tcPr>
          <w:p w14:paraId="4A45CEFB" w14:textId="77777777" w:rsidR="00696EDD" w:rsidRPr="00CF7D55" w:rsidRDefault="00696EDD"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xoá</w:t>
            </w:r>
            <w:proofErr w:type="spellEnd"/>
            <w:r>
              <w:rPr>
                <w:bCs/>
                <w:sz w:val="24"/>
                <w:lang w:val="en-US"/>
              </w:rPr>
              <w:t xml:space="preserve"> 1 </w:t>
            </w:r>
            <w:proofErr w:type="spellStart"/>
            <w:r>
              <w:rPr>
                <w:bCs/>
                <w:sz w:val="24"/>
                <w:lang w:val="en-US"/>
              </w:rPr>
              <w:t>nhóm</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p>
        </w:tc>
        <w:tc>
          <w:tcPr>
            <w:tcW w:w="1687" w:type="dxa"/>
            <w:shd w:val="clear" w:color="auto" w:fill="DAEEF3" w:themeFill="accent5" w:themeFillTint="33"/>
          </w:tcPr>
          <w:p w14:paraId="73225F74" w14:textId="77777777" w:rsidR="00696EDD" w:rsidRDefault="00696EDD" w:rsidP="00696EDD">
            <w:pPr>
              <w:pStyle w:val="TableParagraph"/>
              <w:ind w:left="200"/>
              <w:rPr>
                <w:bCs/>
                <w:sz w:val="24"/>
                <w:lang w:val="en-US"/>
              </w:rPr>
            </w:pPr>
            <w:r>
              <w:rPr>
                <w:bCs/>
                <w:sz w:val="24"/>
                <w:lang w:val="en-US"/>
              </w:rPr>
              <w:t>Button</w:t>
            </w:r>
          </w:p>
        </w:tc>
        <w:tc>
          <w:tcPr>
            <w:tcW w:w="1691" w:type="dxa"/>
            <w:shd w:val="clear" w:color="auto" w:fill="DAEEF3" w:themeFill="accent5" w:themeFillTint="33"/>
          </w:tcPr>
          <w:p w14:paraId="08B4D10B" w14:textId="77777777" w:rsidR="00696EDD" w:rsidRPr="00CF7D55" w:rsidRDefault="00696EDD" w:rsidP="00696EDD">
            <w:pPr>
              <w:pStyle w:val="TableParagraph"/>
              <w:ind w:left="184"/>
              <w:rPr>
                <w:bCs/>
                <w:sz w:val="24"/>
                <w:lang w:val="en-US"/>
              </w:rPr>
            </w:pPr>
          </w:p>
        </w:tc>
        <w:tc>
          <w:tcPr>
            <w:tcW w:w="1788" w:type="dxa"/>
            <w:shd w:val="clear" w:color="auto" w:fill="DAEEF3" w:themeFill="accent5" w:themeFillTint="33"/>
          </w:tcPr>
          <w:p w14:paraId="1BC435B1" w14:textId="77777777" w:rsidR="00696EDD" w:rsidRPr="00CF7D55" w:rsidRDefault="00696EDD" w:rsidP="00696EDD">
            <w:pPr>
              <w:pStyle w:val="TableParagraph"/>
              <w:ind w:left="166"/>
              <w:rPr>
                <w:bCs/>
                <w:sz w:val="24"/>
                <w:lang w:val="en-US"/>
              </w:rPr>
            </w:pPr>
          </w:p>
        </w:tc>
      </w:tr>
      <w:tr w:rsidR="00696EDD" w:rsidRPr="00CF7D55" w14:paraId="55BBFBAE" w14:textId="77777777" w:rsidTr="00696EDD">
        <w:trPr>
          <w:trHeight w:val="845"/>
        </w:trPr>
        <w:tc>
          <w:tcPr>
            <w:tcW w:w="1687" w:type="dxa"/>
            <w:shd w:val="clear" w:color="auto" w:fill="DAEEF3" w:themeFill="accent5" w:themeFillTint="33"/>
          </w:tcPr>
          <w:p w14:paraId="7EA18F5E" w14:textId="77777777" w:rsidR="00696EDD" w:rsidRDefault="00696EDD" w:rsidP="00696EDD">
            <w:pPr>
              <w:pStyle w:val="TableParagraph"/>
              <w:spacing w:before="166"/>
              <w:ind w:left="573"/>
              <w:rPr>
                <w:bCs/>
                <w:sz w:val="24"/>
                <w:lang w:val="en-US"/>
              </w:rPr>
            </w:pPr>
            <w:r>
              <w:rPr>
                <w:bCs/>
                <w:sz w:val="24"/>
                <w:lang w:val="en-US"/>
              </w:rPr>
              <w:t>4</w:t>
            </w:r>
          </w:p>
        </w:tc>
        <w:tc>
          <w:tcPr>
            <w:tcW w:w="1687" w:type="dxa"/>
            <w:shd w:val="clear" w:color="auto" w:fill="DAEEF3" w:themeFill="accent5" w:themeFillTint="33"/>
          </w:tcPr>
          <w:p w14:paraId="1705F68C" w14:textId="77777777" w:rsidR="00696EDD" w:rsidRDefault="00696EDD"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Cancel</w:t>
            </w:r>
          </w:p>
        </w:tc>
        <w:tc>
          <w:tcPr>
            <w:tcW w:w="1691" w:type="dxa"/>
            <w:shd w:val="clear" w:color="auto" w:fill="DAEEF3" w:themeFill="accent5" w:themeFillTint="33"/>
          </w:tcPr>
          <w:p w14:paraId="5AD013D4" w14:textId="77777777" w:rsidR="00696EDD" w:rsidRPr="00CF7D55" w:rsidRDefault="00696EDD"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thoát</w:t>
            </w:r>
            <w:proofErr w:type="spellEnd"/>
            <w:r>
              <w:rPr>
                <w:bCs/>
                <w:sz w:val="24"/>
                <w:lang w:val="en-US"/>
              </w:rPr>
              <w:t xml:space="preserve"> </w:t>
            </w:r>
            <w:proofErr w:type="spellStart"/>
            <w:r>
              <w:rPr>
                <w:bCs/>
                <w:sz w:val="24"/>
                <w:lang w:val="en-US"/>
              </w:rPr>
              <w:t>giao</w:t>
            </w:r>
            <w:proofErr w:type="spellEnd"/>
            <w:r>
              <w:rPr>
                <w:bCs/>
                <w:sz w:val="24"/>
                <w:lang w:val="en-US"/>
              </w:rPr>
              <w:t xml:space="preserve"> </w:t>
            </w:r>
            <w:proofErr w:type="spellStart"/>
            <w:r>
              <w:rPr>
                <w:bCs/>
                <w:sz w:val="24"/>
                <w:lang w:val="en-US"/>
              </w:rPr>
              <w:t>diện</w:t>
            </w:r>
            <w:proofErr w:type="spellEnd"/>
            <w:r>
              <w:rPr>
                <w:bCs/>
                <w:sz w:val="24"/>
                <w:lang w:val="en-US"/>
              </w:rPr>
              <w:t xml:space="preserve"> </w:t>
            </w:r>
            <w:proofErr w:type="spellStart"/>
            <w:r>
              <w:rPr>
                <w:bCs/>
                <w:sz w:val="24"/>
                <w:lang w:val="en-US"/>
              </w:rPr>
              <w:t>nhóm</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p>
        </w:tc>
        <w:tc>
          <w:tcPr>
            <w:tcW w:w="1687" w:type="dxa"/>
            <w:shd w:val="clear" w:color="auto" w:fill="DAEEF3" w:themeFill="accent5" w:themeFillTint="33"/>
          </w:tcPr>
          <w:p w14:paraId="7B9583FA" w14:textId="77777777" w:rsidR="00696EDD" w:rsidRDefault="00696EDD" w:rsidP="00696EDD">
            <w:pPr>
              <w:pStyle w:val="TableParagraph"/>
              <w:ind w:left="200"/>
              <w:rPr>
                <w:bCs/>
                <w:sz w:val="24"/>
                <w:lang w:val="en-US"/>
              </w:rPr>
            </w:pPr>
            <w:r>
              <w:rPr>
                <w:bCs/>
                <w:sz w:val="24"/>
                <w:lang w:val="en-US"/>
              </w:rPr>
              <w:t>Button</w:t>
            </w:r>
          </w:p>
        </w:tc>
        <w:tc>
          <w:tcPr>
            <w:tcW w:w="1691" w:type="dxa"/>
            <w:shd w:val="clear" w:color="auto" w:fill="DAEEF3" w:themeFill="accent5" w:themeFillTint="33"/>
          </w:tcPr>
          <w:p w14:paraId="31F51777" w14:textId="77777777" w:rsidR="00696EDD" w:rsidRPr="00CF7D55" w:rsidRDefault="00696EDD" w:rsidP="00696EDD">
            <w:pPr>
              <w:pStyle w:val="TableParagraph"/>
              <w:ind w:left="184"/>
              <w:rPr>
                <w:bCs/>
                <w:sz w:val="24"/>
                <w:lang w:val="en-US"/>
              </w:rPr>
            </w:pPr>
          </w:p>
        </w:tc>
        <w:tc>
          <w:tcPr>
            <w:tcW w:w="1788" w:type="dxa"/>
            <w:shd w:val="clear" w:color="auto" w:fill="DAEEF3" w:themeFill="accent5" w:themeFillTint="33"/>
          </w:tcPr>
          <w:p w14:paraId="2291FDA2" w14:textId="77777777" w:rsidR="00696EDD" w:rsidRPr="00CF7D55" w:rsidRDefault="00696EDD" w:rsidP="00696EDD">
            <w:pPr>
              <w:pStyle w:val="TableParagraph"/>
              <w:ind w:left="166"/>
              <w:rPr>
                <w:bCs/>
                <w:sz w:val="24"/>
                <w:lang w:val="en-US"/>
              </w:rPr>
            </w:pPr>
          </w:p>
        </w:tc>
      </w:tr>
      <w:tr w:rsidR="00696EDD" w:rsidRPr="00CF7D55" w14:paraId="46674774" w14:textId="77777777" w:rsidTr="00696EDD">
        <w:trPr>
          <w:trHeight w:val="845"/>
        </w:trPr>
        <w:tc>
          <w:tcPr>
            <w:tcW w:w="1687" w:type="dxa"/>
            <w:shd w:val="clear" w:color="auto" w:fill="DAEEF3" w:themeFill="accent5" w:themeFillTint="33"/>
          </w:tcPr>
          <w:p w14:paraId="27B31529" w14:textId="77777777" w:rsidR="00696EDD" w:rsidRDefault="00696EDD" w:rsidP="00696EDD">
            <w:pPr>
              <w:pStyle w:val="TableParagraph"/>
              <w:spacing w:before="166"/>
              <w:ind w:left="573"/>
              <w:rPr>
                <w:bCs/>
                <w:sz w:val="24"/>
                <w:lang w:val="en-US"/>
              </w:rPr>
            </w:pPr>
            <w:r>
              <w:rPr>
                <w:bCs/>
                <w:sz w:val="24"/>
                <w:lang w:val="en-US"/>
              </w:rPr>
              <w:t>5</w:t>
            </w:r>
          </w:p>
        </w:tc>
        <w:tc>
          <w:tcPr>
            <w:tcW w:w="1687" w:type="dxa"/>
            <w:shd w:val="clear" w:color="auto" w:fill="DAEEF3" w:themeFill="accent5" w:themeFillTint="33"/>
          </w:tcPr>
          <w:p w14:paraId="1C3F7C4C" w14:textId="77777777" w:rsidR="00696EDD" w:rsidRDefault="00696EDD"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Làm</w:t>
            </w:r>
            <w:proofErr w:type="spellEnd"/>
            <w:r>
              <w:rPr>
                <w:bCs/>
                <w:sz w:val="24"/>
                <w:lang w:val="en-US"/>
              </w:rPr>
              <w:t xml:space="preserve"> </w:t>
            </w:r>
            <w:proofErr w:type="spellStart"/>
            <w:r>
              <w:rPr>
                <w:bCs/>
                <w:sz w:val="24"/>
                <w:lang w:val="en-US"/>
              </w:rPr>
              <w:t>Mới</w:t>
            </w:r>
            <w:proofErr w:type="spellEnd"/>
          </w:p>
        </w:tc>
        <w:tc>
          <w:tcPr>
            <w:tcW w:w="1691" w:type="dxa"/>
            <w:shd w:val="clear" w:color="auto" w:fill="DAEEF3" w:themeFill="accent5" w:themeFillTint="33"/>
          </w:tcPr>
          <w:p w14:paraId="4A901E24" w14:textId="77777777" w:rsidR="00696EDD" w:rsidRPr="00CF7D55" w:rsidRDefault="00696EDD" w:rsidP="00696EDD">
            <w:pPr>
              <w:pStyle w:val="TableParagraph"/>
              <w:spacing w:before="54"/>
              <w:rPr>
                <w:bCs/>
                <w:sz w:val="24"/>
                <w:lang w:val="en-US"/>
              </w:rPr>
            </w:pPr>
            <w:proofErr w:type="spellStart"/>
            <w:r>
              <w:rPr>
                <w:bCs/>
                <w:sz w:val="24"/>
                <w:lang w:val="en-US"/>
              </w:rPr>
              <w:t>Để</w:t>
            </w:r>
            <w:proofErr w:type="spellEnd"/>
            <w:r>
              <w:rPr>
                <w:bCs/>
                <w:sz w:val="24"/>
                <w:lang w:val="en-US"/>
              </w:rPr>
              <w:t xml:space="preserve"> </w:t>
            </w:r>
            <w:proofErr w:type="spellStart"/>
            <w:r>
              <w:rPr>
                <w:bCs/>
                <w:sz w:val="24"/>
                <w:lang w:val="en-US"/>
              </w:rPr>
              <w:t>làm</w:t>
            </w:r>
            <w:proofErr w:type="spellEnd"/>
            <w:r>
              <w:rPr>
                <w:bCs/>
                <w:sz w:val="24"/>
                <w:lang w:val="en-US"/>
              </w:rPr>
              <w:t xml:space="preserve"> </w:t>
            </w:r>
            <w:proofErr w:type="spellStart"/>
            <w:r>
              <w:rPr>
                <w:bCs/>
                <w:sz w:val="24"/>
                <w:lang w:val="en-US"/>
              </w:rPr>
              <w:t>mới</w:t>
            </w:r>
            <w:proofErr w:type="spellEnd"/>
            <w:r>
              <w:rPr>
                <w:bCs/>
                <w:sz w:val="24"/>
                <w:lang w:val="en-US"/>
              </w:rPr>
              <w:t xml:space="preserve"> text field </w:t>
            </w:r>
            <w:proofErr w:type="spellStart"/>
            <w:r>
              <w:rPr>
                <w:bCs/>
                <w:sz w:val="24"/>
                <w:lang w:val="en-US"/>
              </w:rPr>
              <w:t>của</w:t>
            </w:r>
            <w:proofErr w:type="spellEnd"/>
            <w:r>
              <w:rPr>
                <w:bCs/>
                <w:sz w:val="24"/>
                <w:lang w:val="en-US"/>
              </w:rPr>
              <w:t xml:space="preserve"> Group ID, Group Name, Group Desc</w:t>
            </w:r>
          </w:p>
        </w:tc>
        <w:tc>
          <w:tcPr>
            <w:tcW w:w="1687" w:type="dxa"/>
            <w:shd w:val="clear" w:color="auto" w:fill="DAEEF3" w:themeFill="accent5" w:themeFillTint="33"/>
          </w:tcPr>
          <w:p w14:paraId="15E11D34" w14:textId="77777777" w:rsidR="00696EDD" w:rsidRDefault="00696EDD" w:rsidP="00696EDD">
            <w:pPr>
              <w:pStyle w:val="TableParagraph"/>
              <w:ind w:left="200"/>
              <w:rPr>
                <w:bCs/>
                <w:sz w:val="24"/>
                <w:lang w:val="en-US"/>
              </w:rPr>
            </w:pPr>
            <w:r>
              <w:rPr>
                <w:bCs/>
                <w:sz w:val="24"/>
                <w:lang w:val="en-US"/>
              </w:rPr>
              <w:t>Button</w:t>
            </w:r>
          </w:p>
        </w:tc>
        <w:tc>
          <w:tcPr>
            <w:tcW w:w="1691" w:type="dxa"/>
            <w:shd w:val="clear" w:color="auto" w:fill="DAEEF3" w:themeFill="accent5" w:themeFillTint="33"/>
          </w:tcPr>
          <w:p w14:paraId="782A0A5C" w14:textId="77777777" w:rsidR="00696EDD" w:rsidRPr="00CF7D55" w:rsidRDefault="00696EDD" w:rsidP="00696EDD">
            <w:pPr>
              <w:pStyle w:val="TableParagraph"/>
              <w:ind w:left="184"/>
              <w:rPr>
                <w:sz w:val="24"/>
                <w:szCs w:val="24"/>
                <w:lang w:val="en-US"/>
              </w:rPr>
            </w:pPr>
            <w:proofErr w:type="spellStart"/>
            <w:r w:rsidRPr="55336BE3">
              <w:rPr>
                <w:sz w:val="24"/>
                <w:szCs w:val="24"/>
                <w:lang w:val="en-US"/>
              </w:rPr>
              <w:t>bắt</w:t>
            </w:r>
            <w:proofErr w:type="spellEnd"/>
            <w:r w:rsidRPr="55336BE3">
              <w:rPr>
                <w:sz w:val="24"/>
                <w:szCs w:val="24"/>
                <w:lang w:val="en-US"/>
              </w:rPr>
              <w:t xml:space="preserve"> </w:t>
            </w:r>
            <w:proofErr w:type="spellStart"/>
            <w:r w:rsidRPr="55336BE3">
              <w:rPr>
                <w:sz w:val="24"/>
                <w:szCs w:val="24"/>
                <w:lang w:val="en-US"/>
              </w:rPr>
              <w:t>buộc</w:t>
            </w:r>
            <w:proofErr w:type="spellEnd"/>
          </w:p>
        </w:tc>
        <w:tc>
          <w:tcPr>
            <w:tcW w:w="1788" w:type="dxa"/>
            <w:shd w:val="clear" w:color="auto" w:fill="DAEEF3" w:themeFill="accent5" w:themeFillTint="33"/>
          </w:tcPr>
          <w:p w14:paraId="7FDC6DA5" w14:textId="77777777" w:rsidR="00696EDD" w:rsidRPr="00CF7D55" w:rsidRDefault="00696EDD" w:rsidP="00696EDD">
            <w:pPr>
              <w:pStyle w:val="TableParagraph"/>
              <w:ind w:left="166"/>
              <w:rPr>
                <w:bCs/>
                <w:sz w:val="24"/>
                <w:lang w:val="en-US"/>
              </w:rPr>
            </w:pPr>
          </w:p>
        </w:tc>
      </w:tr>
      <w:tr w:rsidR="00696EDD" w:rsidRPr="00CF7D55" w14:paraId="349DF8D7" w14:textId="77777777" w:rsidTr="00696EDD">
        <w:trPr>
          <w:trHeight w:val="845"/>
        </w:trPr>
        <w:tc>
          <w:tcPr>
            <w:tcW w:w="1687" w:type="dxa"/>
            <w:shd w:val="clear" w:color="auto" w:fill="DAEEF3" w:themeFill="accent5" w:themeFillTint="33"/>
          </w:tcPr>
          <w:p w14:paraId="032D185E" w14:textId="77777777" w:rsidR="00696EDD" w:rsidRDefault="00696EDD" w:rsidP="00696EDD">
            <w:pPr>
              <w:pStyle w:val="TableParagraph"/>
              <w:spacing w:before="166"/>
              <w:ind w:left="573"/>
              <w:rPr>
                <w:bCs/>
                <w:sz w:val="24"/>
                <w:lang w:val="en-US"/>
              </w:rPr>
            </w:pPr>
            <w:r>
              <w:rPr>
                <w:bCs/>
                <w:sz w:val="24"/>
                <w:lang w:val="en-US"/>
              </w:rPr>
              <w:t>6</w:t>
            </w:r>
          </w:p>
        </w:tc>
        <w:tc>
          <w:tcPr>
            <w:tcW w:w="1687" w:type="dxa"/>
            <w:shd w:val="clear" w:color="auto" w:fill="DAEEF3" w:themeFill="accent5" w:themeFillTint="33"/>
          </w:tcPr>
          <w:p w14:paraId="740C7ED9" w14:textId="77777777" w:rsidR="00696EDD" w:rsidRDefault="00696EDD" w:rsidP="00696EDD">
            <w:pPr>
              <w:pStyle w:val="TableParagraph"/>
              <w:spacing w:before="54"/>
              <w:rPr>
                <w:bCs/>
                <w:sz w:val="24"/>
                <w:lang w:val="en-US"/>
              </w:rPr>
            </w:pPr>
            <w:r>
              <w:rPr>
                <w:bCs/>
                <w:sz w:val="24"/>
                <w:lang w:val="en-US"/>
              </w:rPr>
              <w:t>Trường Group ID</w:t>
            </w:r>
          </w:p>
        </w:tc>
        <w:tc>
          <w:tcPr>
            <w:tcW w:w="1691" w:type="dxa"/>
            <w:shd w:val="clear" w:color="auto" w:fill="DAEEF3" w:themeFill="accent5" w:themeFillTint="33"/>
          </w:tcPr>
          <w:p w14:paraId="1E6B4D96" w14:textId="77777777" w:rsidR="00696EDD" w:rsidRDefault="00696EDD"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mã</w:t>
            </w:r>
            <w:proofErr w:type="spellEnd"/>
            <w:r>
              <w:rPr>
                <w:bCs/>
                <w:sz w:val="24"/>
                <w:lang w:val="en-US"/>
              </w:rPr>
              <w:t xml:space="preserve"> </w:t>
            </w:r>
            <w:proofErr w:type="spellStart"/>
            <w:r>
              <w:rPr>
                <w:bCs/>
                <w:sz w:val="24"/>
                <w:lang w:val="en-US"/>
              </w:rPr>
              <w:t>nhóm</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p>
        </w:tc>
        <w:tc>
          <w:tcPr>
            <w:tcW w:w="1687" w:type="dxa"/>
            <w:shd w:val="clear" w:color="auto" w:fill="DAEEF3" w:themeFill="accent5" w:themeFillTint="33"/>
          </w:tcPr>
          <w:p w14:paraId="158C3C8D" w14:textId="77777777" w:rsidR="00696EDD" w:rsidRDefault="00696EDD" w:rsidP="00696EDD">
            <w:pPr>
              <w:pStyle w:val="TableParagraph"/>
              <w:ind w:left="200"/>
              <w:rPr>
                <w:bCs/>
                <w:sz w:val="24"/>
                <w:lang w:val="en-US"/>
              </w:rPr>
            </w:pPr>
            <w:r>
              <w:rPr>
                <w:bCs/>
                <w:sz w:val="24"/>
                <w:lang w:val="en-US"/>
              </w:rPr>
              <w:t>Text Field</w:t>
            </w:r>
          </w:p>
        </w:tc>
        <w:tc>
          <w:tcPr>
            <w:tcW w:w="1691" w:type="dxa"/>
            <w:shd w:val="clear" w:color="auto" w:fill="DAEEF3" w:themeFill="accent5" w:themeFillTint="33"/>
          </w:tcPr>
          <w:p w14:paraId="3FFBA485" w14:textId="77777777" w:rsidR="00696EDD" w:rsidRPr="00CF7D55" w:rsidRDefault="00696EDD"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8" w:type="dxa"/>
            <w:shd w:val="clear" w:color="auto" w:fill="DAEEF3" w:themeFill="accent5" w:themeFillTint="33"/>
          </w:tcPr>
          <w:p w14:paraId="33E35E1B" w14:textId="77777777" w:rsidR="00696EDD" w:rsidRPr="00CF7D55" w:rsidRDefault="00696EDD" w:rsidP="00696EDD">
            <w:pPr>
              <w:pStyle w:val="TableParagraph"/>
              <w:ind w:left="166"/>
              <w:rPr>
                <w:bCs/>
                <w:sz w:val="24"/>
                <w:lang w:val="en-US"/>
              </w:rPr>
            </w:pPr>
          </w:p>
        </w:tc>
      </w:tr>
      <w:tr w:rsidR="00696EDD" w:rsidRPr="00CF7D55" w14:paraId="4120D053" w14:textId="77777777" w:rsidTr="00696EDD">
        <w:trPr>
          <w:trHeight w:val="845"/>
        </w:trPr>
        <w:tc>
          <w:tcPr>
            <w:tcW w:w="1687" w:type="dxa"/>
            <w:shd w:val="clear" w:color="auto" w:fill="DAEEF3" w:themeFill="accent5" w:themeFillTint="33"/>
          </w:tcPr>
          <w:p w14:paraId="2B603170" w14:textId="77777777" w:rsidR="00696EDD" w:rsidRDefault="00696EDD" w:rsidP="00696EDD">
            <w:pPr>
              <w:pStyle w:val="TableParagraph"/>
              <w:spacing w:before="166"/>
              <w:ind w:left="573"/>
              <w:rPr>
                <w:bCs/>
                <w:sz w:val="24"/>
                <w:lang w:val="en-US"/>
              </w:rPr>
            </w:pPr>
            <w:r>
              <w:rPr>
                <w:bCs/>
                <w:sz w:val="24"/>
                <w:lang w:val="en-US"/>
              </w:rPr>
              <w:t>7</w:t>
            </w:r>
          </w:p>
        </w:tc>
        <w:tc>
          <w:tcPr>
            <w:tcW w:w="1687" w:type="dxa"/>
            <w:shd w:val="clear" w:color="auto" w:fill="DAEEF3" w:themeFill="accent5" w:themeFillTint="33"/>
          </w:tcPr>
          <w:p w14:paraId="24556DA8" w14:textId="77777777" w:rsidR="00696EDD" w:rsidRDefault="00696EDD" w:rsidP="00696EDD">
            <w:pPr>
              <w:pStyle w:val="TableParagraph"/>
              <w:spacing w:before="54"/>
              <w:rPr>
                <w:bCs/>
                <w:sz w:val="24"/>
                <w:lang w:val="en-US"/>
              </w:rPr>
            </w:pPr>
            <w:r>
              <w:rPr>
                <w:bCs/>
                <w:sz w:val="24"/>
                <w:lang w:val="en-US"/>
              </w:rPr>
              <w:t>Trường Name</w:t>
            </w:r>
          </w:p>
        </w:tc>
        <w:tc>
          <w:tcPr>
            <w:tcW w:w="1691" w:type="dxa"/>
            <w:shd w:val="clear" w:color="auto" w:fill="DAEEF3" w:themeFill="accent5" w:themeFillTint="33"/>
          </w:tcPr>
          <w:p w14:paraId="7C5C82F2" w14:textId="77777777" w:rsidR="00696EDD" w:rsidRDefault="00696EDD"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nhóm</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p>
        </w:tc>
        <w:tc>
          <w:tcPr>
            <w:tcW w:w="1687" w:type="dxa"/>
            <w:shd w:val="clear" w:color="auto" w:fill="DAEEF3" w:themeFill="accent5" w:themeFillTint="33"/>
          </w:tcPr>
          <w:p w14:paraId="0418719B" w14:textId="77777777" w:rsidR="00696EDD" w:rsidRDefault="00696EDD" w:rsidP="00696EDD">
            <w:pPr>
              <w:pStyle w:val="TableParagraph"/>
              <w:ind w:left="200"/>
              <w:rPr>
                <w:bCs/>
                <w:sz w:val="24"/>
                <w:lang w:val="en-US"/>
              </w:rPr>
            </w:pPr>
            <w:r>
              <w:rPr>
                <w:bCs/>
                <w:sz w:val="24"/>
                <w:lang w:val="en-US"/>
              </w:rPr>
              <w:t>Text Field</w:t>
            </w:r>
          </w:p>
        </w:tc>
        <w:tc>
          <w:tcPr>
            <w:tcW w:w="1691" w:type="dxa"/>
            <w:shd w:val="clear" w:color="auto" w:fill="DAEEF3" w:themeFill="accent5" w:themeFillTint="33"/>
          </w:tcPr>
          <w:p w14:paraId="38CB0C2B" w14:textId="77777777" w:rsidR="00696EDD" w:rsidRPr="00CF7D55" w:rsidRDefault="00696EDD"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8" w:type="dxa"/>
            <w:shd w:val="clear" w:color="auto" w:fill="DAEEF3" w:themeFill="accent5" w:themeFillTint="33"/>
          </w:tcPr>
          <w:p w14:paraId="609EA4B0" w14:textId="77777777" w:rsidR="00696EDD" w:rsidRPr="00CF7D55" w:rsidRDefault="00696EDD" w:rsidP="00696EDD">
            <w:pPr>
              <w:pStyle w:val="TableParagraph"/>
              <w:ind w:left="166"/>
              <w:rPr>
                <w:bCs/>
                <w:sz w:val="24"/>
                <w:lang w:val="en-US"/>
              </w:rPr>
            </w:pPr>
          </w:p>
        </w:tc>
      </w:tr>
      <w:tr w:rsidR="00696EDD" w:rsidRPr="00CF7D55" w14:paraId="0BB66F1E" w14:textId="77777777" w:rsidTr="00696EDD">
        <w:trPr>
          <w:trHeight w:val="845"/>
        </w:trPr>
        <w:tc>
          <w:tcPr>
            <w:tcW w:w="1687" w:type="dxa"/>
            <w:shd w:val="clear" w:color="auto" w:fill="DAEEF3" w:themeFill="accent5" w:themeFillTint="33"/>
          </w:tcPr>
          <w:p w14:paraId="22E4D892" w14:textId="77777777" w:rsidR="00696EDD" w:rsidRDefault="00696EDD" w:rsidP="00696EDD">
            <w:pPr>
              <w:pStyle w:val="TableParagraph"/>
              <w:spacing w:before="166"/>
              <w:ind w:left="573"/>
              <w:rPr>
                <w:bCs/>
                <w:sz w:val="24"/>
                <w:lang w:val="en-US"/>
              </w:rPr>
            </w:pPr>
            <w:r>
              <w:rPr>
                <w:bCs/>
                <w:sz w:val="24"/>
                <w:lang w:val="en-US"/>
              </w:rPr>
              <w:t>8</w:t>
            </w:r>
          </w:p>
        </w:tc>
        <w:tc>
          <w:tcPr>
            <w:tcW w:w="1687" w:type="dxa"/>
            <w:shd w:val="clear" w:color="auto" w:fill="DAEEF3" w:themeFill="accent5" w:themeFillTint="33"/>
          </w:tcPr>
          <w:p w14:paraId="40551967" w14:textId="77777777" w:rsidR="00696EDD" w:rsidRDefault="00696EDD" w:rsidP="00696EDD">
            <w:pPr>
              <w:pStyle w:val="TableParagraph"/>
              <w:spacing w:before="54"/>
              <w:rPr>
                <w:bCs/>
                <w:sz w:val="24"/>
                <w:lang w:val="en-US"/>
              </w:rPr>
            </w:pPr>
            <w:r>
              <w:rPr>
                <w:bCs/>
                <w:sz w:val="24"/>
                <w:lang w:val="en-US"/>
              </w:rPr>
              <w:t>Trường Desc</w:t>
            </w:r>
          </w:p>
        </w:tc>
        <w:tc>
          <w:tcPr>
            <w:tcW w:w="1691" w:type="dxa"/>
            <w:shd w:val="clear" w:color="auto" w:fill="DAEEF3" w:themeFill="accent5" w:themeFillTint="33"/>
          </w:tcPr>
          <w:p w14:paraId="1BBC5F62" w14:textId="77777777" w:rsidR="00696EDD" w:rsidRDefault="00696EDD"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mô</w:t>
            </w:r>
            <w:proofErr w:type="spellEnd"/>
            <w:r>
              <w:rPr>
                <w:bCs/>
                <w:sz w:val="24"/>
                <w:lang w:val="en-US"/>
              </w:rPr>
              <w:t xml:space="preserve"> </w:t>
            </w:r>
            <w:proofErr w:type="spellStart"/>
            <w:r>
              <w:rPr>
                <w:bCs/>
                <w:sz w:val="24"/>
                <w:lang w:val="en-US"/>
              </w:rPr>
              <w:t>tả</w:t>
            </w:r>
            <w:proofErr w:type="spellEnd"/>
            <w:r>
              <w:rPr>
                <w:bCs/>
                <w:sz w:val="24"/>
                <w:lang w:val="en-US"/>
              </w:rPr>
              <w:t xml:space="preserve"> </w:t>
            </w:r>
            <w:proofErr w:type="spellStart"/>
            <w:r>
              <w:rPr>
                <w:bCs/>
                <w:sz w:val="24"/>
                <w:lang w:val="en-US"/>
              </w:rPr>
              <w:t>nhóm</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p>
        </w:tc>
        <w:tc>
          <w:tcPr>
            <w:tcW w:w="1687" w:type="dxa"/>
            <w:shd w:val="clear" w:color="auto" w:fill="DAEEF3" w:themeFill="accent5" w:themeFillTint="33"/>
          </w:tcPr>
          <w:p w14:paraId="24A3F9B6" w14:textId="77777777" w:rsidR="00696EDD" w:rsidRDefault="00696EDD" w:rsidP="00696EDD">
            <w:pPr>
              <w:pStyle w:val="TableParagraph"/>
              <w:ind w:left="200"/>
              <w:rPr>
                <w:bCs/>
                <w:sz w:val="24"/>
                <w:lang w:val="en-US"/>
              </w:rPr>
            </w:pPr>
            <w:r>
              <w:rPr>
                <w:bCs/>
                <w:sz w:val="24"/>
                <w:lang w:val="en-US"/>
              </w:rPr>
              <w:t>Text Field</w:t>
            </w:r>
          </w:p>
        </w:tc>
        <w:tc>
          <w:tcPr>
            <w:tcW w:w="1691" w:type="dxa"/>
            <w:shd w:val="clear" w:color="auto" w:fill="DAEEF3" w:themeFill="accent5" w:themeFillTint="33"/>
          </w:tcPr>
          <w:p w14:paraId="41AF7D0E" w14:textId="77777777" w:rsidR="00696EDD" w:rsidRPr="00CF7D55" w:rsidRDefault="00696EDD"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8" w:type="dxa"/>
            <w:shd w:val="clear" w:color="auto" w:fill="DAEEF3" w:themeFill="accent5" w:themeFillTint="33"/>
          </w:tcPr>
          <w:p w14:paraId="045D55EF" w14:textId="77777777" w:rsidR="00696EDD" w:rsidRPr="00CF7D55" w:rsidRDefault="00696EDD" w:rsidP="00696EDD">
            <w:pPr>
              <w:pStyle w:val="TableParagraph"/>
              <w:ind w:left="166"/>
              <w:rPr>
                <w:bCs/>
                <w:sz w:val="24"/>
                <w:lang w:val="en-US"/>
              </w:rPr>
            </w:pPr>
          </w:p>
        </w:tc>
      </w:tr>
      <w:tr w:rsidR="00696EDD" w:rsidRPr="00CF7D55" w14:paraId="7DB19C84" w14:textId="77777777" w:rsidTr="00696EDD">
        <w:trPr>
          <w:trHeight w:val="845"/>
        </w:trPr>
        <w:tc>
          <w:tcPr>
            <w:tcW w:w="1687" w:type="dxa"/>
            <w:shd w:val="clear" w:color="auto" w:fill="DAEEF3" w:themeFill="accent5" w:themeFillTint="33"/>
          </w:tcPr>
          <w:p w14:paraId="70D19BB3" w14:textId="77777777" w:rsidR="00696EDD" w:rsidRDefault="00696EDD" w:rsidP="00696EDD">
            <w:pPr>
              <w:pStyle w:val="TableParagraph"/>
              <w:spacing w:before="166"/>
              <w:ind w:left="573"/>
              <w:rPr>
                <w:bCs/>
                <w:sz w:val="24"/>
                <w:lang w:val="en-US"/>
              </w:rPr>
            </w:pPr>
            <w:r>
              <w:rPr>
                <w:bCs/>
                <w:sz w:val="24"/>
                <w:lang w:val="en-US"/>
              </w:rPr>
              <w:t>9</w:t>
            </w:r>
          </w:p>
        </w:tc>
        <w:tc>
          <w:tcPr>
            <w:tcW w:w="1687" w:type="dxa"/>
            <w:shd w:val="clear" w:color="auto" w:fill="DAEEF3" w:themeFill="accent5" w:themeFillTint="33"/>
          </w:tcPr>
          <w:p w14:paraId="344F1F02" w14:textId="77777777" w:rsidR="00696EDD" w:rsidRDefault="00696EDD" w:rsidP="00696EDD">
            <w:pPr>
              <w:pStyle w:val="TableParagraph"/>
              <w:spacing w:before="54"/>
              <w:rPr>
                <w:bCs/>
                <w:sz w:val="24"/>
                <w:lang w:val="en-US"/>
              </w:rPr>
            </w:pPr>
            <w:r>
              <w:rPr>
                <w:bCs/>
                <w:sz w:val="24"/>
                <w:lang w:val="en-US"/>
              </w:rPr>
              <w:t xml:space="preserve">Trường </w:t>
            </w:r>
            <w:proofErr w:type="spellStart"/>
            <w:r>
              <w:rPr>
                <w:bCs/>
                <w:sz w:val="24"/>
                <w:lang w:val="en-US"/>
              </w:rPr>
              <w:t>Trả</w:t>
            </w:r>
            <w:proofErr w:type="spellEnd"/>
            <w:r>
              <w:rPr>
                <w:bCs/>
                <w:sz w:val="24"/>
                <w:lang w:val="en-US"/>
              </w:rPr>
              <w:t xml:space="preserve"> </w:t>
            </w:r>
            <w:proofErr w:type="spellStart"/>
            <w:r>
              <w:rPr>
                <w:bCs/>
                <w:sz w:val="24"/>
                <w:lang w:val="en-US"/>
              </w:rPr>
              <w:t>Về</w:t>
            </w:r>
            <w:proofErr w:type="spellEnd"/>
            <w:r>
              <w:rPr>
                <w:bCs/>
                <w:sz w:val="24"/>
                <w:lang w:val="en-US"/>
              </w:rPr>
              <w:t xml:space="preserve"> Danh </w:t>
            </w:r>
            <w:proofErr w:type="spellStart"/>
            <w:r>
              <w:rPr>
                <w:bCs/>
                <w:sz w:val="24"/>
                <w:lang w:val="en-US"/>
              </w:rPr>
              <w:t>Sách</w:t>
            </w:r>
            <w:proofErr w:type="spellEnd"/>
            <w:r>
              <w:rPr>
                <w:bCs/>
                <w:sz w:val="24"/>
                <w:lang w:val="en-US"/>
              </w:rPr>
              <w:t xml:space="preserve"> </w:t>
            </w:r>
            <w:proofErr w:type="spellStart"/>
            <w:r>
              <w:rPr>
                <w:bCs/>
                <w:sz w:val="24"/>
                <w:lang w:val="en-US"/>
              </w:rPr>
              <w:t>Nhóm</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r>
              <w:rPr>
                <w:bCs/>
                <w:sz w:val="24"/>
                <w:lang w:val="en-US"/>
              </w:rPr>
              <w:t xml:space="preserve"> </w:t>
            </w:r>
          </w:p>
        </w:tc>
        <w:tc>
          <w:tcPr>
            <w:tcW w:w="1691" w:type="dxa"/>
            <w:shd w:val="clear" w:color="auto" w:fill="DAEEF3" w:themeFill="accent5" w:themeFillTint="33"/>
          </w:tcPr>
          <w:p w14:paraId="5A6568AA" w14:textId="77777777" w:rsidR="00696EDD" w:rsidRDefault="00696EDD" w:rsidP="00696EDD">
            <w:pPr>
              <w:pStyle w:val="TableParagraph"/>
              <w:spacing w:before="54"/>
              <w:rPr>
                <w:bCs/>
                <w:sz w:val="24"/>
                <w:lang w:val="en-US"/>
              </w:rPr>
            </w:pPr>
            <w:r>
              <w:rPr>
                <w:bCs/>
                <w:sz w:val="24"/>
                <w:lang w:val="en-US"/>
              </w:rPr>
              <w:t xml:space="preserve">Hiển </w:t>
            </w:r>
            <w:proofErr w:type="spellStart"/>
            <w:r>
              <w:rPr>
                <w:bCs/>
                <w:sz w:val="24"/>
                <w:lang w:val="en-US"/>
              </w:rPr>
              <w:t>thị</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w:t>
            </w:r>
            <w:proofErr w:type="spellStart"/>
            <w:r>
              <w:rPr>
                <w:bCs/>
                <w:sz w:val="24"/>
                <w:lang w:val="en-US"/>
              </w:rPr>
              <w:t>nhóm</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p>
        </w:tc>
        <w:tc>
          <w:tcPr>
            <w:tcW w:w="1687" w:type="dxa"/>
            <w:shd w:val="clear" w:color="auto" w:fill="DAEEF3" w:themeFill="accent5" w:themeFillTint="33"/>
          </w:tcPr>
          <w:p w14:paraId="7F6D32E5" w14:textId="77777777" w:rsidR="00696EDD" w:rsidRDefault="00696EDD" w:rsidP="00696EDD">
            <w:pPr>
              <w:pStyle w:val="TableParagraph"/>
              <w:ind w:left="200"/>
              <w:rPr>
                <w:bCs/>
                <w:sz w:val="24"/>
                <w:lang w:val="en-US"/>
              </w:rPr>
            </w:pPr>
            <w:r>
              <w:rPr>
                <w:bCs/>
                <w:sz w:val="24"/>
                <w:lang w:val="en-US"/>
              </w:rPr>
              <w:t>Table</w:t>
            </w:r>
          </w:p>
        </w:tc>
        <w:tc>
          <w:tcPr>
            <w:tcW w:w="1691" w:type="dxa"/>
            <w:shd w:val="clear" w:color="auto" w:fill="DAEEF3" w:themeFill="accent5" w:themeFillTint="33"/>
          </w:tcPr>
          <w:p w14:paraId="1B468609" w14:textId="77777777" w:rsidR="00696EDD" w:rsidRPr="00CF7D55" w:rsidRDefault="00696EDD" w:rsidP="00696EDD">
            <w:pPr>
              <w:pStyle w:val="TableParagraph"/>
              <w:ind w:left="184"/>
              <w:rPr>
                <w:bCs/>
                <w:sz w:val="24"/>
                <w:lang w:val="en-US"/>
              </w:rPr>
            </w:pPr>
          </w:p>
        </w:tc>
        <w:tc>
          <w:tcPr>
            <w:tcW w:w="1788" w:type="dxa"/>
            <w:shd w:val="clear" w:color="auto" w:fill="DAEEF3" w:themeFill="accent5" w:themeFillTint="33"/>
          </w:tcPr>
          <w:p w14:paraId="7B90D112" w14:textId="77777777" w:rsidR="00696EDD" w:rsidRPr="00CF7D55" w:rsidRDefault="00696EDD" w:rsidP="00696EDD">
            <w:pPr>
              <w:pStyle w:val="TableParagraph"/>
              <w:ind w:left="166"/>
              <w:rPr>
                <w:bCs/>
                <w:sz w:val="24"/>
                <w:lang w:val="en-US"/>
              </w:rPr>
            </w:pPr>
          </w:p>
        </w:tc>
      </w:tr>
      <w:tr w:rsidR="00696EDD" w:rsidRPr="00CF7D55" w14:paraId="73922134" w14:textId="77777777" w:rsidTr="00696EDD">
        <w:trPr>
          <w:trHeight w:val="845"/>
        </w:trPr>
        <w:tc>
          <w:tcPr>
            <w:tcW w:w="1687" w:type="dxa"/>
            <w:shd w:val="clear" w:color="auto" w:fill="DAEEF3" w:themeFill="accent5" w:themeFillTint="33"/>
          </w:tcPr>
          <w:p w14:paraId="21CE7342" w14:textId="77777777" w:rsidR="00696EDD" w:rsidRDefault="00696EDD" w:rsidP="00696EDD">
            <w:pPr>
              <w:pStyle w:val="TableParagraph"/>
              <w:spacing w:before="166"/>
              <w:ind w:left="573"/>
              <w:rPr>
                <w:bCs/>
                <w:sz w:val="24"/>
                <w:lang w:val="en-US"/>
              </w:rPr>
            </w:pPr>
            <w:r>
              <w:rPr>
                <w:bCs/>
                <w:sz w:val="24"/>
                <w:lang w:val="en-US"/>
              </w:rPr>
              <w:t>10</w:t>
            </w:r>
          </w:p>
        </w:tc>
        <w:tc>
          <w:tcPr>
            <w:tcW w:w="1687" w:type="dxa"/>
            <w:shd w:val="clear" w:color="auto" w:fill="DAEEF3" w:themeFill="accent5" w:themeFillTint="33"/>
          </w:tcPr>
          <w:p w14:paraId="082875D5" w14:textId="77777777" w:rsidR="00696EDD" w:rsidRDefault="00696EDD" w:rsidP="00696EDD">
            <w:pPr>
              <w:pStyle w:val="TableParagraph"/>
              <w:spacing w:before="54"/>
              <w:rPr>
                <w:bCs/>
                <w:sz w:val="24"/>
                <w:lang w:val="en-US"/>
              </w:rPr>
            </w:pPr>
            <w:r>
              <w:rPr>
                <w:bCs/>
                <w:sz w:val="24"/>
                <w:lang w:val="en-US"/>
              </w:rPr>
              <w:t xml:space="preserve">Trường </w:t>
            </w:r>
            <w:proofErr w:type="spellStart"/>
            <w:r>
              <w:rPr>
                <w:bCs/>
                <w:sz w:val="24"/>
                <w:lang w:val="en-US"/>
              </w:rPr>
              <w:t>Trả</w:t>
            </w:r>
            <w:proofErr w:type="spellEnd"/>
            <w:r>
              <w:rPr>
                <w:bCs/>
                <w:sz w:val="24"/>
                <w:lang w:val="en-US"/>
              </w:rPr>
              <w:t xml:space="preserve"> </w:t>
            </w:r>
            <w:proofErr w:type="spellStart"/>
            <w:r>
              <w:rPr>
                <w:bCs/>
                <w:sz w:val="24"/>
                <w:lang w:val="en-US"/>
              </w:rPr>
              <w:t>Về</w:t>
            </w:r>
            <w:proofErr w:type="spellEnd"/>
            <w:r>
              <w:rPr>
                <w:bCs/>
                <w:sz w:val="24"/>
                <w:lang w:val="en-US"/>
              </w:rPr>
              <w:t xml:space="preserve"> Danh </w:t>
            </w:r>
            <w:proofErr w:type="spellStart"/>
            <w:r>
              <w:rPr>
                <w:bCs/>
                <w:sz w:val="24"/>
                <w:lang w:val="en-US"/>
              </w:rPr>
              <w:t>Sách</w:t>
            </w:r>
            <w:proofErr w:type="spellEnd"/>
            <w:r>
              <w:rPr>
                <w:bCs/>
                <w:sz w:val="24"/>
                <w:lang w:val="en-US"/>
              </w:rPr>
              <w:t xml:space="preserve"> </w:t>
            </w:r>
            <w:proofErr w:type="spellStart"/>
            <w:r>
              <w:rPr>
                <w:bCs/>
                <w:sz w:val="24"/>
                <w:lang w:val="en-US"/>
              </w:rPr>
              <w:t>Phân</w:t>
            </w:r>
            <w:proofErr w:type="spellEnd"/>
            <w:r>
              <w:rPr>
                <w:bCs/>
                <w:sz w:val="24"/>
                <w:lang w:val="en-US"/>
              </w:rPr>
              <w:t xml:space="preserve"> Quyền</w:t>
            </w:r>
          </w:p>
        </w:tc>
        <w:tc>
          <w:tcPr>
            <w:tcW w:w="1691" w:type="dxa"/>
            <w:shd w:val="clear" w:color="auto" w:fill="DAEEF3" w:themeFill="accent5" w:themeFillTint="33"/>
          </w:tcPr>
          <w:p w14:paraId="133D3177" w14:textId="77777777" w:rsidR="00696EDD" w:rsidRDefault="00696EDD" w:rsidP="00696EDD">
            <w:pPr>
              <w:pStyle w:val="TableParagraph"/>
              <w:spacing w:before="54"/>
              <w:rPr>
                <w:bCs/>
                <w:sz w:val="24"/>
                <w:lang w:val="en-US"/>
              </w:rPr>
            </w:pPr>
            <w:r>
              <w:rPr>
                <w:bCs/>
                <w:sz w:val="24"/>
                <w:lang w:val="en-US"/>
              </w:rPr>
              <w:t xml:space="preserve">Hiển </w:t>
            </w:r>
            <w:proofErr w:type="spellStart"/>
            <w:r>
              <w:rPr>
                <w:bCs/>
                <w:sz w:val="24"/>
                <w:lang w:val="en-US"/>
              </w:rPr>
              <w:t>thị</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w:t>
            </w:r>
            <w:proofErr w:type="spellStart"/>
            <w:r>
              <w:rPr>
                <w:bCs/>
                <w:sz w:val="24"/>
                <w:lang w:val="en-US"/>
              </w:rPr>
              <w:t>phân</w:t>
            </w:r>
            <w:proofErr w:type="spellEnd"/>
            <w:r>
              <w:rPr>
                <w:bCs/>
                <w:sz w:val="24"/>
                <w:lang w:val="en-US"/>
              </w:rPr>
              <w:t xml:space="preserve"> </w:t>
            </w:r>
            <w:proofErr w:type="spellStart"/>
            <w:r>
              <w:rPr>
                <w:bCs/>
                <w:sz w:val="24"/>
                <w:lang w:val="en-US"/>
              </w:rPr>
              <w:t>quyền</w:t>
            </w:r>
            <w:proofErr w:type="spellEnd"/>
          </w:p>
        </w:tc>
        <w:tc>
          <w:tcPr>
            <w:tcW w:w="1687" w:type="dxa"/>
            <w:shd w:val="clear" w:color="auto" w:fill="DAEEF3" w:themeFill="accent5" w:themeFillTint="33"/>
          </w:tcPr>
          <w:p w14:paraId="2D9F67D7" w14:textId="77777777" w:rsidR="00696EDD" w:rsidRDefault="00696EDD" w:rsidP="00696EDD">
            <w:pPr>
              <w:pStyle w:val="TableParagraph"/>
              <w:ind w:left="200"/>
              <w:rPr>
                <w:bCs/>
                <w:sz w:val="24"/>
                <w:lang w:val="en-US"/>
              </w:rPr>
            </w:pPr>
            <w:r>
              <w:rPr>
                <w:bCs/>
                <w:sz w:val="24"/>
                <w:lang w:val="en-US"/>
              </w:rPr>
              <w:t>Table</w:t>
            </w:r>
          </w:p>
        </w:tc>
        <w:tc>
          <w:tcPr>
            <w:tcW w:w="1691" w:type="dxa"/>
            <w:shd w:val="clear" w:color="auto" w:fill="DAEEF3" w:themeFill="accent5" w:themeFillTint="33"/>
          </w:tcPr>
          <w:p w14:paraId="575F7321" w14:textId="77777777" w:rsidR="00696EDD" w:rsidRPr="00CF7D55" w:rsidRDefault="00696EDD" w:rsidP="00696EDD">
            <w:pPr>
              <w:pStyle w:val="TableParagraph"/>
              <w:ind w:left="184"/>
              <w:rPr>
                <w:bCs/>
                <w:sz w:val="24"/>
                <w:lang w:val="en-US"/>
              </w:rPr>
            </w:pPr>
          </w:p>
        </w:tc>
        <w:tc>
          <w:tcPr>
            <w:tcW w:w="1788" w:type="dxa"/>
            <w:shd w:val="clear" w:color="auto" w:fill="DAEEF3" w:themeFill="accent5" w:themeFillTint="33"/>
          </w:tcPr>
          <w:p w14:paraId="03D09288" w14:textId="77777777" w:rsidR="00696EDD" w:rsidRPr="00CF7D55" w:rsidRDefault="00696EDD" w:rsidP="00696EDD">
            <w:pPr>
              <w:pStyle w:val="TableParagraph"/>
              <w:ind w:left="166"/>
              <w:rPr>
                <w:bCs/>
                <w:sz w:val="24"/>
                <w:lang w:val="en-US"/>
              </w:rPr>
            </w:pPr>
          </w:p>
        </w:tc>
      </w:tr>
    </w:tbl>
    <w:p w14:paraId="718EF1ED" w14:textId="77777777" w:rsidR="007A6809" w:rsidRPr="00DA3D1F" w:rsidRDefault="007A6809" w:rsidP="00DA3D1F">
      <w:pPr>
        <w:pStyle w:val="BodyText"/>
        <w:rPr>
          <w:sz w:val="20"/>
          <w:lang w:val="en-US"/>
        </w:rPr>
      </w:pPr>
    </w:p>
    <w:p w14:paraId="682BDE2A" w14:textId="059D0EBE" w:rsidR="007A6809" w:rsidRPr="00462319" w:rsidRDefault="007A6809" w:rsidP="00AC2591">
      <w:pPr>
        <w:pStyle w:val="BodyText"/>
        <w:spacing w:before="1"/>
        <w:rPr>
          <w:sz w:val="29"/>
        </w:rPr>
      </w:pPr>
    </w:p>
    <w:p w14:paraId="703DE9D6" w14:textId="77777777" w:rsidR="001F6CEC" w:rsidRDefault="001F6CEC" w:rsidP="00AC2591">
      <w:pPr>
        <w:pStyle w:val="BodyText"/>
        <w:spacing w:before="89"/>
        <w:ind w:left="424"/>
        <w:rPr>
          <w:u w:val="single"/>
        </w:rPr>
      </w:pPr>
    </w:p>
    <w:p w14:paraId="54B4D652" w14:textId="77777777" w:rsidR="001F6CEC" w:rsidRDefault="001F6CEC" w:rsidP="00AC2591">
      <w:pPr>
        <w:pStyle w:val="BodyText"/>
        <w:spacing w:before="89"/>
        <w:ind w:left="424"/>
        <w:rPr>
          <w:u w:val="single"/>
        </w:rPr>
      </w:pPr>
    </w:p>
    <w:p w14:paraId="5C3651E0" w14:textId="77777777" w:rsidR="001F6CEC" w:rsidRDefault="001F6CEC" w:rsidP="00AC2591">
      <w:pPr>
        <w:pStyle w:val="BodyText"/>
        <w:spacing w:before="89"/>
        <w:ind w:left="424"/>
        <w:rPr>
          <w:u w:val="single"/>
        </w:rPr>
      </w:pPr>
    </w:p>
    <w:p w14:paraId="4FADD77C" w14:textId="77777777" w:rsidR="001F6CEC" w:rsidRDefault="001F6CEC" w:rsidP="00AC2591">
      <w:pPr>
        <w:pStyle w:val="BodyText"/>
        <w:spacing w:before="89"/>
        <w:ind w:left="424"/>
        <w:rPr>
          <w:u w:val="single"/>
        </w:rPr>
      </w:pPr>
    </w:p>
    <w:p w14:paraId="735F9604" w14:textId="77777777" w:rsidR="001F6CEC" w:rsidRDefault="001F6CEC" w:rsidP="00AC2591">
      <w:pPr>
        <w:pStyle w:val="BodyText"/>
        <w:spacing w:before="89"/>
        <w:ind w:left="424"/>
        <w:rPr>
          <w:u w:val="single"/>
        </w:rPr>
      </w:pPr>
    </w:p>
    <w:p w14:paraId="06802F3B" w14:textId="77777777" w:rsidR="001F6CEC" w:rsidRDefault="001F6CEC" w:rsidP="00AC2591">
      <w:pPr>
        <w:pStyle w:val="BodyText"/>
        <w:spacing w:before="89"/>
        <w:ind w:left="424"/>
        <w:rPr>
          <w:u w:val="single"/>
        </w:rPr>
      </w:pPr>
    </w:p>
    <w:p w14:paraId="747D524D" w14:textId="77777777" w:rsidR="001F6CEC" w:rsidRDefault="001F6CEC" w:rsidP="00AC2591">
      <w:pPr>
        <w:pStyle w:val="BodyText"/>
        <w:spacing w:before="89"/>
        <w:ind w:left="424"/>
        <w:rPr>
          <w:u w:val="single"/>
        </w:rPr>
      </w:pPr>
    </w:p>
    <w:p w14:paraId="428E46E7" w14:textId="77777777" w:rsidR="001F6CEC" w:rsidRDefault="001F6CEC" w:rsidP="00AC2591">
      <w:pPr>
        <w:pStyle w:val="BodyText"/>
        <w:spacing w:before="89"/>
        <w:ind w:left="424"/>
        <w:rPr>
          <w:u w:val="single"/>
        </w:rPr>
      </w:pPr>
    </w:p>
    <w:p w14:paraId="0DAE670E" w14:textId="77777777" w:rsidR="001F6CEC" w:rsidRDefault="001F6CEC" w:rsidP="00AC2591">
      <w:pPr>
        <w:pStyle w:val="BodyText"/>
        <w:spacing w:before="89"/>
        <w:ind w:left="424"/>
        <w:rPr>
          <w:u w:val="single"/>
        </w:rPr>
      </w:pPr>
    </w:p>
    <w:p w14:paraId="7C5F6E7D" w14:textId="77777777" w:rsidR="001F6CEC" w:rsidRDefault="001F6CEC" w:rsidP="00AC2591">
      <w:pPr>
        <w:pStyle w:val="BodyText"/>
        <w:spacing w:before="89"/>
        <w:ind w:left="424"/>
        <w:rPr>
          <w:u w:val="single"/>
        </w:rPr>
      </w:pPr>
    </w:p>
    <w:p w14:paraId="566E7E5A" w14:textId="77777777" w:rsidR="001F6CEC" w:rsidRDefault="001F6CEC" w:rsidP="00AC2591">
      <w:pPr>
        <w:pStyle w:val="BodyText"/>
        <w:spacing w:before="89"/>
        <w:ind w:left="424"/>
        <w:rPr>
          <w:u w:val="single"/>
        </w:rPr>
      </w:pPr>
    </w:p>
    <w:p w14:paraId="51961EE7" w14:textId="77777777" w:rsidR="001F6CEC" w:rsidRDefault="001F6CEC" w:rsidP="00AC2591">
      <w:pPr>
        <w:pStyle w:val="BodyText"/>
        <w:spacing w:before="89"/>
        <w:ind w:left="424"/>
        <w:rPr>
          <w:u w:val="single"/>
        </w:rPr>
      </w:pPr>
    </w:p>
    <w:p w14:paraId="4BF32EB3" w14:textId="77777777" w:rsidR="001F6CEC" w:rsidRDefault="001F6CEC" w:rsidP="00AC2591">
      <w:pPr>
        <w:pStyle w:val="BodyText"/>
        <w:spacing w:before="89"/>
        <w:ind w:left="424"/>
        <w:rPr>
          <w:u w:val="single"/>
        </w:rPr>
      </w:pPr>
    </w:p>
    <w:p w14:paraId="5A9CDDF4" w14:textId="77777777" w:rsidR="001F6CEC" w:rsidRDefault="001F6CEC" w:rsidP="00AC2591">
      <w:pPr>
        <w:pStyle w:val="BodyText"/>
        <w:spacing w:before="89"/>
        <w:ind w:left="424"/>
        <w:rPr>
          <w:u w:val="single"/>
        </w:rPr>
      </w:pPr>
    </w:p>
    <w:p w14:paraId="2D5A16BB" w14:textId="77777777" w:rsidR="001F6CEC" w:rsidRDefault="001F6CEC" w:rsidP="00AC2591">
      <w:pPr>
        <w:pStyle w:val="BodyText"/>
        <w:spacing w:before="89"/>
        <w:ind w:left="424"/>
        <w:rPr>
          <w:u w:val="single"/>
        </w:rPr>
      </w:pPr>
    </w:p>
    <w:p w14:paraId="75F6E0E6" w14:textId="7426CE56" w:rsidR="007A6809" w:rsidRPr="00462319" w:rsidRDefault="009F0AD0" w:rsidP="00AC2591">
      <w:pPr>
        <w:pStyle w:val="BodyText"/>
        <w:spacing w:before="89"/>
        <w:ind w:left="424"/>
      </w:pPr>
      <w:r w:rsidRPr="00462319">
        <w:rPr>
          <w:u w:val="single"/>
        </w:rPr>
        <w:t>Mock-up</w:t>
      </w:r>
      <w:r w:rsidRPr="00462319">
        <w:rPr>
          <w:spacing w:val="-3"/>
          <w:u w:val="single"/>
        </w:rPr>
        <w:t xml:space="preserve"> </w:t>
      </w:r>
      <w:r w:rsidRPr="00462319">
        <w:rPr>
          <w:u w:val="single"/>
        </w:rPr>
        <w:t>cho</w:t>
      </w:r>
      <w:r w:rsidRPr="00462319">
        <w:rPr>
          <w:spacing w:val="-3"/>
          <w:u w:val="single"/>
        </w:rPr>
        <w:t xml:space="preserve"> </w:t>
      </w:r>
      <w:r w:rsidRPr="00462319">
        <w:rPr>
          <w:u w:val="single"/>
        </w:rPr>
        <w:t>màn</w:t>
      </w:r>
      <w:r w:rsidRPr="00462319">
        <w:rPr>
          <w:spacing w:val="-1"/>
          <w:u w:val="single"/>
        </w:rPr>
        <w:t xml:space="preserve"> </w:t>
      </w:r>
      <w:r w:rsidRPr="00462319">
        <w:rPr>
          <w:u w:val="single"/>
        </w:rPr>
        <w:t>hình</w:t>
      </w:r>
      <w:r w:rsidRPr="00462319">
        <w:rPr>
          <w:spacing w:val="-2"/>
          <w:u w:val="single"/>
        </w:rPr>
        <w:t xml:space="preserve"> </w:t>
      </w:r>
      <w:proofErr w:type="spellStart"/>
      <w:r w:rsidR="003B3B01">
        <w:rPr>
          <w:u w:val="single"/>
          <w:lang w:val="en-US"/>
        </w:rPr>
        <w:t>tạo</w:t>
      </w:r>
      <w:proofErr w:type="spellEnd"/>
      <w:r w:rsidR="003B3B01">
        <w:rPr>
          <w:u w:val="single"/>
          <w:lang w:val="en-US"/>
        </w:rPr>
        <w:t xml:space="preserve"> </w:t>
      </w:r>
      <w:proofErr w:type="spellStart"/>
      <w:r w:rsidR="003B3B01">
        <w:rPr>
          <w:u w:val="single"/>
          <w:lang w:val="en-US"/>
        </w:rPr>
        <w:t>tài</w:t>
      </w:r>
      <w:proofErr w:type="spellEnd"/>
      <w:r w:rsidR="003B3B01">
        <w:rPr>
          <w:u w:val="single"/>
          <w:lang w:val="en-US"/>
        </w:rPr>
        <w:t xml:space="preserve"> </w:t>
      </w:r>
      <w:proofErr w:type="spellStart"/>
      <w:r w:rsidR="003B3B01">
        <w:rPr>
          <w:u w:val="single"/>
          <w:lang w:val="en-US"/>
        </w:rPr>
        <w:t>khoản</w:t>
      </w:r>
      <w:proofErr w:type="spellEnd"/>
      <w:r w:rsidR="003B3B01">
        <w:rPr>
          <w:u w:val="single"/>
          <w:lang w:val="en-US"/>
        </w:rPr>
        <w:t xml:space="preserve"> </w:t>
      </w:r>
      <w:proofErr w:type="spellStart"/>
      <w:r w:rsidR="003B3B01">
        <w:rPr>
          <w:u w:val="single"/>
          <w:lang w:val="en-US"/>
        </w:rPr>
        <w:t>và</w:t>
      </w:r>
      <w:proofErr w:type="spellEnd"/>
      <w:r w:rsidR="003B3B01">
        <w:rPr>
          <w:u w:val="single"/>
          <w:lang w:val="en-US"/>
        </w:rPr>
        <w:t xml:space="preserve"> </w:t>
      </w:r>
      <w:proofErr w:type="spellStart"/>
      <w:r w:rsidR="003B3B01">
        <w:rPr>
          <w:u w:val="single"/>
          <w:lang w:val="en-US"/>
        </w:rPr>
        <w:t>quản</w:t>
      </w:r>
      <w:proofErr w:type="spellEnd"/>
      <w:r w:rsidR="003B3B01">
        <w:rPr>
          <w:u w:val="single"/>
          <w:lang w:val="en-US"/>
        </w:rPr>
        <w:t xml:space="preserve"> </w:t>
      </w:r>
      <w:proofErr w:type="spellStart"/>
      <w:r w:rsidR="003B3B01">
        <w:rPr>
          <w:u w:val="single"/>
          <w:lang w:val="en-US"/>
        </w:rPr>
        <w:t>lí</w:t>
      </w:r>
      <w:proofErr w:type="spellEnd"/>
      <w:r w:rsidR="003B3B01">
        <w:rPr>
          <w:u w:val="single"/>
          <w:lang w:val="en-US"/>
        </w:rPr>
        <w:t xml:space="preserve">  </w:t>
      </w:r>
      <w:proofErr w:type="spellStart"/>
      <w:r w:rsidR="003B3B01">
        <w:rPr>
          <w:u w:val="single"/>
          <w:lang w:val="en-US"/>
        </w:rPr>
        <w:t>tài</w:t>
      </w:r>
      <w:proofErr w:type="spellEnd"/>
      <w:r w:rsidR="003B3B01">
        <w:rPr>
          <w:u w:val="single"/>
          <w:lang w:val="en-US"/>
        </w:rPr>
        <w:t xml:space="preserve"> </w:t>
      </w:r>
      <w:proofErr w:type="spellStart"/>
      <w:r w:rsidR="003B3B01">
        <w:rPr>
          <w:u w:val="single"/>
          <w:lang w:val="en-US"/>
        </w:rPr>
        <w:t>khoản</w:t>
      </w:r>
      <w:proofErr w:type="spellEnd"/>
      <w:r w:rsidR="003B3B01">
        <w:rPr>
          <w:u w:val="single"/>
          <w:lang w:val="en-US"/>
        </w:rPr>
        <w:t xml:space="preserve"> </w:t>
      </w:r>
      <w:r w:rsidRPr="00462319">
        <w:rPr>
          <w:spacing w:val="-1"/>
          <w:u w:val="single"/>
        </w:rPr>
        <w:t xml:space="preserve"> </w:t>
      </w:r>
      <w:r w:rsidRPr="00462319">
        <w:rPr>
          <w:u w:val="single"/>
        </w:rPr>
        <w:t>của</w:t>
      </w:r>
      <w:r w:rsidRPr="00462319">
        <w:rPr>
          <w:spacing w:val="1"/>
          <w:u w:val="single"/>
        </w:rPr>
        <w:t xml:space="preserve"> </w:t>
      </w:r>
      <w:r w:rsidRPr="00462319">
        <w:rPr>
          <w:u w:val="single"/>
        </w:rPr>
        <w:t>bài</w:t>
      </w:r>
      <w:r w:rsidRPr="00462319">
        <w:rPr>
          <w:spacing w:val="-3"/>
          <w:u w:val="single"/>
        </w:rPr>
        <w:t xml:space="preserve"> </w:t>
      </w:r>
      <w:r w:rsidRPr="00462319">
        <w:rPr>
          <w:u w:val="single"/>
        </w:rPr>
        <w:t>toán</w:t>
      </w:r>
      <w:r w:rsidRPr="00462319">
        <w:rPr>
          <w:spacing w:val="-3"/>
          <w:u w:val="single"/>
        </w:rPr>
        <w:t xml:space="preserve"> </w:t>
      </w:r>
      <w:r w:rsidRPr="00462319">
        <w:rPr>
          <w:u w:val="single"/>
        </w:rPr>
        <w:t>:</w:t>
      </w:r>
    </w:p>
    <w:p w14:paraId="1B1ECA1F" w14:textId="70CB212B" w:rsidR="007A6809" w:rsidRPr="00462319" w:rsidRDefault="004941CC" w:rsidP="00AC2591">
      <w:pPr>
        <w:pStyle w:val="BodyText"/>
        <w:spacing w:before="5"/>
        <w:rPr>
          <w:sz w:val="34"/>
        </w:rPr>
      </w:pPr>
      <w:r>
        <w:rPr>
          <w:noProof/>
          <w:sz w:val="34"/>
        </w:rPr>
        <w:drawing>
          <wp:inline distT="0" distB="0" distL="0" distR="0" wp14:anchorId="54A19B3B" wp14:editId="4DA5090E">
            <wp:extent cx="6597650" cy="4980940"/>
            <wp:effectExtent l="0" t="0" r="0" b="0"/>
            <wp:docPr id="1999474644" name="Picture 1999474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4644" name="Picture 7" descr="A screenshot of a compute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6597650" cy="4980940"/>
                    </a:xfrm>
                    <a:prstGeom prst="rect">
                      <a:avLst/>
                    </a:prstGeom>
                  </pic:spPr>
                </pic:pic>
              </a:graphicData>
            </a:graphic>
          </wp:inline>
        </w:drawing>
      </w:r>
    </w:p>
    <w:p w14:paraId="55C00E95" w14:textId="77777777" w:rsidR="00BE4B89" w:rsidRDefault="003B3B01">
      <w:pPr>
        <w:rPr>
          <w:sz w:val="26"/>
          <w:szCs w:val="26"/>
          <w:u w:val="single"/>
        </w:rPr>
      </w:pPr>
      <w:r>
        <w:rPr>
          <w:u w:val="single"/>
        </w:rPr>
        <w:br w:type="page"/>
      </w:r>
    </w:p>
    <w:tbl>
      <w:tblPr>
        <w:tblpPr w:leftFromText="180" w:rightFromText="180" w:horzAnchor="margin" w:tblpY="255"/>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1"/>
        <w:gridCol w:w="1771"/>
        <w:gridCol w:w="1775"/>
        <w:gridCol w:w="1771"/>
        <w:gridCol w:w="1775"/>
        <w:gridCol w:w="1877"/>
      </w:tblGrid>
      <w:tr w:rsidR="00BE4B89" w:rsidRPr="00A53350" w14:paraId="1F038649" w14:textId="77777777" w:rsidTr="00696EDD">
        <w:trPr>
          <w:trHeight w:val="714"/>
        </w:trPr>
        <w:tc>
          <w:tcPr>
            <w:tcW w:w="1771" w:type="dxa"/>
            <w:shd w:val="clear" w:color="auto" w:fill="4AABC5"/>
          </w:tcPr>
          <w:p w14:paraId="43FC3AAD" w14:textId="77777777" w:rsidR="00BE4B89" w:rsidRPr="00A53350" w:rsidRDefault="00BE4B89" w:rsidP="00696EDD">
            <w:pPr>
              <w:pStyle w:val="TableParagraph"/>
              <w:spacing w:before="166"/>
              <w:ind w:left="573"/>
              <w:rPr>
                <w:b/>
                <w:sz w:val="24"/>
                <w:lang w:val="en-US"/>
              </w:rPr>
            </w:pPr>
            <w:r w:rsidRPr="00A53350">
              <w:rPr>
                <w:b/>
                <w:sz w:val="24"/>
                <w:lang w:val="en-US"/>
              </w:rPr>
              <w:lastRenderedPageBreak/>
              <w:t>STT</w:t>
            </w:r>
          </w:p>
        </w:tc>
        <w:tc>
          <w:tcPr>
            <w:tcW w:w="1771" w:type="dxa"/>
            <w:shd w:val="clear" w:color="auto" w:fill="4AABC5"/>
          </w:tcPr>
          <w:p w14:paraId="3E63E2CD" w14:textId="77777777" w:rsidR="00BE4B89" w:rsidRPr="00A53350" w:rsidRDefault="00BE4B89" w:rsidP="00696EDD">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775" w:type="dxa"/>
            <w:shd w:val="clear" w:color="auto" w:fill="4AABC5"/>
          </w:tcPr>
          <w:p w14:paraId="1900B827" w14:textId="77777777" w:rsidR="00BE4B89" w:rsidRPr="00A53350" w:rsidRDefault="00BE4B89" w:rsidP="00696EDD">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4BA5764D" w14:textId="77777777" w:rsidR="00BE4B89" w:rsidRPr="00A53350" w:rsidRDefault="00BE4B89" w:rsidP="00696EDD">
            <w:pPr>
              <w:pStyle w:val="TableParagraph"/>
              <w:spacing w:before="56"/>
              <w:ind w:left="239" w:right="226"/>
              <w:jc w:val="center"/>
              <w:rPr>
                <w:b/>
                <w:sz w:val="24"/>
              </w:rPr>
            </w:pPr>
            <w:r w:rsidRPr="00A53350">
              <w:rPr>
                <w:b/>
                <w:sz w:val="24"/>
              </w:rPr>
              <w:t>liệu</w:t>
            </w:r>
          </w:p>
        </w:tc>
        <w:tc>
          <w:tcPr>
            <w:tcW w:w="1771" w:type="dxa"/>
            <w:shd w:val="clear" w:color="auto" w:fill="4AABC5"/>
          </w:tcPr>
          <w:p w14:paraId="25B8426A" w14:textId="77777777" w:rsidR="00BE4B89" w:rsidRPr="00A53350" w:rsidRDefault="00BE4B89" w:rsidP="00696EDD">
            <w:pPr>
              <w:pStyle w:val="TableParagraph"/>
              <w:spacing w:before="166"/>
              <w:ind w:left="91" w:right="80"/>
              <w:jc w:val="center"/>
              <w:rPr>
                <w:b/>
                <w:sz w:val="24"/>
              </w:rPr>
            </w:pPr>
            <w:r w:rsidRPr="00A53350">
              <w:rPr>
                <w:b/>
                <w:sz w:val="24"/>
              </w:rPr>
              <w:t>Loại</w:t>
            </w:r>
          </w:p>
        </w:tc>
        <w:tc>
          <w:tcPr>
            <w:tcW w:w="1775" w:type="dxa"/>
            <w:shd w:val="clear" w:color="auto" w:fill="4AABC5"/>
          </w:tcPr>
          <w:p w14:paraId="28D89934" w14:textId="77777777" w:rsidR="00BE4B89" w:rsidRPr="00A53350" w:rsidRDefault="00BE4B89" w:rsidP="00696EDD">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877" w:type="dxa"/>
            <w:shd w:val="clear" w:color="auto" w:fill="4AABC5"/>
          </w:tcPr>
          <w:p w14:paraId="187A1850" w14:textId="77777777" w:rsidR="00BE4B89" w:rsidRPr="00A53350" w:rsidRDefault="00BE4B89" w:rsidP="00696EDD">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BE4B89" w:rsidRPr="00CF7D55" w14:paraId="38C98159" w14:textId="77777777" w:rsidTr="00696EDD">
        <w:trPr>
          <w:trHeight w:val="1071"/>
        </w:trPr>
        <w:tc>
          <w:tcPr>
            <w:tcW w:w="1771" w:type="dxa"/>
            <w:shd w:val="clear" w:color="auto" w:fill="D9EDF2"/>
          </w:tcPr>
          <w:p w14:paraId="65437476" w14:textId="77777777" w:rsidR="00BE4B89" w:rsidRPr="00CF7D55" w:rsidRDefault="00BE4B89" w:rsidP="00696EDD">
            <w:pPr>
              <w:pStyle w:val="TableParagraph"/>
              <w:spacing w:before="166"/>
              <w:ind w:left="573"/>
              <w:rPr>
                <w:bCs/>
                <w:sz w:val="24"/>
                <w:lang w:val="en-US"/>
              </w:rPr>
            </w:pPr>
            <w:r w:rsidRPr="00CF7D55">
              <w:rPr>
                <w:bCs/>
                <w:sz w:val="24"/>
                <w:lang w:val="en-US"/>
              </w:rPr>
              <w:t>1</w:t>
            </w:r>
          </w:p>
        </w:tc>
        <w:tc>
          <w:tcPr>
            <w:tcW w:w="1771" w:type="dxa"/>
            <w:shd w:val="clear" w:color="auto" w:fill="D9EDF2"/>
          </w:tcPr>
          <w:p w14:paraId="67D7B9D1" w14:textId="3758064C" w:rsidR="00BE4B89" w:rsidRPr="00CF7D55" w:rsidRDefault="0082032E" w:rsidP="00696EDD">
            <w:pPr>
              <w:pStyle w:val="TableParagraph"/>
              <w:ind w:left="91" w:right="182"/>
              <w:rPr>
                <w:bCs/>
                <w:sz w:val="24"/>
                <w:lang w:val="en-US"/>
              </w:rPr>
            </w:pPr>
            <w:r>
              <w:rPr>
                <w:bCs/>
                <w:sz w:val="24"/>
                <w:lang w:val="en-US"/>
              </w:rPr>
              <w:t>Trường Account</w:t>
            </w:r>
          </w:p>
        </w:tc>
        <w:tc>
          <w:tcPr>
            <w:tcW w:w="1775" w:type="dxa"/>
            <w:shd w:val="clear" w:color="auto" w:fill="D9EDF2"/>
          </w:tcPr>
          <w:p w14:paraId="5A0076CB" w14:textId="411E2C20" w:rsidR="00BE4B89" w:rsidRPr="00DC542A" w:rsidRDefault="00E7510B" w:rsidP="00696EDD">
            <w:pPr>
              <w:pStyle w:val="TableParagraph"/>
              <w:ind w:left="77"/>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tài</w:t>
            </w:r>
            <w:proofErr w:type="spellEnd"/>
            <w:r>
              <w:rPr>
                <w:bCs/>
                <w:sz w:val="24"/>
                <w:lang w:val="en-US"/>
              </w:rPr>
              <w:t xml:space="preserve"> </w:t>
            </w:r>
            <w:proofErr w:type="spellStart"/>
            <w:r>
              <w:rPr>
                <w:bCs/>
                <w:sz w:val="24"/>
                <w:lang w:val="en-US"/>
              </w:rPr>
              <w:t>khoản</w:t>
            </w:r>
            <w:proofErr w:type="spellEnd"/>
            <w:r>
              <w:rPr>
                <w:bCs/>
                <w:sz w:val="24"/>
                <w:lang w:val="en-US"/>
              </w:rPr>
              <w:t xml:space="preserve"> </w:t>
            </w:r>
            <w:proofErr w:type="spellStart"/>
            <w:r>
              <w:rPr>
                <w:bCs/>
                <w:sz w:val="24"/>
                <w:lang w:val="en-US"/>
              </w:rPr>
              <w:t>muốn</w:t>
            </w:r>
            <w:proofErr w:type="spellEnd"/>
            <w:r>
              <w:rPr>
                <w:bCs/>
                <w:sz w:val="24"/>
                <w:lang w:val="en-US"/>
              </w:rPr>
              <w:t xml:space="preserve"> </w:t>
            </w:r>
            <w:proofErr w:type="spellStart"/>
            <w:r>
              <w:rPr>
                <w:bCs/>
                <w:sz w:val="24"/>
                <w:lang w:val="en-US"/>
              </w:rPr>
              <w:t>tạo</w:t>
            </w:r>
            <w:proofErr w:type="spellEnd"/>
            <w:r w:rsidR="00E76BF8">
              <w:rPr>
                <w:bCs/>
                <w:sz w:val="24"/>
                <w:lang w:val="en-US"/>
              </w:rPr>
              <w:t xml:space="preserve"> </w:t>
            </w:r>
            <w:proofErr w:type="spellStart"/>
            <w:r w:rsidR="00E76BF8">
              <w:rPr>
                <w:bCs/>
                <w:sz w:val="24"/>
                <w:lang w:val="en-US"/>
              </w:rPr>
              <w:t>cho</w:t>
            </w:r>
            <w:proofErr w:type="spellEnd"/>
            <w:r w:rsidR="00E76BF8">
              <w:rPr>
                <w:bCs/>
                <w:sz w:val="24"/>
                <w:lang w:val="en-US"/>
              </w:rPr>
              <w:t xml:space="preserve"> </w:t>
            </w:r>
            <w:proofErr w:type="spellStart"/>
            <w:r w:rsidR="00E76BF8">
              <w:rPr>
                <w:bCs/>
                <w:sz w:val="24"/>
                <w:lang w:val="en-US"/>
              </w:rPr>
              <w:t>người</w:t>
            </w:r>
            <w:proofErr w:type="spellEnd"/>
            <w:r w:rsidR="00E76BF8">
              <w:rPr>
                <w:bCs/>
                <w:sz w:val="24"/>
                <w:lang w:val="en-US"/>
              </w:rPr>
              <w:t xml:space="preserve"> </w:t>
            </w:r>
            <w:proofErr w:type="spellStart"/>
            <w:r w:rsidR="00E76BF8">
              <w:rPr>
                <w:bCs/>
                <w:sz w:val="24"/>
                <w:lang w:val="en-US"/>
              </w:rPr>
              <w:t>dùng</w:t>
            </w:r>
            <w:proofErr w:type="spellEnd"/>
          </w:p>
        </w:tc>
        <w:tc>
          <w:tcPr>
            <w:tcW w:w="1771" w:type="dxa"/>
            <w:shd w:val="clear" w:color="auto" w:fill="D9EDF2"/>
          </w:tcPr>
          <w:p w14:paraId="5EDA2ADA" w14:textId="57FE55B1" w:rsidR="00BE4B89" w:rsidRPr="00511B1E" w:rsidRDefault="00FB2F05" w:rsidP="00696EDD">
            <w:pPr>
              <w:pStyle w:val="TableParagraph"/>
              <w:ind w:left="200"/>
              <w:rPr>
                <w:bCs/>
                <w:sz w:val="24"/>
                <w:lang w:val="en-US"/>
              </w:rPr>
            </w:pPr>
            <w:r>
              <w:rPr>
                <w:bCs/>
                <w:sz w:val="24"/>
                <w:lang w:val="en-US"/>
              </w:rPr>
              <w:t>Text Field</w:t>
            </w:r>
          </w:p>
        </w:tc>
        <w:tc>
          <w:tcPr>
            <w:tcW w:w="1775" w:type="dxa"/>
            <w:shd w:val="clear" w:color="auto" w:fill="D9EDF2"/>
          </w:tcPr>
          <w:p w14:paraId="72AAD69E" w14:textId="163F946F" w:rsidR="00BE4B89" w:rsidRPr="00CF7D55" w:rsidRDefault="00FB2F05"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77" w:type="dxa"/>
            <w:shd w:val="clear" w:color="auto" w:fill="D9EDF2"/>
          </w:tcPr>
          <w:p w14:paraId="1EF85B0B" w14:textId="77777777" w:rsidR="00BE4B89" w:rsidRPr="00CF7D55" w:rsidRDefault="00BE4B89" w:rsidP="00696EDD">
            <w:pPr>
              <w:pStyle w:val="TableParagraph"/>
              <w:ind w:left="166"/>
              <w:rPr>
                <w:bCs/>
                <w:sz w:val="24"/>
              </w:rPr>
            </w:pPr>
          </w:p>
        </w:tc>
      </w:tr>
      <w:tr w:rsidR="00BE4B89" w:rsidRPr="00CF7D55" w14:paraId="1F8758E1" w14:textId="77777777" w:rsidTr="00696EDD">
        <w:trPr>
          <w:trHeight w:val="714"/>
        </w:trPr>
        <w:tc>
          <w:tcPr>
            <w:tcW w:w="1771" w:type="dxa"/>
            <w:shd w:val="clear" w:color="auto" w:fill="DAEEF3" w:themeFill="accent5" w:themeFillTint="33"/>
          </w:tcPr>
          <w:p w14:paraId="257410B2" w14:textId="77777777" w:rsidR="00BE4B89" w:rsidRPr="00CF7D55" w:rsidRDefault="00BE4B89" w:rsidP="00696EDD">
            <w:pPr>
              <w:pStyle w:val="TableParagraph"/>
              <w:spacing w:before="166"/>
              <w:ind w:left="573"/>
              <w:rPr>
                <w:bCs/>
                <w:sz w:val="24"/>
                <w:lang w:val="en-US"/>
              </w:rPr>
            </w:pPr>
            <w:r w:rsidRPr="00CF7D55">
              <w:rPr>
                <w:bCs/>
                <w:sz w:val="24"/>
                <w:lang w:val="en-US"/>
              </w:rPr>
              <w:t>2</w:t>
            </w:r>
          </w:p>
        </w:tc>
        <w:tc>
          <w:tcPr>
            <w:tcW w:w="1771" w:type="dxa"/>
            <w:shd w:val="clear" w:color="auto" w:fill="DAEEF3" w:themeFill="accent5" w:themeFillTint="33"/>
          </w:tcPr>
          <w:p w14:paraId="70B13C93" w14:textId="2FC3A454" w:rsidR="00BE4B89" w:rsidRPr="00CF7D55" w:rsidRDefault="0082032E" w:rsidP="00696EDD">
            <w:pPr>
              <w:pStyle w:val="TableParagraph"/>
              <w:spacing w:before="54"/>
              <w:rPr>
                <w:bCs/>
                <w:sz w:val="24"/>
                <w:lang w:val="en-US"/>
              </w:rPr>
            </w:pPr>
            <w:r>
              <w:rPr>
                <w:bCs/>
                <w:sz w:val="24"/>
                <w:lang w:val="en-US"/>
              </w:rPr>
              <w:t>Trường Password</w:t>
            </w:r>
          </w:p>
        </w:tc>
        <w:tc>
          <w:tcPr>
            <w:tcW w:w="1775" w:type="dxa"/>
            <w:shd w:val="clear" w:color="auto" w:fill="DAEEF3" w:themeFill="accent5" w:themeFillTint="33"/>
          </w:tcPr>
          <w:p w14:paraId="5A6DD148" w14:textId="72969C97" w:rsidR="00BE4B89" w:rsidRPr="00CF7D55" w:rsidRDefault="00E7510B"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mật</w:t>
            </w:r>
            <w:proofErr w:type="spellEnd"/>
            <w:r>
              <w:rPr>
                <w:bCs/>
                <w:sz w:val="24"/>
                <w:lang w:val="en-US"/>
              </w:rPr>
              <w:t xml:space="preserve"> </w:t>
            </w:r>
            <w:proofErr w:type="spellStart"/>
            <w:r>
              <w:rPr>
                <w:bCs/>
                <w:sz w:val="24"/>
                <w:lang w:val="en-US"/>
              </w:rPr>
              <w:t>khẩu</w:t>
            </w:r>
            <w:proofErr w:type="spellEnd"/>
            <w:r>
              <w:rPr>
                <w:bCs/>
                <w:sz w:val="24"/>
                <w:lang w:val="en-US"/>
              </w:rPr>
              <w:t xml:space="preserve"> </w:t>
            </w:r>
            <w:proofErr w:type="spellStart"/>
            <w:r w:rsidR="00E76BF8">
              <w:rPr>
                <w:bCs/>
                <w:sz w:val="24"/>
                <w:lang w:val="en-US"/>
              </w:rPr>
              <w:t>muốn</w:t>
            </w:r>
            <w:proofErr w:type="spellEnd"/>
            <w:r w:rsidR="00E76BF8">
              <w:rPr>
                <w:bCs/>
                <w:sz w:val="24"/>
                <w:lang w:val="en-US"/>
              </w:rPr>
              <w:t xml:space="preserve"> </w:t>
            </w:r>
            <w:proofErr w:type="spellStart"/>
            <w:r w:rsidR="00E76BF8">
              <w:rPr>
                <w:bCs/>
                <w:sz w:val="24"/>
                <w:lang w:val="en-US"/>
              </w:rPr>
              <w:t>tạo</w:t>
            </w:r>
            <w:proofErr w:type="spellEnd"/>
            <w:r w:rsidR="00E76BF8">
              <w:rPr>
                <w:bCs/>
                <w:sz w:val="24"/>
                <w:lang w:val="en-US"/>
              </w:rPr>
              <w:t xml:space="preserve"> </w:t>
            </w:r>
            <w:proofErr w:type="spellStart"/>
            <w:r w:rsidR="00E76BF8">
              <w:rPr>
                <w:bCs/>
                <w:sz w:val="24"/>
                <w:lang w:val="en-US"/>
              </w:rPr>
              <w:t>cho</w:t>
            </w:r>
            <w:proofErr w:type="spellEnd"/>
            <w:r w:rsidR="00E76BF8">
              <w:rPr>
                <w:bCs/>
                <w:sz w:val="24"/>
                <w:lang w:val="en-US"/>
              </w:rPr>
              <w:t xml:space="preserve"> </w:t>
            </w:r>
            <w:proofErr w:type="spellStart"/>
            <w:r w:rsidR="00E76BF8">
              <w:rPr>
                <w:bCs/>
                <w:sz w:val="24"/>
                <w:lang w:val="en-US"/>
              </w:rPr>
              <w:t>người</w:t>
            </w:r>
            <w:proofErr w:type="spellEnd"/>
            <w:r w:rsidR="00E76BF8">
              <w:rPr>
                <w:bCs/>
                <w:sz w:val="24"/>
                <w:lang w:val="en-US"/>
              </w:rPr>
              <w:t xml:space="preserve"> </w:t>
            </w:r>
            <w:proofErr w:type="spellStart"/>
            <w:r w:rsidR="00E76BF8">
              <w:rPr>
                <w:bCs/>
                <w:sz w:val="24"/>
                <w:lang w:val="en-US"/>
              </w:rPr>
              <w:t>dùng</w:t>
            </w:r>
            <w:proofErr w:type="spellEnd"/>
          </w:p>
        </w:tc>
        <w:tc>
          <w:tcPr>
            <w:tcW w:w="1771" w:type="dxa"/>
            <w:shd w:val="clear" w:color="auto" w:fill="DAEEF3" w:themeFill="accent5" w:themeFillTint="33"/>
          </w:tcPr>
          <w:p w14:paraId="420296FD" w14:textId="188D42AF" w:rsidR="00BE4B89" w:rsidRPr="00CF7D55" w:rsidRDefault="00FB2F05" w:rsidP="00696EDD">
            <w:pPr>
              <w:pStyle w:val="TableParagraph"/>
              <w:ind w:left="200"/>
              <w:rPr>
                <w:bCs/>
                <w:sz w:val="24"/>
                <w:lang w:val="en-US"/>
              </w:rPr>
            </w:pPr>
            <w:r>
              <w:rPr>
                <w:bCs/>
                <w:sz w:val="24"/>
                <w:lang w:val="en-US"/>
              </w:rPr>
              <w:t>Text Field</w:t>
            </w:r>
          </w:p>
        </w:tc>
        <w:tc>
          <w:tcPr>
            <w:tcW w:w="1775" w:type="dxa"/>
            <w:shd w:val="clear" w:color="auto" w:fill="DAEEF3" w:themeFill="accent5" w:themeFillTint="33"/>
          </w:tcPr>
          <w:p w14:paraId="78674DF6" w14:textId="5471B000" w:rsidR="00BE4B89" w:rsidRPr="00CF7D55" w:rsidRDefault="00FB2F05"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77" w:type="dxa"/>
            <w:shd w:val="clear" w:color="auto" w:fill="DAEEF3" w:themeFill="accent5" w:themeFillTint="33"/>
          </w:tcPr>
          <w:p w14:paraId="2E26BF58" w14:textId="77777777" w:rsidR="00BE4B89" w:rsidRPr="00CF7D55" w:rsidRDefault="00BE4B89" w:rsidP="00696EDD">
            <w:pPr>
              <w:pStyle w:val="TableParagraph"/>
              <w:ind w:left="166"/>
              <w:rPr>
                <w:bCs/>
                <w:sz w:val="24"/>
                <w:lang w:val="en-US"/>
              </w:rPr>
            </w:pPr>
          </w:p>
        </w:tc>
      </w:tr>
      <w:tr w:rsidR="00BE4B89" w:rsidRPr="00CF7D55" w14:paraId="4AD64DD7" w14:textId="77777777" w:rsidTr="00696EDD">
        <w:trPr>
          <w:trHeight w:val="714"/>
        </w:trPr>
        <w:tc>
          <w:tcPr>
            <w:tcW w:w="1771" w:type="dxa"/>
            <w:shd w:val="clear" w:color="auto" w:fill="DAEEF3" w:themeFill="accent5" w:themeFillTint="33"/>
          </w:tcPr>
          <w:p w14:paraId="26697546" w14:textId="77777777" w:rsidR="00BE4B89" w:rsidRPr="00CF7D55" w:rsidRDefault="00BE4B89" w:rsidP="00696EDD">
            <w:pPr>
              <w:pStyle w:val="TableParagraph"/>
              <w:spacing w:before="166"/>
              <w:ind w:left="573"/>
              <w:rPr>
                <w:bCs/>
                <w:sz w:val="24"/>
                <w:lang w:val="en-US"/>
              </w:rPr>
            </w:pPr>
            <w:r>
              <w:rPr>
                <w:bCs/>
                <w:sz w:val="24"/>
                <w:lang w:val="en-US"/>
              </w:rPr>
              <w:t>3</w:t>
            </w:r>
          </w:p>
        </w:tc>
        <w:tc>
          <w:tcPr>
            <w:tcW w:w="1771" w:type="dxa"/>
            <w:shd w:val="clear" w:color="auto" w:fill="DAEEF3" w:themeFill="accent5" w:themeFillTint="33"/>
          </w:tcPr>
          <w:p w14:paraId="36C4C77C" w14:textId="33717FE9" w:rsidR="00BE4B89" w:rsidRDefault="0082032E" w:rsidP="00696EDD">
            <w:pPr>
              <w:pStyle w:val="TableParagraph"/>
              <w:spacing w:before="54"/>
              <w:rPr>
                <w:bCs/>
                <w:sz w:val="24"/>
                <w:lang w:val="en-US"/>
              </w:rPr>
            </w:pPr>
            <w:r>
              <w:rPr>
                <w:bCs/>
                <w:sz w:val="24"/>
                <w:lang w:val="en-US"/>
              </w:rPr>
              <w:t xml:space="preserve">Trường </w:t>
            </w:r>
            <w:proofErr w:type="spellStart"/>
            <w:r>
              <w:rPr>
                <w:bCs/>
                <w:sz w:val="24"/>
                <w:lang w:val="en-US"/>
              </w:rPr>
              <w:t>Fullname</w:t>
            </w:r>
            <w:proofErr w:type="spellEnd"/>
          </w:p>
        </w:tc>
        <w:tc>
          <w:tcPr>
            <w:tcW w:w="1775" w:type="dxa"/>
            <w:shd w:val="clear" w:color="auto" w:fill="DAEEF3" w:themeFill="accent5" w:themeFillTint="33"/>
          </w:tcPr>
          <w:p w14:paraId="3625BDB5" w14:textId="4341BA5E" w:rsidR="00BE4B89" w:rsidRPr="00CF7D55" w:rsidRDefault="00E76BF8"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họ</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p>
        </w:tc>
        <w:tc>
          <w:tcPr>
            <w:tcW w:w="1771" w:type="dxa"/>
            <w:shd w:val="clear" w:color="auto" w:fill="DAEEF3" w:themeFill="accent5" w:themeFillTint="33"/>
          </w:tcPr>
          <w:p w14:paraId="60EBA48A" w14:textId="7E43DFB4" w:rsidR="00BE4B89" w:rsidRDefault="00FB2F05" w:rsidP="00696EDD">
            <w:pPr>
              <w:pStyle w:val="TableParagraph"/>
              <w:ind w:left="200"/>
              <w:rPr>
                <w:bCs/>
                <w:sz w:val="24"/>
                <w:lang w:val="en-US"/>
              </w:rPr>
            </w:pPr>
            <w:r>
              <w:rPr>
                <w:bCs/>
                <w:sz w:val="24"/>
                <w:lang w:val="en-US"/>
              </w:rPr>
              <w:t>Text Field</w:t>
            </w:r>
          </w:p>
        </w:tc>
        <w:tc>
          <w:tcPr>
            <w:tcW w:w="1775" w:type="dxa"/>
            <w:shd w:val="clear" w:color="auto" w:fill="DAEEF3" w:themeFill="accent5" w:themeFillTint="33"/>
          </w:tcPr>
          <w:p w14:paraId="4B142F87" w14:textId="2879C1C0" w:rsidR="00BE4B89" w:rsidRPr="00CF7D55" w:rsidRDefault="00FB2F05"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77" w:type="dxa"/>
            <w:shd w:val="clear" w:color="auto" w:fill="DAEEF3" w:themeFill="accent5" w:themeFillTint="33"/>
          </w:tcPr>
          <w:p w14:paraId="60702F60" w14:textId="77777777" w:rsidR="00BE4B89" w:rsidRPr="00CF7D55" w:rsidRDefault="00BE4B89" w:rsidP="00696EDD">
            <w:pPr>
              <w:pStyle w:val="TableParagraph"/>
              <w:ind w:left="166"/>
              <w:rPr>
                <w:bCs/>
                <w:sz w:val="24"/>
                <w:lang w:val="en-US"/>
              </w:rPr>
            </w:pPr>
          </w:p>
        </w:tc>
      </w:tr>
      <w:tr w:rsidR="00BE4B89" w:rsidRPr="00CF7D55" w14:paraId="76164D56" w14:textId="77777777" w:rsidTr="00696EDD">
        <w:trPr>
          <w:trHeight w:val="714"/>
        </w:trPr>
        <w:tc>
          <w:tcPr>
            <w:tcW w:w="1771" w:type="dxa"/>
            <w:shd w:val="clear" w:color="auto" w:fill="DAEEF3" w:themeFill="accent5" w:themeFillTint="33"/>
          </w:tcPr>
          <w:p w14:paraId="1A751463" w14:textId="77777777" w:rsidR="00BE4B89" w:rsidRDefault="00BE4B89" w:rsidP="00696EDD">
            <w:pPr>
              <w:pStyle w:val="TableParagraph"/>
              <w:spacing w:before="166"/>
              <w:ind w:left="573"/>
              <w:rPr>
                <w:bCs/>
                <w:sz w:val="24"/>
                <w:lang w:val="en-US"/>
              </w:rPr>
            </w:pPr>
            <w:r>
              <w:rPr>
                <w:bCs/>
                <w:sz w:val="24"/>
                <w:lang w:val="en-US"/>
              </w:rPr>
              <w:t>4</w:t>
            </w:r>
          </w:p>
        </w:tc>
        <w:tc>
          <w:tcPr>
            <w:tcW w:w="1771" w:type="dxa"/>
            <w:shd w:val="clear" w:color="auto" w:fill="DAEEF3" w:themeFill="accent5" w:themeFillTint="33"/>
          </w:tcPr>
          <w:p w14:paraId="189BE74B" w14:textId="7E6657C6" w:rsidR="00BE4B89" w:rsidRDefault="0082032E" w:rsidP="00696EDD">
            <w:pPr>
              <w:pStyle w:val="TableParagraph"/>
              <w:spacing w:before="54"/>
              <w:rPr>
                <w:bCs/>
                <w:sz w:val="24"/>
                <w:lang w:val="en-US"/>
              </w:rPr>
            </w:pPr>
            <w:r>
              <w:rPr>
                <w:bCs/>
                <w:sz w:val="24"/>
                <w:lang w:val="en-US"/>
              </w:rPr>
              <w:t xml:space="preserve">Trường </w:t>
            </w:r>
            <w:proofErr w:type="spellStart"/>
            <w:r w:rsidR="00BC7EE7">
              <w:rPr>
                <w:bCs/>
                <w:sz w:val="24"/>
                <w:lang w:val="en-US"/>
              </w:rPr>
              <w:t>ComboBox</w:t>
            </w:r>
            <w:proofErr w:type="spellEnd"/>
            <w:r w:rsidR="00723740">
              <w:rPr>
                <w:bCs/>
                <w:sz w:val="24"/>
                <w:lang w:val="en-US"/>
              </w:rPr>
              <w:t xml:space="preserve"> </w:t>
            </w:r>
            <w:proofErr w:type="spellStart"/>
            <w:r w:rsidR="00723740">
              <w:rPr>
                <w:bCs/>
                <w:sz w:val="24"/>
                <w:lang w:val="en-US"/>
              </w:rPr>
              <w:t>GroupName</w:t>
            </w:r>
            <w:proofErr w:type="spellEnd"/>
          </w:p>
        </w:tc>
        <w:tc>
          <w:tcPr>
            <w:tcW w:w="1775" w:type="dxa"/>
            <w:shd w:val="clear" w:color="auto" w:fill="DAEEF3" w:themeFill="accent5" w:themeFillTint="33"/>
          </w:tcPr>
          <w:p w14:paraId="3004ED1B" w14:textId="6E853566" w:rsidR="00BE4B89" w:rsidRPr="00CF7D55" w:rsidRDefault="00FB2F05"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chọn</w:t>
            </w:r>
            <w:proofErr w:type="spellEnd"/>
            <w:r w:rsidR="00E76BF8">
              <w:rPr>
                <w:bCs/>
                <w:sz w:val="24"/>
                <w:lang w:val="en-US"/>
              </w:rPr>
              <w:t xml:space="preserve"> </w:t>
            </w:r>
            <w:proofErr w:type="spellStart"/>
            <w:r w:rsidR="00E76BF8">
              <w:rPr>
                <w:bCs/>
                <w:sz w:val="24"/>
                <w:lang w:val="en-US"/>
              </w:rPr>
              <w:t>nhóm</w:t>
            </w:r>
            <w:proofErr w:type="spellEnd"/>
            <w:r w:rsidR="00E76BF8">
              <w:rPr>
                <w:bCs/>
                <w:sz w:val="24"/>
                <w:lang w:val="en-US"/>
              </w:rPr>
              <w:t xml:space="preserve"> </w:t>
            </w:r>
            <w:proofErr w:type="spellStart"/>
            <w:r w:rsidR="00E76BF8">
              <w:rPr>
                <w:bCs/>
                <w:sz w:val="24"/>
                <w:lang w:val="en-US"/>
              </w:rPr>
              <w:t>người</w:t>
            </w:r>
            <w:proofErr w:type="spellEnd"/>
            <w:r w:rsidR="00E76BF8">
              <w:rPr>
                <w:bCs/>
                <w:sz w:val="24"/>
                <w:lang w:val="en-US"/>
              </w:rPr>
              <w:t xml:space="preserve"> </w:t>
            </w:r>
            <w:proofErr w:type="spellStart"/>
            <w:r w:rsidR="00E76BF8">
              <w:rPr>
                <w:bCs/>
                <w:sz w:val="24"/>
                <w:lang w:val="en-US"/>
              </w:rPr>
              <w:t>dùng</w:t>
            </w:r>
            <w:proofErr w:type="spellEnd"/>
            <w:r w:rsidR="00E76BF8">
              <w:rPr>
                <w:bCs/>
                <w:sz w:val="24"/>
                <w:lang w:val="en-US"/>
              </w:rPr>
              <w:t xml:space="preserve"> </w:t>
            </w:r>
            <w:proofErr w:type="spellStart"/>
            <w:r w:rsidR="00E76BF8">
              <w:rPr>
                <w:bCs/>
                <w:sz w:val="24"/>
                <w:lang w:val="en-US"/>
              </w:rPr>
              <w:t>cho</w:t>
            </w:r>
            <w:proofErr w:type="spellEnd"/>
            <w:r w:rsidR="00E76BF8">
              <w:rPr>
                <w:bCs/>
                <w:sz w:val="24"/>
                <w:lang w:val="en-US"/>
              </w:rPr>
              <w:t xml:space="preserve"> </w:t>
            </w:r>
            <w:proofErr w:type="spellStart"/>
            <w:r w:rsidR="00E76BF8">
              <w:rPr>
                <w:bCs/>
                <w:sz w:val="24"/>
                <w:lang w:val="en-US"/>
              </w:rPr>
              <w:t>người</w:t>
            </w:r>
            <w:proofErr w:type="spellEnd"/>
            <w:r w:rsidR="00E76BF8">
              <w:rPr>
                <w:bCs/>
                <w:sz w:val="24"/>
                <w:lang w:val="en-US"/>
              </w:rPr>
              <w:t xml:space="preserve"> </w:t>
            </w:r>
            <w:proofErr w:type="spellStart"/>
            <w:r w:rsidR="00E76BF8">
              <w:rPr>
                <w:bCs/>
                <w:sz w:val="24"/>
                <w:lang w:val="en-US"/>
              </w:rPr>
              <w:t>dùng</w:t>
            </w:r>
            <w:proofErr w:type="spellEnd"/>
          </w:p>
        </w:tc>
        <w:tc>
          <w:tcPr>
            <w:tcW w:w="1771" w:type="dxa"/>
            <w:shd w:val="clear" w:color="auto" w:fill="DAEEF3" w:themeFill="accent5" w:themeFillTint="33"/>
          </w:tcPr>
          <w:p w14:paraId="4808FBE0" w14:textId="34A71390" w:rsidR="00BE4B89" w:rsidRDefault="00FB2F05" w:rsidP="00696EDD">
            <w:pPr>
              <w:pStyle w:val="TableParagraph"/>
              <w:ind w:left="200"/>
              <w:rPr>
                <w:bCs/>
                <w:sz w:val="24"/>
                <w:lang w:val="en-US"/>
              </w:rPr>
            </w:pPr>
            <w:proofErr w:type="spellStart"/>
            <w:r>
              <w:rPr>
                <w:bCs/>
                <w:sz w:val="24"/>
                <w:lang w:val="en-US"/>
              </w:rPr>
              <w:t>ComboBox</w:t>
            </w:r>
            <w:proofErr w:type="spellEnd"/>
          </w:p>
        </w:tc>
        <w:tc>
          <w:tcPr>
            <w:tcW w:w="1775" w:type="dxa"/>
            <w:shd w:val="clear" w:color="auto" w:fill="DAEEF3" w:themeFill="accent5" w:themeFillTint="33"/>
          </w:tcPr>
          <w:p w14:paraId="1BB39CC4" w14:textId="620A9CBE" w:rsidR="00BE4B89" w:rsidRPr="00CF7D55" w:rsidRDefault="00FB2F05"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77" w:type="dxa"/>
            <w:shd w:val="clear" w:color="auto" w:fill="DAEEF3" w:themeFill="accent5" w:themeFillTint="33"/>
          </w:tcPr>
          <w:p w14:paraId="5491BD41" w14:textId="77777777" w:rsidR="00BE4B89" w:rsidRPr="00CF7D55" w:rsidRDefault="00BE4B89" w:rsidP="00696EDD">
            <w:pPr>
              <w:pStyle w:val="TableParagraph"/>
              <w:ind w:left="166"/>
              <w:rPr>
                <w:bCs/>
                <w:sz w:val="24"/>
                <w:lang w:val="en-US"/>
              </w:rPr>
            </w:pPr>
          </w:p>
        </w:tc>
      </w:tr>
      <w:tr w:rsidR="00546324" w:rsidRPr="00CF7D55" w14:paraId="3B9A57BB" w14:textId="77777777" w:rsidTr="00696EDD">
        <w:trPr>
          <w:trHeight w:val="714"/>
        </w:trPr>
        <w:tc>
          <w:tcPr>
            <w:tcW w:w="1771" w:type="dxa"/>
            <w:shd w:val="clear" w:color="auto" w:fill="DAEEF3" w:themeFill="accent5" w:themeFillTint="33"/>
          </w:tcPr>
          <w:p w14:paraId="50A1DD91" w14:textId="77777777" w:rsidR="00546324" w:rsidRDefault="00546324" w:rsidP="00696EDD">
            <w:pPr>
              <w:pStyle w:val="TableParagraph"/>
              <w:spacing w:before="166"/>
              <w:ind w:left="573"/>
              <w:rPr>
                <w:bCs/>
                <w:sz w:val="24"/>
                <w:lang w:val="en-US"/>
              </w:rPr>
            </w:pPr>
            <w:r>
              <w:rPr>
                <w:bCs/>
                <w:sz w:val="24"/>
                <w:lang w:val="en-US"/>
              </w:rPr>
              <w:t>5</w:t>
            </w:r>
          </w:p>
        </w:tc>
        <w:tc>
          <w:tcPr>
            <w:tcW w:w="1771" w:type="dxa"/>
            <w:shd w:val="clear" w:color="auto" w:fill="DAEEF3" w:themeFill="accent5" w:themeFillTint="33"/>
          </w:tcPr>
          <w:p w14:paraId="6CBDF14B" w14:textId="2B68FC4B" w:rsidR="00546324" w:rsidRDefault="00546324" w:rsidP="00696EDD">
            <w:pPr>
              <w:pStyle w:val="TableParagraph"/>
              <w:spacing w:before="54"/>
              <w:rPr>
                <w:bCs/>
                <w:sz w:val="24"/>
                <w:lang w:val="en-US"/>
              </w:rPr>
            </w:pPr>
            <w:r>
              <w:rPr>
                <w:bCs/>
                <w:sz w:val="24"/>
                <w:lang w:val="en-US"/>
              </w:rPr>
              <w:t xml:space="preserve">Trường </w:t>
            </w:r>
            <w:proofErr w:type="spellStart"/>
            <w:r>
              <w:rPr>
                <w:bCs/>
                <w:sz w:val="24"/>
                <w:lang w:val="en-US"/>
              </w:rPr>
              <w:t>Trả</w:t>
            </w:r>
            <w:proofErr w:type="spellEnd"/>
            <w:r>
              <w:rPr>
                <w:bCs/>
                <w:sz w:val="24"/>
                <w:lang w:val="en-US"/>
              </w:rPr>
              <w:t xml:space="preserve"> </w:t>
            </w:r>
            <w:proofErr w:type="spellStart"/>
            <w:r>
              <w:rPr>
                <w:bCs/>
                <w:sz w:val="24"/>
                <w:lang w:val="en-US"/>
              </w:rPr>
              <w:t>Về</w:t>
            </w:r>
            <w:proofErr w:type="spellEnd"/>
            <w:r>
              <w:rPr>
                <w:bCs/>
                <w:sz w:val="24"/>
                <w:lang w:val="en-US"/>
              </w:rPr>
              <w:t xml:space="preserve"> Danh </w:t>
            </w:r>
            <w:proofErr w:type="spellStart"/>
            <w:r>
              <w:rPr>
                <w:bCs/>
                <w:sz w:val="24"/>
                <w:lang w:val="en-US"/>
              </w:rPr>
              <w:t>Sách</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r>
              <w:rPr>
                <w:bCs/>
                <w:sz w:val="24"/>
                <w:lang w:val="en-US"/>
              </w:rPr>
              <w:t xml:space="preserve"> </w:t>
            </w:r>
          </w:p>
        </w:tc>
        <w:tc>
          <w:tcPr>
            <w:tcW w:w="1775" w:type="dxa"/>
            <w:shd w:val="clear" w:color="auto" w:fill="DAEEF3" w:themeFill="accent5" w:themeFillTint="33"/>
          </w:tcPr>
          <w:p w14:paraId="4DDEC07C" w14:textId="75A38735" w:rsidR="00546324" w:rsidRPr="00CF7D55" w:rsidRDefault="00546324" w:rsidP="00696EDD">
            <w:pPr>
              <w:pStyle w:val="TableParagraph"/>
              <w:spacing w:before="54"/>
              <w:rPr>
                <w:bCs/>
                <w:sz w:val="24"/>
                <w:lang w:val="en-US"/>
              </w:rPr>
            </w:pPr>
            <w:r>
              <w:rPr>
                <w:bCs/>
                <w:sz w:val="24"/>
                <w:lang w:val="en-US"/>
              </w:rPr>
              <w:t xml:space="preserve">Hiển </w:t>
            </w:r>
            <w:proofErr w:type="spellStart"/>
            <w:r>
              <w:rPr>
                <w:bCs/>
                <w:sz w:val="24"/>
                <w:lang w:val="en-US"/>
              </w:rPr>
              <w:t>thị</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w:t>
            </w:r>
            <w:proofErr w:type="spellStart"/>
            <w:r>
              <w:rPr>
                <w:bCs/>
                <w:sz w:val="24"/>
                <w:lang w:val="en-US"/>
              </w:rPr>
              <w:t>người</w:t>
            </w:r>
            <w:proofErr w:type="spellEnd"/>
            <w:r>
              <w:rPr>
                <w:bCs/>
                <w:sz w:val="24"/>
                <w:lang w:val="en-US"/>
              </w:rPr>
              <w:t xml:space="preserve"> </w:t>
            </w:r>
            <w:proofErr w:type="spellStart"/>
            <w:r>
              <w:rPr>
                <w:bCs/>
                <w:sz w:val="24"/>
                <w:lang w:val="en-US"/>
              </w:rPr>
              <w:t>dùng</w:t>
            </w:r>
            <w:proofErr w:type="spellEnd"/>
          </w:p>
        </w:tc>
        <w:tc>
          <w:tcPr>
            <w:tcW w:w="1771" w:type="dxa"/>
            <w:shd w:val="clear" w:color="auto" w:fill="DAEEF3" w:themeFill="accent5" w:themeFillTint="33"/>
          </w:tcPr>
          <w:p w14:paraId="758B20CC" w14:textId="0B26F0D9" w:rsidR="00546324" w:rsidRDefault="00546324" w:rsidP="00696EDD">
            <w:pPr>
              <w:pStyle w:val="TableParagraph"/>
              <w:ind w:left="200"/>
              <w:rPr>
                <w:bCs/>
                <w:sz w:val="24"/>
                <w:lang w:val="en-US"/>
              </w:rPr>
            </w:pPr>
            <w:r>
              <w:rPr>
                <w:bCs/>
                <w:sz w:val="24"/>
                <w:lang w:val="en-US"/>
              </w:rPr>
              <w:t>Table</w:t>
            </w:r>
          </w:p>
        </w:tc>
        <w:tc>
          <w:tcPr>
            <w:tcW w:w="1775" w:type="dxa"/>
            <w:shd w:val="clear" w:color="auto" w:fill="DAEEF3" w:themeFill="accent5" w:themeFillTint="33"/>
          </w:tcPr>
          <w:p w14:paraId="75762472" w14:textId="77777777" w:rsidR="00546324" w:rsidRPr="00CF7D55" w:rsidRDefault="00546324" w:rsidP="00696EDD">
            <w:pPr>
              <w:pStyle w:val="TableParagraph"/>
              <w:ind w:left="184"/>
              <w:rPr>
                <w:bCs/>
                <w:sz w:val="24"/>
                <w:lang w:val="en-US"/>
              </w:rPr>
            </w:pPr>
          </w:p>
        </w:tc>
        <w:tc>
          <w:tcPr>
            <w:tcW w:w="1877" w:type="dxa"/>
            <w:shd w:val="clear" w:color="auto" w:fill="DAEEF3" w:themeFill="accent5" w:themeFillTint="33"/>
          </w:tcPr>
          <w:p w14:paraId="506130CF" w14:textId="77777777" w:rsidR="00546324" w:rsidRPr="00CF7D55" w:rsidRDefault="00546324" w:rsidP="00696EDD">
            <w:pPr>
              <w:pStyle w:val="TableParagraph"/>
              <w:ind w:left="166"/>
              <w:rPr>
                <w:bCs/>
                <w:sz w:val="24"/>
                <w:lang w:val="en-US"/>
              </w:rPr>
            </w:pPr>
          </w:p>
        </w:tc>
      </w:tr>
      <w:tr w:rsidR="00EA722F" w:rsidRPr="00CF7D55" w14:paraId="7E171A61" w14:textId="77777777" w:rsidTr="00696EDD">
        <w:trPr>
          <w:trHeight w:val="714"/>
        </w:trPr>
        <w:tc>
          <w:tcPr>
            <w:tcW w:w="1771" w:type="dxa"/>
            <w:shd w:val="clear" w:color="auto" w:fill="DAEEF3" w:themeFill="accent5" w:themeFillTint="33"/>
          </w:tcPr>
          <w:p w14:paraId="2B24754E" w14:textId="77777777" w:rsidR="00EA722F" w:rsidRDefault="00EA722F" w:rsidP="00696EDD">
            <w:pPr>
              <w:pStyle w:val="TableParagraph"/>
              <w:spacing w:before="166"/>
              <w:ind w:left="573"/>
              <w:rPr>
                <w:bCs/>
                <w:sz w:val="24"/>
                <w:lang w:val="en-US"/>
              </w:rPr>
            </w:pPr>
            <w:r>
              <w:rPr>
                <w:bCs/>
                <w:sz w:val="24"/>
                <w:lang w:val="en-US"/>
              </w:rPr>
              <w:t>6</w:t>
            </w:r>
          </w:p>
        </w:tc>
        <w:tc>
          <w:tcPr>
            <w:tcW w:w="1771" w:type="dxa"/>
            <w:shd w:val="clear" w:color="auto" w:fill="DAEEF3" w:themeFill="accent5" w:themeFillTint="33"/>
          </w:tcPr>
          <w:p w14:paraId="30B4F90B" w14:textId="2008E92E" w:rsidR="00EA722F" w:rsidRDefault="00EA722F"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Thêm</w:t>
            </w:r>
            <w:proofErr w:type="spellEnd"/>
          </w:p>
        </w:tc>
        <w:tc>
          <w:tcPr>
            <w:tcW w:w="1775" w:type="dxa"/>
            <w:shd w:val="clear" w:color="auto" w:fill="DAEEF3" w:themeFill="accent5" w:themeFillTint="33"/>
          </w:tcPr>
          <w:p w14:paraId="29C2EE51" w14:textId="57C0E37F" w:rsidR="00EA722F" w:rsidRDefault="00EA722F"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thêm</w:t>
            </w:r>
            <w:proofErr w:type="spellEnd"/>
            <w:r>
              <w:rPr>
                <w:bCs/>
                <w:sz w:val="24"/>
                <w:lang w:val="en-US"/>
              </w:rPr>
              <w:t xml:space="preserve"> </w:t>
            </w:r>
            <w:r w:rsidR="00996A15">
              <w:rPr>
                <w:bCs/>
                <w:sz w:val="24"/>
                <w:lang w:val="en-US"/>
              </w:rPr>
              <w:t xml:space="preserve">1 </w:t>
            </w:r>
            <w:proofErr w:type="spellStart"/>
            <w:r w:rsidR="00996A15">
              <w:rPr>
                <w:bCs/>
                <w:sz w:val="24"/>
                <w:lang w:val="en-US"/>
              </w:rPr>
              <w:t>tài</w:t>
            </w:r>
            <w:proofErr w:type="spellEnd"/>
            <w:r w:rsidR="00996A15">
              <w:rPr>
                <w:bCs/>
                <w:sz w:val="24"/>
                <w:lang w:val="en-US"/>
              </w:rPr>
              <w:t xml:space="preserve"> </w:t>
            </w:r>
            <w:proofErr w:type="spellStart"/>
            <w:r w:rsidR="00996A15">
              <w:rPr>
                <w:bCs/>
                <w:sz w:val="24"/>
                <w:lang w:val="en-US"/>
              </w:rPr>
              <w:t>khoản</w:t>
            </w:r>
            <w:proofErr w:type="spellEnd"/>
            <w:r w:rsidR="00996A15">
              <w:rPr>
                <w:bCs/>
                <w:sz w:val="24"/>
                <w:lang w:val="en-US"/>
              </w:rPr>
              <w:t xml:space="preserve"> </w:t>
            </w:r>
            <w:proofErr w:type="spellStart"/>
            <w:r w:rsidR="00996A15">
              <w:rPr>
                <w:bCs/>
                <w:sz w:val="24"/>
                <w:lang w:val="en-US"/>
              </w:rPr>
              <w:t>người</w:t>
            </w:r>
            <w:proofErr w:type="spellEnd"/>
            <w:r w:rsidR="00996A15">
              <w:rPr>
                <w:bCs/>
                <w:sz w:val="24"/>
                <w:lang w:val="en-US"/>
              </w:rPr>
              <w:t xml:space="preserve"> </w:t>
            </w:r>
            <w:proofErr w:type="spellStart"/>
            <w:r w:rsidR="00996A15">
              <w:rPr>
                <w:bCs/>
                <w:sz w:val="24"/>
                <w:lang w:val="en-US"/>
              </w:rPr>
              <w:t>dùng</w:t>
            </w:r>
            <w:proofErr w:type="spellEnd"/>
            <w:r w:rsidR="00996A15">
              <w:rPr>
                <w:bCs/>
                <w:sz w:val="24"/>
                <w:lang w:val="en-US"/>
              </w:rPr>
              <w:t xml:space="preserve"> </w:t>
            </w:r>
            <w:r>
              <w:rPr>
                <w:bCs/>
                <w:sz w:val="24"/>
                <w:lang w:val="en-US"/>
              </w:rPr>
              <w:t xml:space="preserve">  </w:t>
            </w:r>
          </w:p>
        </w:tc>
        <w:tc>
          <w:tcPr>
            <w:tcW w:w="1771" w:type="dxa"/>
            <w:shd w:val="clear" w:color="auto" w:fill="DAEEF3" w:themeFill="accent5" w:themeFillTint="33"/>
          </w:tcPr>
          <w:p w14:paraId="363D72AB" w14:textId="6FDF5CE7" w:rsidR="00EA722F" w:rsidRDefault="00EA722F" w:rsidP="00696EDD">
            <w:pPr>
              <w:pStyle w:val="TableParagraph"/>
              <w:ind w:left="200"/>
              <w:rPr>
                <w:bCs/>
                <w:sz w:val="24"/>
                <w:lang w:val="en-US"/>
              </w:rPr>
            </w:pPr>
            <w:r>
              <w:rPr>
                <w:bCs/>
                <w:sz w:val="24"/>
                <w:lang w:val="en-US"/>
              </w:rPr>
              <w:t>Button</w:t>
            </w:r>
          </w:p>
        </w:tc>
        <w:tc>
          <w:tcPr>
            <w:tcW w:w="1775" w:type="dxa"/>
            <w:shd w:val="clear" w:color="auto" w:fill="DAEEF3" w:themeFill="accent5" w:themeFillTint="33"/>
          </w:tcPr>
          <w:p w14:paraId="6E64CA68" w14:textId="768C1505" w:rsidR="00EA722F" w:rsidRPr="00CF7D55" w:rsidRDefault="00EA722F" w:rsidP="00696EDD">
            <w:pPr>
              <w:pStyle w:val="TableParagraph"/>
              <w:ind w:left="184"/>
              <w:rPr>
                <w:bCs/>
                <w:sz w:val="24"/>
                <w:lang w:val="en-US"/>
              </w:rPr>
            </w:pPr>
          </w:p>
        </w:tc>
        <w:tc>
          <w:tcPr>
            <w:tcW w:w="1877" w:type="dxa"/>
            <w:shd w:val="clear" w:color="auto" w:fill="DAEEF3" w:themeFill="accent5" w:themeFillTint="33"/>
          </w:tcPr>
          <w:p w14:paraId="2BB5F224" w14:textId="77777777" w:rsidR="00EA722F" w:rsidRPr="00CF7D55" w:rsidRDefault="00EA722F" w:rsidP="00696EDD">
            <w:pPr>
              <w:pStyle w:val="TableParagraph"/>
              <w:ind w:left="166"/>
              <w:rPr>
                <w:bCs/>
                <w:sz w:val="24"/>
                <w:lang w:val="en-US"/>
              </w:rPr>
            </w:pPr>
          </w:p>
        </w:tc>
      </w:tr>
      <w:tr w:rsidR="00EA722F" w:rsidRPr="00CF7D55" w14:paraId="14B462C0" w14:textId="77777777" w:rsidTr="00696EDD">
        <w:trPr>
          <w:trHeight w:val="714"/>
        </w:trPr>
        <w:tc>
          <w:tcPr>
            <w:tcW w:w="1771" w:type="dxa"/>
            <w:shd w:val="clear" w:color="auto" w:fill="DAEEF3" w:themeFill="accent5" w:themeFillTint="33"/>
          </w:tcPr>
          <w:p w14:paraId="575BEA22" w14:textId="77777777" w:rsidR="00EA722F" w:rsidRDefault="00EA722F" w:rsidP="00696EDD">
            <w:pPr>
              <w:pStyle w:val="TableParagraph"/>
              <w:spacing w:before="166"/>
              <w:ind w:left="573"/>
              <w:rPr>
                <w:bCs/>
                <w:sz w:val="24"/>
                <w:lang w:val="en-US"/>
              </w:rPr>
            </w:pPr>
            <w:r>
              <w:rPr>
                <w:bCs/>
                <w:sz w:val="24"/>
                <w:lang w:val="en-US"/>
              </w:rPr>
              <w:t>7</w:t>
            </w:r>
          </w:p>
        </w:tc>
        <w:tc>
          <w:tcPr>
            <w:tcW w:w="1771" w:type="dxa"/>
            <w:shd w:val="clear" w:color="auto" w:fill="DAEEF3" w:themeFill="accent5" w:themeFillTint="33"/>
          </w:tcPr>
          <w:p w14:paraId="7C31ED98" w14:textId="66FC01A7" w:rsidR="00EA722F" w:rsidRDefault="00EA722F"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Lưu</w:t>
            </w:r>
          </w:p>
        </w:tc>
        <w:tc>
          <w:tcPr>
            <w:tcW w:w="1775" w:type="dxa"/>
            <w:shd w:val="clear" w:color="auto" w:fill="DAEEF3" w:themeFill="accent5" w:themeFillTint="33"/>
          </w:tcPr>
          <w:p w14:paraId="2274D8DB" w14:textId="48721266" w:rsidR="00EA722F" w:rsidRDefault="00EA722F"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lưu</w:t>
            </w:r>
            <w:proofErr w:type="spellEnd"/>
            <w:r>
              <w:rPr>
                <w:bCs/>
                <w:sz w:val="24"/>
                <w:lang w:val="en-US"/>
              </w:rPr>
              <w:t xml:space="preserve"> </w:t>
            </w:r>
            <w:r w:rsidR="00996A15">
              <w:rPr>
                <w:bCs/>
                <w:sz w:val="24"/>
                <w:lang w:val="en-US"/>
              </w:rPr>
              <w:t xml:space="preserve">1 </w:t>
            </w:r>
            <w:proofErr w:type="spellStart"/>
            <w:r w:rsidR="00996A15">
              <w:rPr>
                <w:bCs/>
                <w:sz w:val="24"/>
                <w:lang w:val="en-US"/>
              </w:rPr>
              <w:t>tài</w:t>
            </w:r>
            <w:proofErr w:type="spellEnd"/>
            <w:r w:rsidR="00996A15">
              <w:rPr>
                <w:bCs/>
                <w:sz w:val="24"/>
                <w:lang w:val="en-US"/>
              </w:rPr>
              <w:t xml:space="preserve"> </w:t>
            </w:r>
            <w:proofErr w:type="spellStart"/>
            <w:r w:rsidR="00996A15">
              <w:rPr>
                <w:bCs/>
                <w:sz w:val="24"/>
                <w:lang w:val="en-US"/>
              </w:rPr>
              <w:t>khoản</w:t>
            </w:r>
            <w:proofErr w:type="spellEnd"/>
            <w:r w:rsidR="00996A15">
              <w:rPr>
                <w:bCs/>
                <w:sz w:val="24"/>
                <w:lang w:val="en-US"/>
              </w:rPr>
              <w:t xml:space="preserve"> </w:t>
            </w:r>
            <w:proofErr w:type="spellStart"/>
            <w:r w:rsidR="00996A15">
              <w:rPr>
                <w:bCs/>
                <w:sz w:val="24"/>
                <w:lang w:val="en-US"/>
              </w:rPr>
              <w:t>người</w:t>
            </w:r>
            <w:proofErr w:type="spellEnd"/>
            <w:r w:rsidR="00996A15">
              <w:rPr>
                <w:bCs/>
                <w:sz w:val="24"/>
                <w:lang w:val="en-US"/>
              </w:rPr>
              <w:t xml:space="preserve"> </w:t>
            </w:r>
            <w:proofErr w:type="spellStart"/>
            <w:r w:rsidR="00996A15">
              <w:rPr>
                <w:bCs/>
                <w:sz w:val="24"/>
                <w:lang w:val="en-US"/>
              </w:rPr>
              <w:t>dùng</w:t>
            </w:r>
            <w:proofErr w:type="spellEnd"/>
            <w:r w:rsidR="00996A15">
              <w:rPr>
                <w:bCs/>
                <w:sz w:val="24"/>
                <w:lang w:val="en-US"/>
              </w:rPr>
              <w:t xml:space="preserve">   </w:t>
            </w:r>
          </w:p>
        </w:tc>
        <w:tc>
          <w:tcPr>
            <w:tcW w:w="1771" w:type="dxa"/>
            <w:shd w:val="clear" w:color="auto" w:fill="DAEEF3" w:themeFill="accent5" w:themeFillTint="33"/>
          </w:tcPr>
          <w:p w14:paraId="77B00E1D" w14:textId="4043644F" w:rsidR="00EA722F" w:rsidRDefault="00EA722F" w:rsidP="00696EDD">
            <w:pPr>
              <w:pStyle w:val="TableParagraph"/>
              <w:ind w:left="200"/>
              <w:rPr>
                <w:bCs/>
                <w:sz w:val="24"/>
                <w:lang w:val="en-US"/>
              </w:rPr>
            </w:pPr>
            <w:r>
              <w:rPr>
                <w:bCs/>
                <w:sz w:val="24"/>
                <w:lang w:val="en-US"/>
              </w:rPr>
              <w:t>Button</w:t>
            </w:r>
          </w:p>
        </w:tc>
        <w:tc>
          <w:tcPr>
            <w:tcW w:w="1775" w:type="dxa"/>
            <w:shd w:val="clear" w:color="auto" w:fill="DAEEF3" w:themeFill="accent5" w:themeFillTint="33"/>
          </w:tcPr>
          <w:p w14:paraId="381A7675" w14:textId="6D2894DA" w:rsidR="00EA722F" w:rsidRPr="00CF7D55" w:rsidRDefault="00EA722F" w:rsidP="00696EDD">
            <w:pPr>
              <w:pStyle w:val="TableParagraph"/>
              <w:ind w:left="184"/>
              <w:rPr>
                <w:bCs/>
                <w:sz w:val="24"/>
                <w:lang w:val="en-US"/>
              </w:rPr>
            </w:pPr>
          </w:p>
        </w:tc>
        <w:tc>
          <w:tcPr>
            <w:tcW w:w="1877" w:type="dxa"/>
            <w:shd w:val="clear" w:color="auto" w:fill="DAEEF3" w:themeFill="accent5" w:themeFillTint="33"/>
          </w:tcPr>
          <w:p w14:paraId="6A3F2D29" w14:textId="77777777" w:rsidR="00EA722F" w:rsidRPr="00CF7D55" w:rsidRDefault="00EA722F" w:rsidP="00696EDD">
            <w:pPr>
              <w:pStyle w:val="TableParagraph"/>
              <w:ind w:left="166"/>
              <w:rPr>
                <w:bCs/>
                <w:sz w:val="24"/>
                <w:lang w:val="en-US"/>
              </w:rPr>
            </w:pPr>
          </w:p>
        </w:tc>
      </w:tr>
      <w:tr w:rsidR="00EA722F" w:rsidRPr="00CF7D55" w14:paraId="47CEAF86" w14:textId="77777777" w:rsidTr="00696EDD">
        <w:trPr>
          <w:trHeight w:val="714"/>
        </w:trPr>
        <w:tc>
          <w:tcPr>
            <w:tcW w:w="1771" w:type="dxa"/>
            <w:shd w:val="clear" w:color="auto" w:fill="DAEEF3" w:themeFill="accent5" w:themeFillTint="33"/>
          </w:tcPr>
          <w:p w14:paraId="673D25F5" w14:textId="77777777" w:rsidR="00EA722F" w:rsidRDefault="00EA722F" w:rsidP="00696EDD">
            <w:pPr>
              <w:pStyle w:val="TableParagraph"/>
              <w:spacing w:before="166"/>
              <w:ind w:left="573"/>
              <w:rPr>
                <w:bCs/>
                <w:sz w:val="24"/>
                <w:lang w:val="en-US"/>
              </w:rPr>
            </w:pPr>
            <w:r>
              <w:rPr>
                <w:bCs/>
                <w:sz w:val="24"/>
                <w:lang w:val="en-US"/>
              </w:rPr>
              <w:t>8</w:t>
            </w:r>
          </w:p>
        </w:tc>
        <w:tc>
          <w:tcPr>
            <w:tcW w:w="1771" w:type="dxa"/>
            <w:shd w:val="clear" w:color="auto" w:fill="DAEEF3" w:themeFill="accent5" w:themeFillTint="33"/>
          </w:tcPr>
          <w:p w14:paraId="2FE60969" w14:textId="746C1339" w:rsidR="00EA722F" w:rsidRDefault="00EA722F"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Xoá</w:t>
            </w:r>
            <w:proofErr w:type="spellEnd"/>
          </w:p>
        </w:tc>
        <w:tc>
          <w:tcPr>
            <w:tcW w:w="1775" w:type="dxa"/>
            <w:shd w:val="clear" w:color="auto" w:fill="DAEEF3" w:themeFill="accent5" w:themeFillTint="33"/>
          </w:tcPr>
          <w:p w14:paraId="2703E015" w14:textId="1E136468" w:rsidR="00EA722F" w:rsidRDefault="00EA722F"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xoá</w:t>
            </w:r>
            <w:proofErr w:type="spellEnd"/>
            <w:r>
              <w:rPr>
                <w:bCs/>
                <w:sz w:val="24"/>
                <w:lang w:val="en-US"/>
              </w:rPr>
              <w:t xml:space="preserve"> 1</w:t>
            </w:r>
            <w:r w:rsidR="00996A15">
              <w:rPr>
                <w:bCs/>
                <w:sz w:val="24"/>
                <w:lang w:val="en-US"/>
              </w:rPr>
              <w:t xml:space="preserve"> </w:t>
            </w:r>
            <w:proofErr w:type="spellStart"/>
            <w:r w:rsidR="00996A15">
              <w:rPr>
                <w:bCs/>
                <w:sz w:val="24"/>
                <w:lang w:val="en-US"/>
              </w:rPr>
              <w:t>tài</w:t>
            </w:r>
            <w:proofErr w:type="spellEnd"/>
            <w:r w:rsidR="00996A15">
              <w:rPr>
                <w:bCs/>
                <w:sz w:val="24"/>
                <w:lang w:val="en-US"/>
              </w:rPr>
              <w:t xml:space="preserve"> </w:t>
            </w:r>
            <w:proofErr w:type="spellStart"/>
            <w:r w:rsidR="00996A15">
              <w:rPr>
                <w:bCs/>
                <w:sz w:val="24"/>
                <w:lang w:val="en-US"/>
              </w:rPr>
              <w:t>khoản</w:t>
            </w:r>
            <w:proofErr w:type="spellEnd"/>
            <w:r w:rsidR="00996A15">
              <w:rPr>
                <w:bCs/>
                <w:sz w:val="24"/>
                <w:lang w:val="en-US"/>
              </w:rPr>
              <w:t xml:space="preserve"> </w:t>
            </w:r>
            <w:proofErr w:type="spellStart"/>
            <w:r w:rsidR="00996A15">
              <w:rPr>
                <w:bCs/>
                <w:sz w:val="24"/>
                <w:lang w:val="en-US"/>
              </w:rPr>
              <w:t>người</w:t>
            </w:r>
            <w:proofErr w:type="spellEnd"/>
            <w:r w:rsidR="00996A15">
              <w:rPr>
                <w:bCs/>
                <w:sz w:val="24"/>
                <w:lang w:val="en-US"/>
              </w:rPr>
              <w:t xml:space="preserve"> </w:t>
            </w:r>
            <w:proofErr w:type="spellStart"/>
            <w:r w:rsidR="00996A15">
              <w:rPr>
                <w:bCs/>
                <w:sz w:val="24"/>
                <w:lang w:val="en-US"/>
              </w:rPr>
              <w:t>dùng</w:t>
            </w:r>
            <w:proofErr w:type="spellEnd"/>
            <w:r w:rsidR="00996A15">
              <w:rPr>
                <w:bCs/>
                <w:sz w:val="24"/>
                <w:lang w:val="en-US"/>
              </w:rPr>
              <w:t xml:space="preserve">   </w:t>
            </w:r>
          </w:p>
        </w:tc>
        <w:tc>
          <w:tcPr>
            <w:tcW w:w="1771" w:type="dxa"/>
            <w:shd w:val="clear" w:color="auto" w:fill="DAEEF3" w:themeFill="accent5" w:themeFillTint="33"/>
          </w:tcPr>
          <w:p w14:paraId="5AB83E6C" w14:textId="00DD11F3" w:rsidR="00EA722F" w:rsidRDefault="00EA722F" w:rsidP="00696EDD">
            <w:pPr>
              <w:pStyle w:val="TableParagraph"/>
              <w:ind w:left="200"/>
              <w:rPr>
                <w:bCs/>
                <w:sz w:val="24"/>
                <w:lang w:val="en-US"/>
              </w:rPr>
            </w:pPr>
            <w:r>
              <w:rPr>
                <w:bCs/>
                <w:sz w:val="24"/>
                <w:lang w:val="en-US"/>
              </w:rPr>
              <w:t>Button</w:t>
            </w:r>
          </w:p>
        </w:tc>
        <w:tc>
          <w:tcPr>
            <w:tcW w:w="1775" w:type="dxa"/>
            <w:shd w:val="clear" w:color="auto" w:fill="DAEEF3" w:themeFill="accent5" w:themeFillTint="33"/>
          </w:tcPr>
          <w:p w14:paraId="693FA94C" w14:textId="0F747BFF" w:rsidR="00EA722F" w:rsidRPr="00CF7D55" w:rsidRDefault="00EA722F" w:rsidP="00696EDD">
            <w:pPr>
              <w:pStyle w:val="TableParagraph"/>
              <w:ind w:left="184"/>
              <w:rPr>
                <w:bCs/>
                <w:sz w:val="24"/>
                <w:lang w:val="en-US"/>
              </w:rPr>
            </w:pPr>
          </w:p>
        </w:tc>
        <w:tc>
          <w:tcPr>
            <w:tcW w:w="1877" w:type="dxa"/>
            <w:shd w:val="clear" w:color="auto" w:fill="DAEEF3" w:themeFill="accent5" w:themeFillTint="33"/>
          </w:tcPr>
          <w:p w14:paraId="4A4EB04F" w14:textId="77777777" w:rsidR="00EA722F" w:rsidRPr="00CF7D55" w:rsidRDefault="00EA722F" w:rsidP="00696EDD">
            <w:pPr>
              <w:pStyle w:val="TableParagraph"/>
              <w:ind w:left="166"/>
              <w:rPr>
                <w:bCs/>
                <w:sz w:val="24"/>
                <w:lang w:val="en-US"/>
              </w:rPr>
            </w:pPr>
          </w:p>
        </w:tc>
      </w:tr>
      <w:tr w:rsidR="00EA722F" w:rsidRPr="00CF7D55" w14:paraId="04AD075A" w14:textId="77777777" w:rsidTr="00696EDD">
        <w:trPr>
          <w:trHeight w:val="714"/>
        </w:trPr>
        <w:tc>
          <w:tcPr>
            <w:tcW w:w="1771" w:type="dxa"/>
            <w:shd w:val="clear" w:color="auto" w:fill="DAEEF3" w:themeFill="accent5" w:themeFillTint="33"/>
          </w:tcPr>
          <w:p w14:paraId="5F3085F0" w14:textId="77777777" w:rsidR="00EA722F" w:rsidRDefault="00EA722F" w:rsidP="00696EDD">
            <w:pPr>
              <w:pStyle w:val="TableParagraph"/>
              <w:spacing w:before="166"/>
              <w:ind w:left="573"/>
              <w:rPr>
                <w:bCs/>
                <w:sz w:val="24"/>
                <w:lang w:val="en-US"/>
              </w:rPr>
            </w:pPr>
            <w:r>
              <w:rPr>
                <w:bCs/>
                <w:sz w:val="24"/>
                <w:lang w:val="en-US"/>
              </w:rPr>
              <w:t>9</w:t>
            </w:r>
          </w:p>
        </w:tc>
        <w:tc>
          <w:tcPr>
            <w:tcW w:w="1771" w:type="dxa"/>
            <w:shd w:val="clear" w:color="auto" w:fill="DAEEF3" w:themeFill="accent5" w:themeFillTint="33"/>
          </w:tcPr>
          <w:p w14:paraId="638F355B" w14:textId="3C0649DB" w:rsidR="00EA722F" w:rsidRDefault="00EA722F"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Cancel</w:t>
            </w:r>
          </w:p>
        </w:tc>
        <w:tc>
          <w:tcPr>
            <w:tcW w:w="1775" w:type="dxa"/>
            <w:shd w:val="clear" w:color="auto" w:fill="DAEEF3" w:themeFill="accent5" w:themeFillTint="33"/>
          </w:tcPr>
          <w:p w14:paraId="07FED6DA" w14:textId="3C193E96" w:rsidR="00EA722F" w:rsidRDefault="00EA722F"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thoát</w:t>
            </w:r>
            <w:proofErr w:type="spellEnd"/>
            <w:r>
              <w:rPr>
                <w:bCs/>
                <w:sz w:val="24"/>
                <w:lang w:val="en-US"/>
              </w:rPr>
              <w:t xml:space="preserve"> </w:t>
            </w:r>
            <w:proofErr w:type="spellStart"/>
            <w:r>
              <w:rPr>
                <w:bCs/>
                <w:sz w:val="24"/>
                <w:lang w:val="en-US"/>
              </w:rPr>
              <w:t>giao</w:t>
            </w:r>
            <w:proofErr w:type="spellEnd"/>
            <w:r>
              <w:rPr>
                <w:bCs/>
                <w:sz w:val="24"/>
                <w:lang w:val="en-US"/>
              </w:rPr>
              <w:t xml:space="preserve"> </w:t>
            </w:r>
            <w:proofErr w:type="spellStart"/>
            <w:r>
              <w:rPr>
                <w:bCs/>
                <w:sz w:val="24"/>
                <w:lang w:val="en-US"/>
              </w:rPr>
              <w:t>diện</w:t>
            </w:r>
            <w:proofErr w:type="spellEnd"/>
            <w:r>
              <w:rPr>
                <w:bCs/>
                <w:sz w:val="24"/>
                <w:lang w:val="en-US"/>
              </w:rPr>
              <w:t xml:space="preserve"> </w:t>
            </w:r>
            <w:proofErr w:type="spellStart"/>
            <w:r w:rsidR="00996A15">
              <w:rPr>
                <w:bCs/>
                <w:sz w:val="24"/>
                <w:lang w:val="en-US"/>
              </w:rPr>
              <w:t>tạo</w:t>
            </w:r>
            <w:proofErr w:type="spellEnd"/>
            <w:r w:rsidR="00996A15">
              <w:rPr>
                <w:bCs/>
                <w:sz w:val="24"/>
                <w:lang w:val="en-US"/>
              </w:rPr>
              <w:t xml:space="preserve"> </w:t>
            </w:r>
            <w:proofErr w:type="spellStart"/>
            <w:r w:rsidR="00996A15">
              <w:rPr>
                <w:bCs/>
                <w:sz w:val="24"/>
                <w:lang w:val="en-US"/>
              </w:rPr>
              <w:t>tài</w:t>
            </w:r>
            <w:proofErr w:type="spellEnd"/>
            <w:r w:rsidR="00996A15">
              <w:rPr>
                <w:bCs/>
                <w:sz w:val="24"/>
                <w:lang w:val="en-US"/>
              </w:rPr>
              <w:t xml:space="preserve"> </w:t>
            </w:r>
            <w:proofErr w:type="spellStart"/>
            <w:r w:rsidR="00996A15">
              <w:rPr>
                <w:bCs/>
                <w:sz w:val="24"/>
                <w:lang w:val="en-US"/>
              </w:rPr>
              <w:t>khoản</w:t>
            </w:r>
            <w:proofErr w:type="spellEnd"/>
            <w:r w:rsidR="00996A15">
              <w:rPr>
                <w:bCs/>
                <w:sz w:val="24"/>
                <w:lang w:val="en-US"/>
              </w:rPr>
              <w:t xml:space="preserve"> </w:t>
            </w:r>
            <w:proofErr w:type="spellStart"/>
            <w:r w:rsidR="00996A15">
              <w:rPr>
                <w:bCs/>
                <w:sz w:val="24"/>
                <w:lang w:val="en-US"/>
              </w:rPr>
              <w:t>người</w:t>
            </w:r>
            <w:proofErr w:type="spellEnd"/>
            <w:r w:rsidR="00996A15">
              <w:rPr>
                <w:bCs/>
                <w:sz w:val="24"/>
                <w:lang w:val="en-US"/>
              </w:rPr>
              <w:t xml:space="preserve"> </w:t>
            </w:r>
            <w:proofErr w:type="spellStart"/>
            <w:r w:rsidR="00996A15">
              <w:rPr>
                <w:bCs/>
                <w:sz w:val="24"/>
                <w:lang w:val="en-US"/>
              </w:rPr>
              <w:t>dùng</w:t>
            </w:r>
            <w:proofErr w:type="spellEnd"/>
          </w:p>
        </w:tc>
        <w:tc>
          <w:tcPr>
            <w:tcW w:w="1771" w:type="dxa"/>
            <w:shd w:val="clear" w:color="auto" w:fill="DAEEF3" w:themeFill="accent5" w:themeFillTint="33"/>
          </w:tcPr>
          <w:p w14:paraId="56852729" w14:textId="7BA7D02F" w:rsidR="00EA722F" w:rsidRDefault="00EA722F" w:rsidP="00696EDD">
            <w:pPr>
              <w:pStyle w:val="TableParagraph"/>
              <w:ind w:left="200"/>
              <w:rPr>
                <w:bCs/>
                <w:sz w:val="24"/>
                <w:lang w:val="en-US"/>
              </w:rPr>
            </w:pPr>
            <w:r>
              <w:rPr>
                <w:bCs/>
                <w:sz w:val="24"/>
                <w:lang w:val="en-US"/>
              </w:rPr>
              <w:t>Button</w:t>
            </w:r>
          </w:p>
        </w:tc>
        <w:tc>
          <w:tcPr>
            <w:tcW w:w="1775" w:type="dxa"/>
            <w:shd w:val="clear" w:color="auto" w:fill="DAEEF3" w:themeFill="accent5" w:themeFillTint="33"/>
          </w:tcPr>
          <w:p w14:paraId="4D3C320D" w14:textId="77777777" w:rsidR="00EA722F" w:rsidRPr="00CF7D55" w:rsidRDefault="00EA722F" w:rsidP="00696EDD">
            <w:pPr>
              <w:pStyle w:val="TableParagraph"/>
              <w:ind w:left="184"/>
              <w:rPr>
                <w:bCs/>
                <w:sz w:val="24"/>
                <w:lang w:val="en-US"/>
              </w:rPr>
            </w:pPr>
          </w:p>
        </w:tc>
        <w:tc>
          <w:tcPr>
            <w:tcW w:w="1877" w:type="dxa"/>
            <w:shd w:val="clear" w:color="auto" w:fill="DAEEF3" w:themeFill="accent5" w:themeFillTint="33"/>
          </w:tcPr>
          <w:p w14:paraId="1958F49E" w14:textId="77777777" w:rsidR="00EA722F" w:rsidRPr="00CF7D55" w:rsidRDefault="00EA722F" w:rsidP="00696EDD">
            <w:pPr>
              <w:pStyle w:val="TableParagraph"/>
              <w:ind w:left="166"/>
              <w:rPr>
                <w:bCs/>
                <w:sz w:val="24"/>
                <w:lang w:val="en-US"/>
              </w:rPr>
            </w:pPr>
          </w:p>
        </w:tc>
      </w:tr>
      <w:tr w:rsidR="00EA722F" w:rsidRPr="00CF7D55" w14:paraId="2E3BBCED" w14:textId="77777777" w:rsidTr="00696EDD">
        <w:trPr>
          <w:trHeight w:val="714"/>
        </w:trPr>
        <w:tc>
          <w:tcPr>
            <w:tcW w:w="1771" w:type="dxa"/>
            <w:shd w:val="clear" w:color="auto" w:fill="DAEEF3" w:themeFill="accent5" w:themeFillTint="33"/>
          </w:tcPr>
          <w:p w14:paraId="7CFFB2C7" w14:textId="77777777" w:rsidR="00EA722F" w:rsidRDefault="00EA722F" w:rsidP="00696EDD">
            <w:pPr>
              <w:pStyle w:val="TableParagraph"/>
              <w:spacing w:before="166"/>
              <w:ind w:left="573"/>
              <w:rPr>
                <w:bCs/>
                <w:sz w:val="24"/>
                <w:lang w:val="en-US"/>
              </w:rPr>
            </w:pPr>
            <w:r>
              <w:rPr>
                <w:bCs/>
                <w:sz w:val="24"/>
                <w:lang w:val="en-US"/>
              </w:rPr>
              <w:t>10</w:t>
            </w:r>
          </w:p>
        </w:tc>
        <w:tc>
          <w:tcPr>
            <w:tcW w:w="1771" w:type="dxa"/>
            <w:shd w:val="clear" w:color="auto" w:fill="DAEEF3" w:themeFill="accent5" w:themeFillTint="33"/>
          </w:tcPr>
          <w:p w14:paraId="787A6723" w14:textId="6FEA8326" w:rsidR="00EA722F" w:rsidRDefault="00EA722F"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Làm</w:t>
            </w:r>
            <w:proofErr w:type="spellEnd"/>
            <w:r>
              <w:rPr>
                <w:bCs/>
                <w:sz w:val="24"/>
                <w:lang w:val="en-US"/>
              </w:rPr>
              <w:t xml:space="preserve"> </w:t>
            </w:r>
            <w:proofErr w:type="spellStart"/>
            <w:r>
              <w:rPr>
                <w:bCs/>
                <w:sz w:val="24"/>
                <w:lang w:val="en-US"/>
              </w:rPr>
              <w:t>Mới</w:t>
            </w:r>
            <w:proofErr w:type="spellEnd"/>
          </w:p>
        </w:tc>
        <w:tc>
          <w:tcPr>
            <w:tcW w:w="1775" w:type="dxa"/>
            <w:shd w:val="clear" w:color="auto" w:fill="DAEEF3" w:themeFill="accent5" w:themeFillTint="33"/>
          </w:tcPr>
          <w:p w14:paraId="0AD3AAD2" w14:textId="664F60A3" w:rsidR="00EA722F" w:rsidRDefault="00EA722F" w:rsidP="00696EDD">
            <w:pPr>
              <w:pStyle w:val="TableParagraph"/>
              <w:spacing w:before="54"/>
              <w:rPr>
                <w:bCs/>
                <w:sz w:val="24"/>
                <w:lang w:val="en-US"/>
              </w:rPr>
            </w:pPr>
            <w:proofErr w:type="spellStart"/>
            <w:r>
              <w:rPr>
                <w:bCs/>
                <w:sz w:val="24"/>
                <w:lang w:val="en-US"/>
              </w:rPr>
              <w:t>Để</w:t>
            </w:r>
            <w:proofErr w:type="spellEnd"/>
            <w:r>
              <w:rPr>
                <w:bCs/>
                <w:sz w:val="24"/>
                <w:lang w:val="en-US"/>
              </w:rPr>
              <w:t xml:space="preserve"> </w:t>
            </w:r>
            <w:proofErr w:type="spellStart"/>
            <w:r>
              <w:rPr>
                <w:bCs/>
                <w:sz w:val="24"/>
                <w:lang w:val="en-US"/>
              </w:rPr>
              <w:t>làm</w:t>
            </w:r>
            <w:proofErr w:type="spellEnd"/>
            <w:r>
              <w:rPr>
                <w:bCs/>
                <w:sz w:val="24"/>
                <w:lang w:val="en-US"/>
              </w:rPr>
              <w:t xml:space="preserve"> </w:t>
            </w:r>
            <w:proofErr w:type="spellStart"/>
            <w:r>
              <w:rPr>
                <w:bCs/>
                <w:sz w:val="24"/>
                <w:lang w:val="en-US"/>
              </w:rPr>
              <w:t>mới</w:t>
            </w:r>
            <w:proofErr w:type="spellEnd"/>
            <w:r>
              <w:rPr>
                <w:bCs/>
                <w:sz w:val="24"/>
                <w:lang w:val="en-US"/>
              </w:rPr>
              <w:t xml:space="preserve"> text field </w:t>
            </w:r>
            <w:proofErr w:type="spellStart"/>
            <w:r>
              <w:rPr>
                <w:bCs/>
                <w:sz w:val="24"/>
                <w:lang w:val="en-US"/>
              </w:rPr>
              <w:t>của</w:t>
            </w:r>
            <w:proofErr w:type="spellEnd"/>
            <w:r>
              <w:rPr>
                <w:bCs/>
                <w:sz w:val="24"/>
                <w:lang w:val="en-US"/>
              </w:rPr>
              <w:t xml:space="preserve"> </w:t>
            </w:r>
            <w:r w:rsidR="00996A15">
              <w:rPr>
                <w:bCs/>
                <w:sz w:val="24"/>
                <w:lang w:val="en-US"/>
              </w:rPr>
              <w:t xml:space="preserve">Account, Password, </w:t>
            </w:r>
            <w:proofErr w:type="spellStart"/>
            <w:r w:rsidR="00996A15">
              <w:rPr>
                <w:bCs/>
                <w:sz w:val="24"/>
                <w:lang w:val="en-US"/>
              </w:rPr>
              <w:t>Fullname</w:t>
            </w:r>
            <w:proofErr w:type="spellEnd"/>
          </w:p>
        </w:tc>
        <w:tc>
          <w:tcPr>
            <w:tcW w:w="1771" w:type="dxa"/>
            <w:shd w:val="clear" w:color="auto" w:fill="DAEEF3" w:themeFill="accent5" w:themeFillTint="33"/>
          </w:tcPr>
          <w:p w14:paraId="754CEC90" w14:textId="721691C5" w:rsidR="00EA722F" w:rsidRDefault="00EA722F" w:rsidP="00696EDD">
            <w:pPr>
              <w:pStyle w:val="TableParagraph"/>
              <w:ind w:left="200"/>
              <w:rPr>
                <w:bCs/>
                <w:sz w:val="24"/>
                <w:lang w:val="en-US"/>
              </w:rPr>
            </w:pPr>
            <w:r>
              <w:rPr>
                <w:bCs/>
                <w:sz w:val="24"/>
                <w:lang w:val="en-US"/>
              </w:rPr>
              <w:t>Button</w:t>
            </w:r>
          </w:p>
        </w:tc>
        <w:tc>
          <w:tcPr>
            <w:tcW w:w="1775" w:type="dxa"/>
            <w:shd w:val="clear" w:color="auto" w:fill="DAEEF3" w:themeFill="accent5" w:themeFillTint="33"/>
          </w:tcPr>
          <w:p w14:paraId="231C4BF2" w14:textId="77777777" w:rsidR="00EA722F" w:rsidRPr="00CF7D55" w:rsidRDefault="00EA722F" w:rsidP="00696EDD">
            <w:pPr>
              <w:pStyle w:val="TableParagraph"/>
              <w:ind w:left="184"/>
              <w:rPr>
                <w:bCs/>
                <w:sz w:val="24"/>
                <w:lang w:val="en-US"/>
              </w:rPr>
            </w:pPr>
          </w:p>
        </w:tc>
        <w:tc>
          <w:tcPr>
            <w:tcW w:w="1877" w:type="dxa"/>
            <w:shd w:val="clear" w:color="auto" w:fill="DAEEF3" w:themeFill="accent5" w:themeFillTint="33"/>
          </w:tcPr>
          <w:p w14:paraId="0F9A51AB" w14:textId="77777777" w:rsidR="00EA722F" w:rsidRPr="00CF7D55" w:rsidRDefault="00EA722F" w:rsidP="00696EDD">
            <w:pPr>
              <w:pStyle w:val="TableParagraph"/>
              <w:ind w:left="166"/>
              <w:rPr>
                <w:bCs/>
                <w:sz w:val="24"/>
                <w:lang w:val="en-US"/>
              </w:rPr>
            </w:pPr>
          </w:p>
        </w:tc>
      </w:tr>
    </w:tbl>
    <w:p w14:paraId="2F326DD5" w14:textId="479261D5" w:rsidR="003B3B01" w:rsidRDefault="003B3B01">
      <w:pPr>
        <w:rPr>
          <w:sz w:val="26"/>
          <w:szCs w:val="26"/>
          <w:u w:val="single"/>
        </w:rPr>
      </w:pPr>
    </w:p>
    <w:p w14:paraId="52414EE6" w14:textId="77777777" w:rsidR="00FB2F05" w:rsidRDefault="00FB2F05" w:rsidP="00AC2591">
      <w:pPr>
        <w:pStyle w:val="BodyText"/>
        <w:ind w:left="424"/>
        <w:rPr>
          <w:u w:val="single"/>
        </w:rPr>
      </w:pPr>
    </w:p>
    <w:p w14:paraId="02537B28" w14:textId="77777777" w:rsidR="00FB2F05" w:rsidRDefault="00FB2F05" w:rsidP="00AC2591">
      <w:pPr>
        <w:pStyle w:val="BodyText"/>
        <w:ind w:left="424"/>
        <w:rPr>
          <w:u w:val="single"/>
        </w:rPr>
      </w:pPr>
    </w:p>
    <w:p w14:paraId="711A2159" w14:textId="77777777" w:rsidR="00FB2F05" w:rsidRDefault="00FB2F05" w:rsidP="00AC2591">
      <w:pPr>
        <w:pStyle w:val="BodyText"/>
        <w:ind w:left="424"/>
        <w:rPr>
          <w:u w:val="single"/>
        </w:rPr>
      </w:pPr>
    </w:p>
    <w:p w14:paraId="10A2BFC3" w14:textId="77777777" w:rsidR="00FB2F05" w:rsidRDefault="00FB2F05" w:rsidP="00AC2591">
      <w:pPr>
        <w:pStyle w:val="BodyText"/>
        <w:ind w:left="424"/>
        <w:rPr>
          <w:u w:val="single"/>
        </w:rPr>
      </w:pPr>
    </w:p>
    <w:p w14:paraId="6B883830" w14:textId="77777777" w:rsidR="00FB2F05" w:rsidRDefault="00FB2F05" w:rsidP="00AC2591">
      <w:pPr>
        <w:pStyle w:val="BodyText"/>
        <w:ind w:left="424"/>
        <w:rPr>
          <w:u w:val="single"/>
        </w:rPr>
      </w:pPr>
    </w:p>
    <w:p w14:paraId="36C29920" w14:textId="77777777" w:rsidR="00FB2F05" w:rsidRDefault="00FB2F05" w:rsidP="00AC2591">
      <w:pPr>
        <w:pStyle w:val="BodyText"/>
        <w:ind w:left="424"/>
        <w:rPr>
          <w:u w:val="single"/>
        </w:rPr>
      </w:pPr>
    </w:p>
    <w:p w14:paraId="5BFC047C" w14:textId="77777777" w:rsidR="00FB2F05" w:rsidRDefault="00FB2F05" w:rsidP="00AC2591">
      <w:pPr>
        <w:pStyle w:val="BodyText"/>
        <w:ind w:left="424"/>
        <w:rPr>
          <w:u w:val="single"/>
        </w:rPr>
      </w:pPr>
    </w:p>
    <w:p w14:paraId="64D7C397" w14:textId="77777777" w:rsidR="00FB2F05" w:rsidRDefault="00FB2F05" w:rsidP="00AC2591">
      <w:pPr>
        <w:pStyle w:val="BodyText"/>
        <w:ind w:left="424"/>
        <w:rPr>
          <w:u w:val="single"/>
        </w:rPr>
      </w:pPr>
    </w:p>
    <w:p w14:paraId="33CD4593" w14:textId="77777777" w:rsidR="00FB2F05" w:rsidRDefault="00FB2F05" w:rsidP="00AC2591">
      <w:pPr>
        <w:pStyle w:val="BodyText"/>
        <w:ind w:left="424"/>
        <w:rPr>
          <w:u w:val="single"/>
        </w:rPr>
      </w:pPr>
    </w:p>
    <w:p w14:paraId="55165F49" w14:textId="77777777" w:rsidR="00FB2F05" w:rsidRDefault="00FB2F05" w:rsidP="00AC2591">
      <w:pPr>
        <w:pStyle w:val="BodyText"/>
        <w:ind w:left="424"/>
        <w:rPr>
          <w:u w:val="single"/>
        </w:rPr>
      </w:pPr>
    </w:p>
    <w:p w14:paraId="2D719F7A" w14:textId="77777777" w:rsidR="00FB2F05" w:rsidRDefault="00FB2F05" w:rsidP="00AC2591">
      <w:pPr>
        <w:pStyle w:val="BodyText"/>
        <w:ind w:left="424"/>
        <w:rPr>
          <w:u w:val="single"/>
        </w:rPr>
      </w:pPr>
    </w:p>
    <w:p w14:paraId="42D10C8E" w14:textId="77777777" w:rsidR="00FB2F05" w:rsidRDefault="00FB2F05" w:rsidP="00AC2591">
      <w:pPr>
        <w:pStyle w:val="BodyText"/>
        <w:ind w:left="424"/>
        <w:rPr>
          <w:u w:val="single"/>
        </w:rPr>
      </w:pPr>
    </w:p>
    <w:p w14:paraId="073CD6C4" w14:textId="68DB7255" w:rsidR="007A6809" w:rsidRPr="00462319" w:rsidRDefault="009F0AD0" w:rsidP="00AC2591">
      <w:pPr>
        <w:pStyle w:val="BodyText"/>
        <w:ind w:left="424"/>
      </w:pPr>
      <w:r w:rsidRPr="00462319">
        <w:rPr>
          <w:u w:val="single"/>
        </w:rPr>
        <w:t>Mock-up</w:t>
      </w:r>
      <w:r w:rsidRPr="00462319">
        <w:rPr>
          <w:spacing w:val="-3"/>
          <w:u w:val="single"/>
        </w:rPr>
        <w:t xml:space="preserve"> </w:t>
      </w:r>
      <w:r w:rsidRPr="00462319">
        <w:rPr>
          <w:u w:val="single"/>
        </w:rPr>
        <w:t>cho</w:t>
      </w:r>
      <w:r w:rsidRPr="00462319">
        <w:rPr>
          <w:spacing w:val="-3"/>
          <w:u w:val="single"/>
        </w:rPr>
        <w:t xml:space="preserve"> </w:t>
      </w:r>
      <w:r w:rsidRPr="00462319">
        <w:rPr>
          <w:u w:val="single"/>
        </w:rPr>
        <w:t>màn</w:t>
      </w:r>
      <w:r w:rsidRPr="00462319">
        <w:rPr>
          <w:spacing w:val="-1"/>
          <w:u w:val="single"/>
        </w:rPr>
        <w:t xml:space="preserve"> </w:t>
      </w:r>
      <w:r w:rsidRPr="00462319">
        <w:rPr>
          <w:u w:val="single"/>
        </w:rPr>
        <w:t>hình</w:t>
      </w:r>
      <w:r w:rsidR="00733960">
        <w:rPr>
          <w:spacing w:val="-3"/>
          <w:u w:val="single"/>
          <w:lang w:val="en-US"/>
        </w:rPr>
        <w:t xml:space="preserve"> </w:t>
      </w:r>
      <w:proofErr w:type="spellStart"/>
      <w:r w:rsidR="00733960">
        <w:rPr>
          <w:spacing w:val="-3"/>
          <w:u w:val="single"/>
          <w:lang w:val="en-US"/>
        </w:rPr>
        <w:t>quản</w:t>
      </w:r>
      <w:proofErr w:type="spellEnd"/>
      <w:r w:rsidR="00733960">
        <w:rPr>
          <w:spacing w:val="-3"/>
          <w:u w:val="single"/>
          <w:lang w:val="en-US"/>
        </w:rPr>
        <w:t xml:space="preserve"> </w:t>
      </w:r>
      <w:proofErr w:type="spellStart"/>
      <w:r w:rsidR="00733960">
        <w:rPr>
          <w:spacing w:val="-3"/>
          <w:u w:val="single"/>
          <w:lang w:val="en-US"/>
        </w:rPr>
        <w:t>lí</w:t>
      </w:r>
      <w:proofErr w:type="spellEnd"/>
      <w:r w:rsidR="00733960">
        <w:rPr>
          <w:spacing w:val="-3"/>
          <w:u w:val="single"/>
          <w:lang w:val="en-US"/>
        </w:rPr>
        <w:t xml:space="preserve"> </w:t>
      </w:r>
      <w:proofErr w:type="spellStart"/>
      <w:r w:rsidR="00733960">
        <w:rPr>
          <w:spacing w:val="-3"/>
          <w:u w:val="single"/>
          <w:lang w:val="en-US"/>
        </w:rPr>
        <w:t>hàng</w:t>
      </w:r>
      <w:proofErr w:type="spellEnd"/>
      <w:r w:rsidR="00733960">
        <w:rPr>
          <w:spacing w:val="-3"/>
          <w:u w:val="single"/>
          <w:lang w:val="en-US"/>
        </w:rPr>
        <w:t xml:space="preserve"> </w:t>
      </w:r>
      <w:proofErr w:type="spellStart"/>
      <w:r w:rsidR="00733960">
        <w:rPr>
          <w:spacing w:val="-3"/>
          <w:u w:val="single"/>
          <w:lang w:val="en-US"/>
        </w:rPr>
        <w:t>hóa</w:t>
      </w:r>
      <w:proofErr w:type="spellEnd"/>
      <w:r w:rsidRPr="00462319">
        <w:rPr>
          <w:spacing w:val="-1"/>
          <w:u w:val="single"/>
        </w:rPr>
        <w:t xml:space="preserve"> </w:t>
      </w:r>
      <w:r w:rsidRPr="00462319">
        <w:rPr>
          <w:u w:val="single"/>
        </w:rPr>
        <w:t>của bài</w:t>
      </w:r>
      <w:r w:rsidRPr="00462319">
        <w:rPr>
          <w:spacing w:val="-1"/>
          <w:u w:val="single"/>
        </w:rPr>
        <w:t xml:space="preserve"> </w:t>
      </w:r>
      <w:r w:rsidRPr="00462319">
        <w:rPr>
          <w:u w:val="single"/>
        </w:rPr>
        <w:t>toán</w:t>
      </w:r>
      <w:r w:rsidRPr="00462319">
        <w:rPr>
          <w:spacing w:val="-3"/>
          <w:u w:val="single"/>
        </w:rPr>
        <w:t xml:space="preserve"> </w:t>
      </w:r>
      <w:r w:rsidRPr="00462319">
        <w:rPr>
          <w:u w:val="single"/>
        </w:rPr>
        <w:t>:</w:t>
      </w:r>
    </w:p>
    <w:p w14:paraId="2C2DC8BB" w14:textId="77777777" w:rsidR="007A6809" w:rsidRDefault="007A6809" w:rsidP="00AC2591">
      <w:pPr>
        <w:rPr>
          <w:lang w:val="en-US"/>
        </w:rPr>
      </w:pPr>
    </w:p>
    <w:p w14:paraId="165CA4FB" w14:textId="77777777" w:rsidR="00733960" w:rsidRDefault="004941CC" w:rsidP="00AC2591">
      <w:pPr>
        <w:rPr>
          <w:lang w:val="en-US"/>
        </w:rPr>
      </w:pPr>
      <w:r>
        <w:rPr>
          <w:noProof/>
          <w:lang w:val="en-US"/>
        </w:rPr>
        <w:drawing>
          <wp:inline distT="0" distB="0" distL="0" distR="0" wp14:anchorId="6B8A6D2C" wp14:editId="2BB18AA7">
            <wp:extent cx="6597650" cy="4485640"/>
            <wp:effectExtent l="0" t="0" r="0" b="0"/>
            <wp:docPr id="978531312" name="Picture 9785313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1312" name="Picture 8"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6597650" cy="4485640"/>
                    </a:xfrm>
                    <a:prstGeom prst="rect">
                      <a:avLst/>
                    </a:prstGeom>
                  </pic:spPr>
                </pic:pic>
              </a:graphicData>
            </a:graphic>
          </wp:inline>
        </w:drawing>
      </w:r>
    </w:p>
    <w:p w14:paraId="43DEBBE9" w14:textId="77777777" w:rsidR="00687868" w:rsidRDefault="00687868" w:rsidP="00AC2591">
      <w:pPr>
        <w:rPr>
          <w:lang w:val="en-US"/>
        </w:rPr>
      </w:pPr>
    </w:p>
    <w:p w14:paraId="5386D670" w14:textId="77777777" w:rsidR="00687868" w:rsidRDefault="00687868" w:rsidP="00AC2591">
      <w:pPr>
        <w:rPr>
          <w:lang w:val="en-US"/>
        </w:rPr>
      </w:pPr>
    </w:p>
    <w:p w14:paraId="298D0186" w14:textId="77777777" w:rsidR="00687868" w:rsidRDefault="00687868" w:rsidP="00AC2591">
      <w:pPr>
        <w:rPr>
          <w:lang w:val="en-US"/>
        </w:rPr>
      </w:pPr>
    </w:p>
    <w:p w14:paraId="4E925C95" w14:textId="77777777" w:rsidR="00687868" w:rsidRDefault="00687868" w:rsidP="00AC2591">
      <w:pPr>
        <w:rPr>
          <w:lang w:val="en-US"/>
        </w:rPr>
      </w:pPr>
    </w:p>
    <w:p w14:paraId="157FEE1C" w14:textId="77777777" w:rsidR="00687868" w:rsidRDefault="00687868" w:rsidP="00AC2591">
      <w:pPr>
        <w:rPr>
          <w:lang w:val="en-US"/>
        </w:rPr>
      </w:pPr>
    </w:p>
    <w:p w14:paraId="5993F3C9" w14:textId="77777777" w:rsidR="00687868" w:rsidRDefault="00687868" w:rsidP="00AC2591">
      <w:pPr>
        <w:rPr>
          <w:lang w:val="en-US"/>
        </w:rPr>
      </w:pPr>
    </w:p>
    <w:p w14:paraId="3758AA86" w14:textId="77777777" w:rsidR="00687868" w:rsidRDefault="00687868" w:rsidP="00AC2591">
      <w:pPr>
        <w:rPr>
          <w:lang w:val="en-US"/>
        </w:rPr>
      </w:pPr>
    </w:p>
    <w:p w14:paraId="1B175E25" w14:textId="77777777" w:rsidR="00687868" w:rsidRDefault="00687868" w:rsidP="00AC2591">
      <w:pPr>
        <w:rPr>
          <w:lang w:val="en-US"/>
        </w:rPr>
      </w:pPr>
    </w:p>
    <w:p w14:paraId="4EB4D22E" w14:textId="77777777" w:rsidR="00687868" w:rsidRDefault="00687868" w:rsidP="00AC2591">
      <w:pPr>
        <w:rPr>
          <w:lang w:val="en-US"/>
        </w:rPr>
      </w:pPr>
    </w:p>
    <w:p w14:paraId="58511D39" w14:textId="77777777" w:rsidR="00687868" w:rsidRDefault="00687868" w:rsidP="00AC2591">
      <w:pPr>
        <w:rPr>
          <w:lang w:val="en-US"/>
        </w:rPr>
      </w:pPr>
    </w:p>
    <w:p w14:paraId="7B64EAB3" w14:textId="77777777" w:rsidR="00687868" w:rsidRDefault="00687868" w:rsidP="00AC2591">
      <w:pPr>
        <w:rPr>
          <w:lang w:val="en-US"/>
        </w:rPr>
      </w:pPr>
    </w:p>
    <w:p w14:paraId="5C80B74C" w14:textId="77777777" w:rsidR="00687868" w:rsidRDefault="00687868" w:rsidP="00AC2591">
      <w:pPr>
        <w:rPr>
          <w:lang w:val="en-US"/>
        </w:rPr>
      </w:pPr>
    </w:p>
    <w:p w14:paraId="3FF0A53F" w14:textId="77777777" w:rsidR="00687868" w:rsidRDefault="00687868" w:rsidP="00AC2591">
      <w:pPr>
        <w:rPr>
          <w:lang w:val="en-US"/>
        </w:rPr>
      </w:pPr>
    </w:p>
    <w:p w14:paraId="3B61B056" w14:textId="77777777" w:rsidR="00687868" w:rsidRDefault="00687868" w:rsidP="00AC2591">
      <w:pPr>
        <w:rPr>
          <w:lang w:val="en-US"/>
        </w:rPr>
      </w:pPr>
    </w:p>
    <w:p w14:paraId="52D03F2C" w14:textId="77777777" w:rsidR="00687868" w:rsidRDefault="00687868" w:rsidP="00AC2591">
      <w:pPr>
        <w:rPr>
          <w:lang w:val="en-US"/>
        </w:rPr>
      </w:pPr>
    </w:p>
    <w:p w14:paraId="1AFDFDB2" w14:textId="77777777" w:rsidR="00687868" w:rsidRDefault="00687868" w:rsidP="00AC2591">
      <w:pPr>
        <w:rPr>
          <w:lang w:val="en-US"/>
        </w:rPr>
      </w:pPr>
    </w:p>
    <w:p w14:paraId="49EB8F34" w14:textId="77777777" w:rsidR="00687868" w:rsidRDefault="00687868" w:rsidP="00AC2591">
      <w:pPr>
        <w:rPr>
          <w:lang w:val="en-US"/>
        </w:rPr>
      </w:pPr>
    </w:p>
    <w:p w14:paraId="28CB2CF9" w14:textId="77777777" w:rsidR="00687868" w:rsidRDefault="00687868" w:rsidP="00AC2591">
      <w:pPr>
        <w:rPr>
          <w:lang w:val="en-US"/>
        </w:rPr>
      </w:pPr>
    </w:p>
    <w:p w14:paraId="48025521" w14:textId="77777777" w:rsidR="00687868" w:rsidRDefault="00687868" w:rsidP="00AC2591">
      <w:pPr>
        <w:rPr>
          <w:lang w:val="en-US"/>
        </w:rPr>
      </w:pPr>
    </w:p>
    <w:p w14:paraId="41471F1A" w14:textId="77777777" w:rsidR="00687868" w:rsidRDefault="00687868" w:rsidP="00AC2591">
      <w:pPr>
        <w:rPr>
          <w:lang w:val="en-US"/>
        </w:rPr>
      </w:pPr>
    </w:p>
    <w:p w14:paraId="51FC2846" w14:textId="77777777" w:rsidR="00687868" w:rsidRDefault="00687868" w:rsidP="00AC2591">
      <w:pPr>
        <w:rPr>
          <w:lang w:val="en-US"/>
        </w:rPr>
      </w:pPr>
    </w:p>
    <w:p w14:paraId="4C8E8E40" w14:textId="77777777" w:rsidR="00687868" w:rsidRDefault="00687868" w:rsidP="00AC2591">
      <w:pPr>
        <w:rPr>
          <w:lang w:val="en-US"/>
        </w:rPr>
      </w:pPr>
    </w:p>
    <w:p w14:paraId="169AEE2E" w14:textId="77777777" w:rsidR="00687868" w:rsidRDefault="00687868" w:rsidP="00AC2591">
      <w:pPr>
        <w:rPr>
          <w:lang w:val="en-US"/>
        </w:rPr>
      </w:pPr>
    </w:p>
    <w:p w14:paraId="1127EA8E" w14:textId="77777777" w:rsidR="00687868" w:rsidRDefault="00687868" w:rsidP="00AC2591">
      <w:pPr>
        <w:rPr>
          <w:lang w:val="en-US"/>
        </w:rPr>
      </w:pPr>
    </w:p>
    <w:p w14:paraId="0993CB8A" w14:textId="77777777" w:rsidR="00687868" w:rsidRDefault="00687868" w:rsidP="00AC2591">
      <w:pPr>
        <w:rPr>
          <w:lang w:val="en-US"/>
        </w:rPr>
      </w:pPr>
    </w:p>
    <w:tbl>
      <w:tblPr>
        <w:tblpPr w:leftFromText="180" w:rightFromText="180" w:horzAnchor="margin" w:tblpY="1695"/>
        <w:tblW w:w="9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6"/>
        <w:gridCol w:w="1596"/>
        <w:gridCol w:w="1599"/>
        <w:gridCol w:w="1596"/>
        <w:gridCol w:w="1599"/>
        <w:gridCol w:w="1691"/>
      </w:tblGrid>
      <w:tr w:rsidR="00687868" w:rsidRPr="00A53350" w14:paraId="0C5E2520" w14:textId="77777777" w:rsidTr="00696EDD">
        <w:trPr>
          <w:trHeight w:val="892"/>
        </w:trPr>
        <w:tc>
          <w:tcPr>
            <w:tcW w:w="1596" w:type="dxa"/>
            <w:shd w:val="clear" w:color="auto" w:fill="4AABC5"/>
          </w:tcPr>
          <w:p w14:paraId="2180295B" w14:textId="77777777" w:rsidR="00687868" w:rsidRPr="00A53350" w:rsidRDefault="00687868" w:rsidP="00696EDD">
            <w:pPr>
              <w:pStyle w:val="TableParagraph"/>
              <w:spacing w:before="166"/>
              <w:ind w:left="573"/>
              <w:rPr>
                <w:b/>
                <w:sz w:val="24"/>
                <w:lang w:val="en-US"/>
              </w:rPr>
            </w:pPr>
            <w:r w:rsidRPr="00A53350">
              <w:rPr>
                <w:b/>
                <w:sz w:val="24"/>
                <w:lang w:val="en-US"/>
              </w:rPr>
              <w:t>STT</w:t>
            </w:r>
          </w:p>
        </w:tc>
        <w:tc>
          <w:tcPr>
            <w:tcW w:w="1596" w:type="dxa"/>
            <w:shd w:val="clear" w:color="auto" w:fill="4AABC5"/>
          </w:tcPr>
          <w:p w14:paraId="4CBF39F6" w14:textId="77777777" w:rsidR="00687868" w:rsidRPr="00A53350" w:rsidRDefault="00687868" w:rsidP="00696EDD">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599" w:type="dxa"/>
            <w:shd w:val="clear" w:color="auto" w:fill="4AABC5"/>
          </w:tcPr>
          <w:p w14:paraId="5F1F6B28" w14:textId="77777777" w:rsidR="00687868" w:rsidRPr="00A53350" w:rsidRDefault="00687868" w:rsidP="00696EDD">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535EC0BC" w14:textId="77777777" w:rsidR="00687868" w:rsidRPr="00A53350" w:rsidRDefault="00687868" w:rsidP="00696EDD">
            <w:pPr>
              <w:pStyle w:val="TableParagraph"/>
              <w:spacing w:before="56"/>
              <w:ind w:left="239" w:right="226"/>
              <w:jc w:val="center"/>
              <w:rPr>
                <w:b/>
                <w:sz w:val="24"/>
              </w:rPr>
            </w:pPr>
            <w:r w:rsidRPr="00A53350">
              <w:rPr>
                <w:b/>
                <w:sz w:val="24"/>
              </w:rPr>
              <w:t>liệu</w:t>
            </w:r>
          </w:p>
        </w:tc>
        <w:tc>
          <w:tcPr>
            <w:tcW w:w="1596" w:type="dxa"/>
            <w:shd w:val="clear" w:color="auto" w:fill="4AABC5"/>
          </w:tcPr>
          <w:p w14:paraId="7514D904" w14:textId="77777777" w:rsidR="00687868" w:rsidRPr="00A53350" w:rsidRDefault="00687868" w:rsidP="00696EDD">
            <w:pPr>
              <w:pStyle w:val="TableParagraph"/>
              <w:spacing w:before="166"/>
              <w:ind w:left="91" w:right="80"/>
              <w:jc w:val="center"/>
              <w:rPr>
                <w:b/>
                <w:sz w:val="24"/>
              </w:rPr>
            </w:pPr>
            <w:r w:rsidRPr="00A53350">
              <w:rPr>
                <w:b/>
                <w:sz w:val="24"/>
              </w:rPr>
              <w:t>Loại</w:t>
            </w:r>
          </w:p>
        </w:tc>
        <w:tc>
          <w:tcPr>
            <w:tcW w:w="1599" w:type="dxa"/>
            <w:shd w:val="clear" w:color="auto" w:fill="4AABC5"/>
          </w:tcPr>
          <w:p w14:paraId="3BD65DCC" w14:textId="77777777" w:rsidR="00687868" w:rsidRPr="00A53350" w:rsidRDefault="00687868" w:rsidP="00696EDD">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691" w:type="dxa"/>
            <w:shd w:val="clear" w:color="auto" w:fill="4AABC5"/>
          </w:tcPr>
          <w:p w14:paraId="29D931F4" w14:textId="77777777" w:rsidR="00687868" w:rsidRPr="00A53350" w:rsidRDefault="00687868" w:rsidP="00696EDD">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687868" w:rsidRPr="00CF7D55" w14:paraId="0B4C1136" w14:textId="77777777" w:rsidTr="00696EDD">
        <w:trPr>
          <w:trHeight w:val="1338"/>
        </w:trPr>
        <w:tc>
          <w:tcPr>
            <w:tcW w:w="1596" w:type="dxa"/>
            <w:shd w:val="clear" w:color="auto" w:fill="D9EDF2"/>
          </w:tcPr>
          <w:p w14:paraId="12C2FB0B" w14:textId="77777777" w:rsidR="00687868" w:rsidRPr="00CF7D55" w:rsidRDefault="00687868" w:rsidP="00696EDD">
            <w:pPr>
              <w:pStyle w:val="TableParagraph"/>
              <w:spacing w:before="166"/>
              <w:ind w:left="573"/>
              <w:rPr>
                <w:bCs/>
                <w:sz w:val="24"/>
                <w:lang w:val="en-US"/>
              </w:rPr>
            </w:pPr>
            <w:r w:rsidRPr="00CF7D55">
              <w:rPr>
                <w:bCs/>
                <w:sz w:val="24"/>
                <w:lang w:val="en-US"/>
              </w:rPr>
              <w:t>1</w:t>
            </w:r>
          </w:p>
        </w:tc>
        <w:tc>
          <w:tcPr>
            <w:tcW w:w="1596" w:type="dxa"/>
            <w:shd w:val="clear" w:color="auto" w:fill="D9EDF2"/>
          </w:tcPr>
          <w:p w14:paraId="5D25943C" w14:textId="741714BE" w:rsidR="00687868" w:rsidRPr="00CF7D55" w:rsidRDefault="00687868" w:rsidP="00696EDD">
            <w:pPr>
              <w:pStyle w:val="TableParagraph"/>
              <w:ind w:left="91" w:right="182"/>
              <w:rPr>
                <w:bCs/>
                <w:sz w:val="24"/>
                <w:lang w:val="en-US"/>
              </w:rPr>
            </w:pPr>
            <w:r>
              <w:rPr>
                <w:bCs/>
                <w:sz w:val="24"/>
                <w:lang w:val="en-US"/>
              </w:rPr>
              <w:t xml:space="preserve">Trường </w:t>
            </w:r>
            <w:proofErr w:type="spellStart"/>
            <w:r>
              <w:rPr>
                <w:bCs/>
                <w:sz w:val="24"/>
                <w:lang w:val="en-US"/>
              </w:rPr>
              <w:t>Mã</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p>
        </w:tc>
        <w:tc>
          <w:tcPr>
            <w:tcW w:w="1599" w:type="dxa"/>
            <w:shd w:val="clear" w:color="auto" w:fill="D9EDF2"/>
          </w:tcPr>
          <w:p w14:paraId="05B4A754" w14:textId="2097C014" w:rsidR="00687868" w:rsidRPr="00531A06" w:rsidRDefault="00531A06" w:rsidP="00696EDD">
            <w:pPr>
              <w:pStyle w:val="TableParagraph"/>
              <w:ind w:left="77"/>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mã</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p>
        </w:tc>
        <w:tc>
          <w:tcPr>
            <w:tcW w:w="1596" w:type="dxa"/>
            <w:shd w:val="clear" w:color="auto" w:fill="D9EDF2"/>
          </w:tcPr>
          <w:p w14:paraId="7E83F9B5" w14:textId="3BBF1524" w:rsidR="00687868" w:rsidRPr="00511B1E" w:rsidRDefault="003369B0" w:rsidP="00696EDD">
            <w:pPr>
              <w:pStyle w:val="TableParagraph"/>
              <w:rPr>
                <w:bCs/>
                <w:sz w:val="24"/>
                <w:lang w:val="en-US"/>
              </w:rPr>
            </w:pPr>
            <w:r>
              <w:rPr>
                <w:bCs/>
                <w:sz w:val="24"/>
                <w:lang w:val="en-US"/>
              </w:rPr>
              <w:t>Text Field</w:t>
            </w:r>
          </w:p>
        </w:tc>
        <w:tc>
          <w:tcPr>
            <w:tcW w:w="1599" w:type="dxa"/>
            <w:shd w:val="clear" w:color="auto" w:fill="D9EDF2"/>
          </w:tcPr>
          <w:p w14:paraId="280F9DCD" w14:textId="1A8FB7F8" w:rsidR="00687868" w:rsidRPr="00CF7D55" w:rsidRDefault="003369B0"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691" w:type="dxa"/>
            <w:shd w:val="clear" w:color="auto" w:fill="D9EDF2"/>
          </w:tcPr>
          <w:p w14:paraId="7A257D7D" w14:textId="77777777" w:rsidR="00687868" w:rsidRPr="00CF7D55" w:rsidRDefault="00687868" w:rsidP="00696EDD">
            <w:pPr>
              <w:pStyle w:val="TableParagraph"/>
              <w:ind w:left="0"/>
              <w:rPr>
                <w:bCs/>
                <w:sz w:val="24"/>
              </w:rPr>
            </w:pPr>
          </w:p>
        </w:tc>
      </w:tr>
      <w:tr w:rsidR="00687868" w:rsidRPr="00CF7D55" w14:paraId="425BD522" w14:textId="77777777" w:rsidTr="00696EDD">
        <w:trPr>
          <w:trHeight w:val="892"/>
        </w:trPr>
        <w:tc>
          <w:tcPr>
            <w:tcW w:w="1596" w:type="dxa"/>
            <w:shd w:val="clear" w:color="auto" w:fill="DAEEF3" w:themeFill="accent5" w:themeFillTint="33"/>
          </w:tcPr>
          <w:p w14:paraId="003CEE35" w14:textId="77777777" w:rsidR="00687868" w:rsidRPr="00CF7D55" w:rsidRDefault="00687868" w:rsidP="00696EDD">
            <w:pPr>
              <w:pStyle w:val="TableParagraph"/>
              <w:spacing w:before="166"/>
              <w:ind w:left="573"/>
              <w:rPr>
                <w:bCs/>
                <w:sz w:val="24"/>
                <w:lang w:val="en-US"/>
              </w:rPr>
            </w:pPr>
            <w:r w:rsidRPr="00CF7D55">
              <w:rPr>
                <w:bCs/>
                <w:sz w:val="24"/>
                <w:lang w:val="en-US"/>
              </w:rPr>
              <w:t>2</w:t>
            </w:r>
          </w:p>
        </w:tc>
        <w:tc>
          <w:tcPr>
            <w:tcW w:w="1596" w:type="dxa"/>
            <w:shd w:val="clear" w:color="auto" w:fill="DAEEF3" w:themeFill="accent5" w:themeFillTint="33"/>
          </w:tcPr>
          <w:p w14:paraId="3C8B1376" w14:textId="1D5FCD65" w:rsidR="00687868" w:rsidRPr="00CF7D55" w:rsidRDefault="00687868" w:rsidP="00696EDD">
            <w:pPr>
              <w:pStyle w:val="TableParagraph"/>
              <w:spacing w:before="54"/>
              <w:rPr>
                <w:bCs/>
                <w:sz w:val="24"/>
                <w:lang w:val="en-US"/>
              </w:rPr>
            </w:pPr>
            <w:r>
              <w:rPr>
                <w:bCs/>
                <w:sz w:val="24"/>
                <w:lang w:val="en-US"/>
              </w:rPr>
              <w:t xml:space="preserve">Trường </w:t>
            </w:r>
            <w:proofErr w:type="spellStart"/>
            <w:r>
              <w:rPr>
                <w:bCs/>
                <w:sz w:val="24"/>
                <w:lang w:val="en-US"/>
              </w:rPr>
              <w:t>Combobox</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Nhà</w:t>
            </w:r>
            <w:proofErr w:type="spellEnd"/>
            <w:r>
              <w:rPr>
                <w:bCs/>
                <w:sz w:val="24"/>
                <w:lang w:val="en-US"/>
              </w:rPr>
              <w:t xml:space="preserve"> Cung </w:t>
            </w:r>
            <w:proofErr w:type="spellStart"/>
            <w:r>
              <w:rPr>
                <w:bCs/>
                <w:sz w:val="24"/>
                <w:lang w:val="en-US"/>
              </w:rPr>
              <w:t>Cấp</w:t>
            </w:r>
            <w:proofErr w:type="spellEnd"/>
          </w:p>
        </w:tc>
        <w:tc>
          <w:tcPr>
            <w:tcW w:w="1599" w:type="dxa"/>
            <w:shd w:val="clear" w:color="auto" w:fill="DAEEF3" w:themeFill="accent5" w:themeFillTint="33"/>
          </w:tcPr>
          <w:p w14:paraId="3E767627" w14:textId="73DB9346" w:rsidR="00687868" w:rsidRPr="00CF7D55" w:rsidRDefault="00531A06"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chọn</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r>
              <w:rPr>
                <w:bCs/>
                <w:sz w:val="24"/>
                <w:lang w:val="en-US"/>
              </w:rPr>
              <w:t xml:space="preserve"> </w:t>
            </w:r>
            <w:proofErr w:type="spellStart"/>
            <w:r>
              <w:rPr>
                <w:bCs/>
                <w:sz w:val="24"/>
                <w:lang w:val="en-US"/>
              </w:rPr>
              <w:t>của</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p>
        </w:tc>
        <w:tc>
          <w:tcPr>
            <w:tcW w:w="1596" w:type="dxa"/>
            <w:shd w:val="clear" w:color="auto" w:fill="DAEEF3" w:themeFill="accent5" w:themeFillTint="33"/>
          </w:tcPr>
          <w:p w14:paraId="619F87B0" w14:textId="4FDDE646" w:rsidR="00687868" w:rsidRPr="00CF7D55" w:rsidRDefault="003369B0" w:rsidP="00696EDD">
            <w:pPr>
              <w:pStyle w:val="TableParagraph"/>
              <w:rPr>
                <w:bCs/>
                <w:sz w:val="24"/>
                <w:lang w:val="en-US"/>
              </w:rPr>
            </w:pPr>
            <w:proofErr w:type="spellStart"/>
            <w:r>
              <w:rPr>
                <w:bCs/>
                <w:sz w:val="24"/>
                <w:lang w:val="en-US"/>
              </w:rPr>
              <w:t>ComboBox</w:t>
            </w:r>
            <w:proofErr w:type="spellEnd"/>
          </w:p>
        </w:tc>
        <w:tc>
          <w:tcPr>
            <w:tcW w:w="1599" w:type="dxa"/>
            <w:shd w:val="clear" w:color="auto" w:fill="DAEEF3" w:themeFill="accent5" w:themeFillTint="33"/>
          </w:tcPr>
          <w:p w14:paraId="40255CC1" w14:textId="21746CD7" w:rsidR="00687868" w:rsidRPr="00CF7D55" w:rsidRDefault="003369B0"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691" w:type="dxa"/>
            <w:shd w:val="clear" w:color="auto" w:fill="DAEEF3" w:themeFill="accent5" w:themeFillTint="33"/>
          </w:tcPr>
          <w:p w14:paraId="74642E94" w14:textId="77777777" w:rsidR="00687868" w:rsidRPr="00CF7D55" w:rsidRDefault="00687868" w:rsidP="00696EDD">
            <w:pPr>
              <w:pStyle w:val="TableParagraph"/>
              <w:ind w:left="0"/>
              <w:rPr>
                <w:bCs/>
                <w:sz w:val="24"/>
                <w:lang w:val="en-US"/>
              </w:rPr>
            </w:pPr>
          </w:p>
        </w:tc>
      </w:tr>
      <w:tr w:rsidR="00687868" w:rsidRPr="00CF7D55" w14:paraId="4B14BA55" w14:textId="77777777" w:rsidTr="00696EDD">
        <w:trPr>
          <w:trHeight w:val="892"/>
        </w:trPr>
        <w:tc>
          <w:tcPr>
            <w:tcW w:w="1596" w:type="dxa"/>
            <w:shd w:val="clear" w:color="auto" w:fill="DAEEF3" w:themeFill="accent5" w:themeFillTint="33"/>
          </w:tcPr>
          <w:p w14:paraId="580C4C72" w14:textId="77777777" w:rsidR="00687868" w:rsidRPr="00CF7D55" w:rsidRDefault="00687868" w:rsidP="00696EDD">
            <w:pPr>
              <w:pStyle w:val="TableParagraph"/>
              <w:spacing w:before="166"/>
              <w:ind w:left="573"/>
              <w:rPr>
                <w:bCs/>
                <w:sz w:val="24"/>
                <w:lang w:val="en-US"/>
              </w:rPr>
            </w:pPr>
            <w:r>
              <w:rPr>
                <w:bCs/>
                <w:sz w:val="24"/>
                <w:lang w:val="en-US"/>
              </w:rPr>
              <w:t>3</w:t>
            </w:r>
          </w:p>
        </w:tc>
        <w:tc>
          <w:tcPr>
            <w:tcW w:w="1596" w:type="dxa"/>
            <w:shd w:val="clear" w:color="auto" w:fill="DAEEF3" w:themeFill="accent5" w:themeFillTint="33"/>
          </w:tcPr>
          <w:p w14:paraId="6ADD9C1C" w14:textId="7480D26D" w:rsidR="00687868" w:rsidRDefault="00687868" w:rsidP="00696EDD">
            <w:pPr>
              <w:pStyle w:val="TableParagraph"/>
              <w:spacing w:before="54"/>
              <w:rPr>
                <w:bCs/>
                <w:sz w:val="24"/>
                <w:lang w:val="en-US"/>
              </w:rPr>
            </w:pPr>
            <w:r>
              <w:rPr>
                <w:bCs/>
                <w:sz w:val="24"/>
                <w:lang w:val="en-US"/>
              </w:rPr>
              <w:t xml:space="preserve">Trường </w:t>
            </w:r>
            <w:proofErr w:type="spellStart"/>
            <w:r>
              <w:rPr>
                <w:bCs/>
                <w:sz w:val="24"/>
                <w:lang w:val="en-US"/>
              </w:rPr>
              <w:t>Tên</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p>
        </w:tc>
        <w:tc>
          <w:tcPr>
            <w:tcW w:w="1599" w:type="dxa"/>
            <w:shd w:val="clear" w:color="auto" w:fill="DAEEF3" w:themeFill="accent5" w:themeFillTint="33"/>
          </w:tcPr>
          <w:p w14:paraId="52BAD130" w14:textId="04AD6129" w:rsidR="00687868" w:rsidRPr="00CF7D55" w:rsidRDefault="00531A06"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p>
        </w:tc>
        <w:tc>
          <w:tcPr>
            <w:tcW w:w="1596" w:type="dxa"/>
            <w:shd w:val="clear" w:color="auto" w:fill="DAEEF3" w:themeFill="accent5" w:themeFillTint="33"/>
          </w:tcPr>
          <w:p w14:paraId="63F7F162" w14:textId="723CCC53" w:rsidR="00687868" w:rsidRDefault="003369B0" w:rsidP="00696EDD">
            <w:pPr>
              <w:pStyle w:val="TableParagraph"/>
              <w:rPr>
                <w:bCs/>
                <w:sz w:val="24"/>
                <w:lang w:val="en-US"/>
              </w:rPr>
            </w:pPr>
            <w:r>
              <w:rPr>
                <w:bCs/>
                <w:sz w:val="24"/>
                <w:lang w:val="en-US"/>
              </w:rPr>
              <w:t>Text Field</w:t>
            </w:r>
          </w:p>
        </w:tc>
        <w:tc>
          <w:tcPr>
            <w:tcW w:w="1599" w:type="dxa"/>
            <w:shd w:val="clear" w:color="auto" w:fill="DAEEF3" w:themeFill="accent5" w:themeFillTint="33"/>
          </w:tcPr>
          <w:p w14:paraId="39F4195D" w14:textId="1BADAE44" w:rsidR="00687868" w:rsidRPr="00CF7D55" w:rsidRDefault="003369B0"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691" w:type="dxa"/>
            <w:shd w:val="clear" w:color="auto" w:fill="DAEEF3" w:themeFill="accent5" w:themeFillTint="33"/>
          </w:tcPr>
          <w:p w14:paraId="647DD9AD" w14:textId="77777777" w:rsidR="00687868" w:rsidRPr="00CF7D55" w:rsidRDefault="00687868" w:rsidP="00696EDD">
            <w:pPr>
              <w:pStyle w:val="TableParagraph"/>
              <w:ind w:left="0"/>
              <w:rPr>
                <w:bCs/>
                <w:sz w:val="24"/>
                <w:lang w:val="en-US"/>
              </w:rPr>
            </w:pPr>
          </w:p>
        </w:tc>
      </w:tr>
      <w:tr w:rsidR="00687868" w:rsidRPr="00CF7D55" w14:paraId="5FF93721" w14:textId="77777777" w:rsidTr="00696EDD">
        <w:trPr>
          <w:trHeight w:val="892"/>
        </w:trPr>
        <w:tc>
          <w:tcPr>
            <w:tcW w:w="1596" w:type="dxa"/>
            <w:shd w:val="clear" w:color="auto" w:fill="DAEEF3" w:themeFill="accent5" w:themeFillTint="33"/>
          </w:tcPr>
          <w:p w14:paraId="753D2BB6" w14:textId="77777777" w:rsidR="00687868" w:rsidRDefault="00687868" w:rsidP="00696EDD">
            <w:pPr>
              <w:pStyle w:val="TableParagraph"/>
              <w:spacing w:before="166"/>
              <w:ind w:left="573"/>
              <w:rPr>
                <w:bCs/>
                <w:sz w:val="24"/>
                <w:lang w:val="en-US"/>
              </w:rPr>
            </w:pPr>
            <w:r>
              <w:rPr>
                <w:bCs/>
                <w:sz w:val="24"/>
                <w:lang w:val="en-US"/>
              </w:rPr>
              <w:t>4</w:t>
            </w:r>
          </w:p>
        </w:tc>
        <w:tc>
          <w:tcPr>
            <w:tcW w:w="1596" w:type="dxa"/>
            <w:shd w:val="clear" w:color="auto" w:fill="DAEEF3" w:themeFill="accent5" w:themeFillTint="33"/>
          </w:tcPr>
          <w:p w14:paraId="46C2E758" w14:textId="0A97CBDB" w:rsidR="00687868" w:rsidRDefault="00E15C6D" w:rsidP="00696EDD">
            <w:pPr>
              <w:pStyle w:val="TableParagraph"/>
              <w:spacing w:before="54"/>
              <w:rPr>
                <w:bCs/>
                <w:sz w:val="24"/>
                <w:lang w:val="en-US"/>
              </w:rPr>
            </w:pPr>
            <w:r>
              <w:rPr>
                <w:bCs/>
                <w:sz w:val="24"/>
                <w:lang w:val="en-US"/>
              </w:rPr>
              <w:t xml:space="preserve">Trường </w:t>
            </w:r>
            <w:proofErr w:type="spellStart"/>
            <w:r>
              <w:rPr>
                <w:bCs/>
                <w:sz w:val="24"/>
                <w:lang w:val="en-US"/>
              </w:rPr>
              <w:t>Đơn</w:t>
            </w:r>
            <w:proofErr w:type="spellEnd"/>
            <w:r>
              <w:rPr>
                <w:bCs/>
                <w:sz w:val="24"/>
                <w:lang w:val="en-US"/>
              </w:rPr>
              <w:t xml:space="preserve"> </w:t>
            </w:r>
            <w:proofErr w:type="spellStart"/>
            <w:r>
              <w:rPr>
                <w:bCs/>
                <w:sz w:val="24"/>
                <w:lang w:val="en-US"/>
              </w:rPr>
              <w:t>Vị</w:t>
            </w:r>
            <w:proofErr w:type="spellEnd"/>
            <w:r>
              <w:rPr>
                <w:bCs/>
                <w:sz w:val="24"/>
                <w:lang w:val="en-US"/>
              </w:rPr>
              <w:t xml:space="preserve"> </w:t>
            </w:r>
            <w:proofErr w:type="spellStart"/>
            <w:r>
              <w:rPr>
                <w:bCs/>
                <w:sz w:val="24"/>
                <w:lang w:val="en-US"/>
              </w:rPr>
              <w:t>Tính</w:t>
            </w:r>
            <w:proofErr w:type="spellEnd"/>
          </w:p>
        </w:tc>
        <w:tc>
          <w:tcPr>
            <w:tcW w:w="1599" w:type="dxa"/>
            <w:shd w:val="clear" w:color="auto" w:fill="DAEEF3" w:themeFill="accent5" w:themeFillTint="33"/>
          </w:tcPr>
          <w:p w14:paraId="3E31E91F" w14:textId="5DE9406F" w:rsidR="00687868" w:rsidRPr="00CF7D55" w:rsidRDefault="00531A06"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đơn</w:t>
            </w:r>
            <w:proofErr w:type="spellEnd"/>
            <w:r>
              <w:rPr>
                <w:bCs/>
                <w:sz w:val="24"/>
                <w:lang w:val="en-US"/>
              </w:rPr>
              <w:t xml:space="preserve"> </w:t>
            </w:r>
            <w:proofErr w:type="spellStart"/>
            <w:r>
              <w:rPr>
                <w:bCs/>
                <w:sz w:val="24"/>
                <w:lang w:val="en-US"/>
              </w:rPr>
              <w:t>vị</w:t>
            </w:r>
            <w:proofErr w:type="spellEnd"/>
            <w:r>
              <w:rPr>
                <w:bCs/>
                <w:sz w:val="24"/>
                <w:lang w:val="en-US"/>
              </w:rPr>
              <w:t xml:space="preserve"> </w:t>
            </w:r>
            <w:proofErr w:type="spellStart"/>
            <w:r>
              <w:rPr>
                <w:bCs/>
                <w:sz w:val="24"/>
                <w:lang w:val="en-US"/>
              </w:rPr>
              <w:t>tính</w:t>
            </w:r>
            <w:proofErr w:type="spellEnd"/>
          </w:p>
        </w:tc>
        <w:tc>
          <w:tcPr>
            <w:tcW w:w="1596" w:type="dxa"/>
            <w:shd w:val="clear" w:color="auto" w:fill="DAEEF3" w:themeFill="accent5" w:themeFillTint="33"/>
          </w:tcPr>
          <w:p w14:paraId="1BC90F0C" w14:textId="6F364EA6" w:rsidR="00687868" w:rsidRDefault="003369B0" w:rsidP="00696EDD">
            <w:pPr>
              <w:pStyle w:val="TableParagraph"/>
              <w:rPr>
                <w:bCs/>
                <w:sz w:val="24"/>
                <w:lang w:val="en-US"/>
              </w:rPr>
            </w:pPr>
            <w:r>
              <w:rPr>
                <w:bCs/>
                <w:sz w:val="24"/>
                <w:lang w:val="en-US"/>
              </w:rPr>
              <w:t>Text Field</w:t>
            </w:r>
          </w:p>
        </w:tc>
        <w:tc>
          <w:tcPr>
            <w:tcW w:w="1599" w:type="dxa"/>
            <w:shd w:val="clear" w:color="auto" w:fill="DAEEF3" w:themeFill="accent5" w:themeFillTint="33"/>
          </w:tcPr>
          <w:p w14:paraId="0B530F76" w14:textId="71032A23" w:rsidR="00687868" w:rsidRPr="00CF7D55" w:rsidRDefault="003369B0"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691" w:type="dxa"/>
            <w:shd w:val="clear" w:color="auto" w:fill="DAEEF3" w:themeFill="accent5" w:themeFillTint="33"/>
          </w:tcPr>
          <w:p w14:paraId="0C84DC04" w14:textId="77777777" w:rsidR="00687868" w:rsidRPr="00CF7D55" w:rsidRDefault="00687868" w:rsidP="00696EDD">
            <w:pPr>
              <w:pStyle w:val="TableParagraph"/>
              <w:ind w:left="0"/>
              <w:rPr>
                <w:bCs/>
                <w:sz w:val="24"/>
                <w:lang w:val="en-US"/>
              </w:rPr>
            </w:pPr>
          </w:p>
        </w:tc>
      </w:tr>
      <w:tr w:rsidR="00687868" w:rsidRPr="00CF7D55" w14:paraId="37683C59" w14:textId="77777777" w:rsidTr="00696EDD">
        <w:trPr>
          <w:trHeight w:val="892"/>
        </w:trPr>
        <w:tc>
          <w:tcPr>
            <w:tcW w:w="1596" w:type="dxa"/>
            <w:shd w:val="clear" w:color="auto" w:fill="DAEEF3" w:themeFill="accent5" w:themeFillTint="33"/>
          </w:tcPr>
          <w:p w14:paraId="76C4D73C" w14:textId="77777777" w:rsidR="00687868" w:rsidRDefault="00687868" w:rsidP="00696EDD">
            <w:pPr>
              <w:pStyle w:val="TableParagraph"/>
              <w:spacing w:before="166"/>
              <w:ind w:left="573"/>
              <w:rPr>
                <w:bCs/>
                <w:sz w:val="24"/>
                <w:lang w:val="en-US"/>
              </w:rPr>
            </w:pPr>
            <w:r>
              <w:rPr>
                <w:bCs/>
                <w:sz w:val="24"/>
                <w:lang w:val="en-US"/>
              </w:rPr>
              <w:t>5</w:t>
            </w:r>
          </w:p>
        </w:tc>
        <w:tc>
          <w:tcPr>
            <w:tcW w:w="1596" w:type="dxa"/>
            <w:shd w:val="clear" w:color="auto" w:fill="DAEEF3" w:themeFill="accent5" w:themeFillTint="33"/>
          </w:tcPr>
          <w:p w14:paraId="7882085D" w14:textId="7DE8DA31" w:rsidR="00687868" w:rsidRDefault="00E15C6D" w:rsidP="00696EDD">
            <w:pPr>
              <w:pStyle w:val="TableParagraph"/>
              <w:spacing w:before="54"/>
              <w:rPr>
                <w:bCs/>
                <w:sz w:val="24"/>
                <w:lang w:val="en-US"/>
              </w:rPr>
            </w:pPr>
            <w:r>
              <w:rPr>
                <w:bCs/>
                <w:sz w:val="24"/>
                <w:lang w:val="en-US"/>
              </w:rPr>
              <w:t xml:space="preserve">Trường </w:t>
            </w:r>
            <w:proofErr w:type="spellStart"/>
            <w:r>
              <w:rPr>
                <w:bCs/>
                <w:sz w:val="24"/>
                <w:lang w:val="en-US"/>
              </w:rPr>
              <w:t>Trả</w:t>
            </w:r>
            <w:proofErr w:type="spellEnd"/>
            <w:r>
              <w:rPr>
                <w:bCs/>
                <w:sz w:val="24"/>
                <w:lang w:val="en-US"/>
              </w:rPr>
              <w:t xml:space="preserve"> </w:t>
            </w:r>
            <w:proofErr w:type="spellStart"/>
            <w:r>
              <w:rPr>
                <w:bCs/>
                <w:sz w:val="24"/>
                <w:lang w:val="en-US"/>
              </w:rPr>
              <w:t>Về</w:t>
            </w:r>
            <w:proofErr w:type="spellEnd"/>
            <w:r>
              <w:rPr>
                <w:bCs/>
                <w:sz w:val="24"/>
                <w:lang w:val="en-US"/>
              </w:rPr>
              <w:t xml:space="preserve"> Danh </w:t>
            </w:r>
            <w:proofErr w:type="spellStart"/>
            <w:r>
              <w:rPr>
                <w:bCs/>
                <w:sz w:val="24"/>
                <w:lang w:val="en-US"/>
              </w:rPr>
              <w:t>Sách</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p>
        </w:tc>
        <w:tc>
          <w:tcPr>
            <w:tcW w:w="1599" w:type="dxa"/>
            <w:shd w:val="clear" w:color="auto" w:fill="DAEEF3" w:themeFill="accent5" w:themeFillTint="33"/>
          </w:tcPr>
          <w:p w14:paraId="2F87C375" w14:textId="5FDE3437" w:rsidR="00687868" w:rsidRPr="00CF7D55" w:rsidRDefault="00531A06" w:rsidP="00696EDD">
            <w:pPr>
              <w:pStyle w:val="TableParagraph"/>
              <w:spacing w:before="54"/>
              <w:rPr>
                <w:bCs/>
                <w:sz w:val="24"/>
                <w:lang w:val="en-US"/>
              </w:rPr>
            </w:pPr>
            <w:r>
              <w:rPr>
                <w:bCs/>
                <w:sz w:val="24"/>
                <w:lang w:val="en-US"/>
              </w:rPr>
              <w:t xml:space="preserve">Hiển </w:t>
            </w:r>
            <w:proofErr w:type="spellStart"/>
            <w:r>
              <w:rPr>
                <w:bCs/>
                <w:sz w:val="24"/>
                <w:lang w:val="en-US"/>
              </w:rPr>
              <w:t>thị</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r>
              <w:rPr>
                <w:bCs/>
                <w:sz w:val="24"/>
                <w:lang w:val="en-US"/>
              </w:rPr>
              <w:t xml:space="preserve"> </w:t>
            </w:r>
            <w:proofErr w:type="spellStart"/>
            <w:r>
              <w:rPr>
                <w:bCs/>
                <w:sz w:val="24"/>
                <w:lang w:val="en-US"/>
              </w:rPr>
              <w:t>đang</w:t>
            </w:r>
            <w:proofErr w:type="spellEnd"/>
            <w:r>
              <w:rPr>
                <w:bCs/>
                <w:sz w:val="24"/>
                <w:lang w:val="en-US"/>
              </w:rPr>
              <w:t xml:space="preserve"> </w:t>
            </w:r>
            <w:proofErr w:type="spellStart"/>
            <w:r>
              <w:rPr>
                <w:bCs/>
                <w:sz w:val="24"/>
                <w:lang w:val="en-US"/>
              </w:rPr>
              <w:t>có</w:t>
            </w:r>
            <w:proofErr w:type="spellEnd"/>
          </w:p>
        </w:tc>
        <w:tc>
          <w:tcPr>
            <w:tcW w:w="1596" w:type="dxa"/>
            <w:shd w:val="clear" w:color="auto" w:fill="DAEEF3" w:themeFill="accent5" w:themeFillTint="33"/>
          </w:tcPr>
          <w:p w14:paraId="06623A19" w14:textId="5A8B100C" w:rsidR="00687868" w:rsidRDefault="003369B0" w:rsidP="00696EDD">
            <w:pPr>
              <w:pStyle w:val="TableParagraph"/>
              <w:rPr>
                <w:bCs/>
                <w:sz w:val="24"/>
                <w:lang w:val="en-US"/>
              </w:rPr>
            </w:pPr>
            <w:r>
              <w:rPr>
                <w:bCs/>
                <w:sz w:val="24"/>
                <w:lang w:val="en-US"/>
              </w:rPr>
              <w:t>Table</w:t>
            </w:r>
          </w:p>
        </w:tc>
        <w:tc>
          <w:tcPr>
            <w:tcW w:w="1599" w:type="dxa"/>
            <w:shd w:val="clear" w:color="auto" w:fill="DAEEF3" w:themeFill="accent5" w:themeFillTint="33"/>
          </w:tcPr>
          <w:p w14:paraId="015B755A" w14:textId="196142D5" w:rsidR="00687868" w:rsidRPr="00CF7D55" w:rsidRDefault="00687868" w:rsidP="00696EDD">
            <w:pPr>
              <w:pStyle w:val="TableParagraph"/>
              <w:ind w:left="184"/>
              <w:rPr>
                <w:bCs/>
                <w:sz w:val="24"/>
                <w:lang w:val="en-US"/>
              </w:rPr>
            </w:pPr>
          </w:p>
        </w:tc>
        <w:tc>
          <w:tcPr>
            <w:tcW w:w="1691" w:type="dxa"/>
            <w:shd w:val="clear" w:color="auto" w:fill="DAEEF3" w:themeFill="accent5" w:themeFillTint="33"/>
          </w:tcPr>
          <w:p w14:paraId="2CB1ADE0" w14:textId="77777777" w:rsidR="00687868" w:rsidRPr="00CF7D55" w:rsidRDefault="00687868" w:rsidP="00696EDD">
            <w:pPr>
              <w:pStyle w:val="TableParagraph"/>
              <w:ind w:left="0"/>
              <w:rPr>
                <w:bCs/>
                <w:sz w:val="24"/>
                <w:lang w:val="en-US"/>
              </w:rPr>
            </w:pPr>
          </w:p>
        </w:tc>
      </w:tr>
      <w:tr w:rsidR="00687868" w:rsidRPr="00CF7D55" w14:paraId="014DFEF1" w14:textId="77777777" w:rsidTr="00696EDD">
        <w:trPr>
          <w:trHeight w:val="892"/>
        </w:trPr>
        <w:tc>
          <w:tcPr>
            <w:tcW w:w="1596" w:type="dxa"/>
            <w:shd w:val="clear" w:color="auto" w:fill="DAEEF3" w:themeFill="accent5" w:themeFillTint="33"/>
          </w:tcPr>
          <w:p w14:paraId="34DFFCBC" w14:textId="77777777" w:rsidR="00687868" w:rsidRDefault="00687868" w:rsidP="00696EDD">
            <w:pPr>
              <w:pStyle w:val="TableParagraph"/>
              <w:spacing w:before="166"/>
              <w:ind w:left="573"/>
              <w:rPr>
                <w:bCs/>
                <w:sz w:val="24"/>
                <w:lang w:val="en-US"/>
              </w:rPr>
            </w:pPr>
            <w:r>
              <w:rPr>
                <w:bCs/>
                <w:sz w:val="24"/>
                <w:lang w:val="en-US"/>
              </w:rPr>
              <w:t>6</w:t>
            </w:r>
          </w:p>
        </w:tc>
        <w:tc>
          <w:tcPr>
            <w:tcW w:w="1596" w:type="dxa"/>
            <w:shd w:val="clear" w:color="auto" w:fill="DAEEF3" w:themeFill="accent5" w:themeFillTint="33"/>
          </w:tcPr>
          <w:p w14:paraId="0FEF84BA" w14:textId="3B4A0EA8" w:rsidR="00687868" w:rsidRDefault="00E15C6D"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Thêm</w:t>
            </w:r>
            <w:proofErr w:type="spellEnd"/>
          </w:p>
        </w:tc>
        <w:tc>
          <w:tcPr>
            <w:tcW w:w="1599" w:type="dxa"/>
            <w:shd w:val="clear" w:color="auto" w:fill="DAEEF3" w:themeFill="accent5" w:themeFillTint="33"/>
          </w:tcPr>
          <w:p w14:paraId="72C39189" w14:textId="49D00C28" w:rsidR="00687868" w:rsidRDefault="00B02221"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thêm</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p>
        </w:tc>
        <w:tc>
          <w:tcPr>
            <w:tcW w:w="1596" w:type="dxa"/>
            <w:shd w:val="clear" w:color="auto" w:fill="DAEEF3" w:themeFill="accent5" w:themeFillTint="33"/>
          </w:tcPr>
          <w:p w14:paraId="53B316ED" w14:textId="57D6134C" w:rsidR="00687868" w:rsidRDefault="003369B0" w:rsidP="00696EDD">
            <w:pPr>
              <w:pStyle w:val="TableParagraph"/>
              <w:rPr>
                <w:bCs/>
                <w:sz w:val="24"/>
                <w:lang w:val="en-US"/>
              </w:rPr>
            </w:pPr>
            <w:r>
              <w:rPr>
                <w:bCs/>
                <w:sz w:val="24"/>
                <w:lang w:val="en-US"/>
              </w:rPr>
              <w:t>Button</w:t>
            </w:r>
          </w:p>
        </w:tc>
        <w:tc>
          <w:tcPr>
            <w:tcW w:w="1599" w:type="dxa"/>
            <w:shd w:val="clear" w:color="auto" w:fill="DAEEF3" w:themeFill="accent5" w:themeFillTint="33"/>
          </w:tcPr>
          <w:p w14:paraId="18835A24" w14:textId="77777777" w:rsidR="00687868" w:rsidRPr="00CF7D55" w:rsidRDefault="00687868" w:rsidP="00696EDD">
            <w:pPr>
              <w:pStyle w:val="TableParagraph"/>
              <w:ind w:left="0"/>
              <w:rPr>
                <w:bCs/>
                <w:sz w:val="24"/>
                <w:lang w:val="en-US"/>
              </w:rPr>
            </w:pPr>
          </w:p>
        </w:tc>
        <w:tc>
          <w:tcPr>
            <w:tcW w:w="1691" w:type="dxa"/>
            <w:shd w:val="clear" w:color="auto" w:fill="DAEEF3" w:themeFill="accent5" w:themeFillTint="33"/>
          </w:tcPr>
          <w:p w14:paraId="0225DAF8" w14:textId="77777777" w:rsidR="00687868" w:rsidRPr="00CF7D55" w:rsidRDefault="00687868" w:rsidP="00696EDD">
            <w:pPr>
              <w:pStyle w:val="TableParagraph"/>
              <w:ind w:left="0"/>
              <w:rPr>
                <w:bCs/>
                <w:sz w:val="24"/>
                <w:lang w:val="en-US"/>
              </w:rPr>
            </w:pPr>
          </w:p>
        </w:tc>
      </w:tr>
      <w:tr w:rsidR="00687868" w:rsidRPr="00CF7D55" w14:paraId="5156D1CC" w14:textId="77777777" w:rsidTr="00696EDD">
        <w:trPr>
          <w:trHeight w:val="892"/>
        </w:trPr>
        <w:tc>
          <w:tcPr>
            <w:tcW w:w="1596" w:type="dxa"/>
            <w:shd w:val="clear" w:color="auto" w:fill="DAEEF3" w:themeFill="accent5" w:themeFillTint="33"/>
          </w:tcPr>
          <w:p w14:paraId="283A026D" w14:textId="77777777" w:rsidR="00687868" w:rsidRDefault="00687868" w:rsidP="00696EDD">
            <w:pPr>
              <w:pStyle w:val="TableParagraph"/>
              <w:spacing w:before="166"/>
              <w:ind w:left="573"/>
              <w:rPr>
                <w:bCs/>
                <w:sz w:val="24"/>
                <w:lang w:val="en-US"/>
              </w:rPr>
            </w:pPr>
            <w:r>
              <w:rPr>
                <w:bCs/>
                <w:sz w:val="24"/>
                <w:lang w:val="en-US"/>
              </w:rPr>
              <w:t>7</w:t>
            </w:r>
          </w:p>
        </w:tc>
        <w:tc>
          <w:tcPr>
            <w:tcW w:w="1596" w:type="dxa"/>
            <w:shd w:val="clear" w:color="auto" w:fill="DAEEF3" w:themeFill="accent5" w:themeFillTint="33"/>
          </w:tcPr>
          <w:p w14:paraId="547BD3C7" w14:textId="509D35F5" w:rsidR="00687868" w:rsidRDefault="00E15C6D"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Xoá</w:t>
            </w:r>
            <w:proofErr w:type="spellEnd"/>
            <w:r>
              <w:rPr>
                <w:bCs/>
                <w:sz w:val="24"/>
                <w:lang w:val="en-US"/>
              </w:rPr>
              <w:t xml:space="preserve"> </w:t>
            </w:r>
          </w:p>
        </w:tc>
        <w:tc>
          <w:tcPr>
            <w:tcW w:w="1599" w:type="dxa"/>
            <w:shd w:val="clear" w:color="auto" w:fill="DAEEF3" w:themeFill="accent5" w:themeFillTint="33"/>
          </w:tcPr>
          <w:p w14:paraId="2D784B3A" w14:textId="50B51B78" w:rsidR="00687868" w:rsidRDefault="00B02221"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xoá</w:t>
            </w:r>
            <w:proofErr w:type="spellEnd"/>
            <w:r>
              <w:rPr>
                <w:bCs/>
                <w:sz w:val="24"/>
                <w:lang w:val="en-US"/>
              </w:rPr>
              <w:t xml:space="preserve">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p>
        </w:tc>
        <w:tc>
          <w:tcPr>
            <w:tcW w:w="1596" w:type="dxa"/>
            <w:shd w:val="clear" w:color="auto" w:fill="DAEEF3" w:themeFill="accent5" w:themeFillTint="33"/>
          </w:tcPr>
          <w:p w14:paraId="7AEACEA0" w14:textId="6CFC9A47" w:rsidR="00687868" w:rsidRDefault="003369B0" w:rsidP="00696EDD">
            <w:pPr>
              <w:pStyle w:val="TableParagraph"/>
              <w:rPr>
                <w:bCs/>
                <w:sz w:val="24"/>
                <w:lang w:val="en-US"/>
              </w:rPr>
            </w:pPr>
            <w:r>
              <w:rPr>
                <w:bCs/>
                <w:sz w:val="24"/>
                <w:lang w:val="en-US"/>
              </w:rPr>
              <w:t>Button</w:t>
            </w:r>
          </w:p>
        </w:tc>
        <w:tc>
          <w:tcPr>
            <w:tcW w:w="1599" w:type="dxa"/>
            <w:shd w:val="clear" w:color="auto" w:fill="DAEEF3" w:themeFill="accent5" w:themeFillTint="33"/>
          </w:tcPr>
          <w:p w14:paraId="1D05D92C" w14:textId="77777777" w:rsidR="00687868" w:rsidRPr="00CF7D55" w:rsidRDefault="00687868" w:rsidP="00696EDD">
            <w:pPr>
              <w:pStyle w:val="TableParagraph"/>
              <w:ind w:left="0"/>
              <w:rPr>
                <w:bCs/>
                <w:sz w:val="24"/>
                <w:lang w:val="en-US"/>
              </w:rPr>
            </w:pPr>
          </w:p>
        </w:tc>
        <w:tc>
          <w:tcPr>
            <w:tcW w:w="1691" w:type="dxa"/>
            <w:shd w:val="clear" w:color="auto" w:fill="DAEEF3" w:themeFill="accent5" w:themeFillTint="33"/>
          </w:tcPr>
          <w:p w14:paraId="04692902" w14:textId="77777777" w:rsidR="00687868" w:rsidRPr="00CF7D55" w:rsidRDefault="00687868" w:rsidP="00696EDD">
            <w:pPr>
              <w:pStyle w:val="TableParagraph"/>
              <w:ind w:left="0"/>
              <w:rPr>
                <w:bCs/>
                <w:sz w:val="24"/>
                <w:lang w:val="en-US"/>
              </w:rPr>
            </w:pPr>
          </w:p>
        </w:tc>
      </w:tr>
      <w:tr w:rsidR="00687868" w:rsidRPr="00CF7D55" w14:paraId="53F01396" w14:textId="77777777" w:rsidTr="00696EDD">
        <w:trPr>
          <w:trHeight w:val="892"/>
        </w:trPr>
        <w:tc>
          <w:tcPr>
            <w:tcW w:w="1596" w:type="dxa"/>
            <w:shd w:val="clear" w:color="auto" w:fill="DAEEF3" w:themeFill="accent5" w:themeFillTint="33"/>
          </w:tcPr>
          <w:p w14:paraId="0ABB4F10" w14:textId="77777777" w:rsidR="00687868" w:rsidRDefault="00687868" w:rsidP="00696EDD">
            <w:pPr>
              <w:pStyle w:val="TableParagraph"/>
              <w:spacing w:before="166"/>
              <w:ind w:left="573"/>
              <w:rPr>
                <w:bCs/>
                <w:sz w:val="24"/>
                <w:lang w:val="en-US"/>
              </w:rPr>
            </w:pPr>
            <w:r>
              <w:rPr>
                <w:bCs/>
                <w:sz w:val="24"/>
                <w:lang w:val="en-US"/>
              </w:rPr>
              <w:t>8</w:t>
            </w:r>
          </w:p>
        </w:tc>
        <w:tc>
          <w:tcPr>
            <w:tcW w:w="1596" w:type="dxa"/>
            <w:shd w:val="clear" w:color="auto" w:fill="DAEEF3" w:themeFill="accent5" w:themeFillTint="33"/>
          </w:tcPr>
          <w:p w14:paraId="4ED4C505" w14:textId="590B0E5D" w:rsidR="00687868" w:rsidRDefault="00E15C6D"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Sửa</w:t>
            </w:r>
            <w:proofErr w:type="spellEnd"/>
          </w:p>
        </w:tc>
        <w:tc>
          <w:tcPr>
            <w:tcW w:w="1599" w:type="dxa"/>
            <w:shd w:val="clear" w:color="auto" w:fill="DAEEF3" w:themeFill="accent5" w:themeFillTint="33"/>
          </w:tcPr>
          <w:p w14:paraId="53973119" w14:textId="75398B60" w:rsidR="00687868" w:rsidRDefault="00B02221"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sửa</w:t>
            </w:r>
            <w:proofErr w:type="spellEnd"/>
            <w:r>
              <w:rPr>
                <w:bCs/>
                <w:sz w:val="24"/>
                <w:lang w:val="en-US"/>
              </w:rPr>
              <w:t xml:space="preserve"> </w:t>
            </w:r>
            <w:proofErr w:type="spellStart"/>
            <w:r>
              <w:rPr>
                <w:bCs/>
                <w:sz w:val="24"/>
                <w:lang w:val="en-US"/>
              </w:rPr>
              <w:t>thông</w:t>
            </w:r>
            <w:proofErr w:type="spellEnd"/>
            <w:r>
              <w:rPr>
                <w:bCs/>
                <w:sz w:val="24"/>
                <w:lang w:val="en-US"/>
              </w:rPr>
              <w:t xml:space="preserve"> tin </w:t>
            </w:r>
            <w:proofErr w:type="spellStart"/>
            <w:r>
              <w:rPr>
                <w:bCs/>
                <w:sz w:val="24"/>
                <w:lang w:val="en-US"/>
              </w:rPr>
              <w:t>hàng</w:t>
            </w:r>
            <w:proofErr w:type="spellEnd"/>
            <w:r>
              <w:rPr>
                <w:bCs/>
                <w:sz w:val="24"/>
                <w:lang w:val="en-US"/>
              </w:rPr>
              <w:t xml:space="preserve"> </w:t>
            </w:r>
            <w:proofErr w:type="spellStart"/>
            <w:r>
              <w:rPr>
                <w:bCs/>
                <w:sz w:val="24"/>
                <w:lang w:val="en-US"/>
              </w:rPr>
              <w:t>hoá</w:t>
            </w:r>
            <w:proofErr w:type="spellEnd"/>
          </w:p>
        </w:tc>
        <w:tc>
          <w:tcPr>
            <w:tcW w:w="1596" w:type="dxa"/>
            <w:shd w:val="clear" w:color="auto" w:fill="DAEEF3" w:themeFill="accent5" w:themeFillTint="33"/>
          </w:tcPr>
          <w:p w14:paraId="6A437594" w14:textId="31B79399" w:rsidR="00687868" w:rsidRDefault="003369B0" w:rsidP="00696EDD">
            <w:pPr>
              <w:pStyle w:val="TableParagraph"/>
              <w:rPr>
                <w:bCs/>
                <w:sz w:val="24"/>
                <w:lang w:val="en-US"/>
              </w:rPr>
            </w:pPr>
            <w:r>
              <w:rPr>
                <w:bCs/>
                <w:sz w:val="24"/>
                <w:lang w:val="en-US"/>
              </w:rPr>
              <w:t>Button</w:t>
            </w:r>
          </w:p>
        </w:tc>
        <w:tc>
          <w:tcPr>
            <w:tcW w:w="1599" w:type="dxa"/>
            <w:shd w:val="clear" w:color="auto" w:fill="DAEEF3" w:themeFill="accent5" w:themeFillTint="33"/>
          </w:tcPr>
          <w:p w14:paraId="3902A561" w14:textId="77777777" w:rsidR="00687868" w:rsidRPr="00CF7D55" w:rsidRDefault="00687868" w:rsidP="00696EDD">
            <w:pPr>
              <w:pStyle w:val="TableParagraph"/>
              <w:ind w:left="0"/>
              <w:rPr>
                <w:bCs/>
                <w:sz w:val="24"/>
                <w:lang w:val="en-US"/>
              </w:rPr>
            </w:pPr>
          </w:p>
        </w:tc>
        <w:tc>
          <w:tcPr>
            <w:tcW w:w="1691" w:type="dxa"/>
            <w:shd w:val="clear" w:color="auto" w:fill="DAEEF3" w:themeFill="accent5" w:themeFillTint="33"/>
          </w:tcPr>
          <w:p w14:paraId="358F4252" w14:textId="77777777" w:rsidR="00687868" w:rsidRPr="00CF7D55" w:rsidRDefault="00687868" w:rsidP="00696EDD">
            <w:pPr>
              <w:pStyle w:val="TableParagraph"/>
              <w:ind w:left="0"/>
              <w:rPr>
                <w:bCs/>
                <w:sz w:val="24"/>
                <w:lang w:val="en-US"/>
              </w:rPr>
            </w:pPr>
          </w:p>
        </w:tc>
      </w:tr>
    </w:tbl>
    <w:p w14:paraId="4407C5F7" w14:textId="3BC45114" w:rsidR="00733960" w:rsidRPr="00733960" w:rsidRDefault="00733960" w:rsidP="00AC2591">
      <w:pPr>
        <w:rPr>
          <w:lang w:val="en-US"/>
        </w:rPr>
        <w:sectPr w:rsidR="00733960" w:rsidRPr="00733960" w:rsidSect="00F53647">
          <w:headerReference w:type="default" r:id="rId166"/>
          <w:footerReference w:type="default" r:id="rId167"/>
          <w:pgSz w:w="11910" w:h="16840"/>
          <w:pgMar w:top="720" w:right="720" w:bottom="720" w:left="720" w:header="732" w:footer="1068" w:gutter="0"/>
          <w:cols w:space="720"/>
          <w:docGrid w:linePitch="299"/>
        </w:sectPr>
      </w:pPr>
    </w:p>
    <w:p w14:paraId="0384B521" w14:textId="745EF057" w:rsidR="007A6809" w:rsidRPr="004A462A" w:rsidRDefault="007A6809" w:rsidP="004A462A">
      <w:pPr>
        <w:pStyle w:val="BodyText"/>
        <w:rPr>
          <w:sz w:val="20"/>
          <w:lang w:val="en-US"/>
        </w:rPr>
      </w:pPr>
    </w:p>
    <w:p w14:paraId="15257228" w14:textId="71566A75" w:rsidR="007A6809" w:rsidRPr="00462319" w:rsidRDefault="007A6809" w:rsidP="00AC2591">
      <w:pPr>
        <w:pStyle w:val="BodyText"/>
        <w:spacing w:before="2"/>
        <w:rPr>
          <w:sz w:val="29"/>
        </w:rPr>
      </w:pPr>
    </w:p>
    <w:p w14:paraId="589920BA" w14:textId="71D154FD" w:rsidR="007A6809" w:rsidRPr="00462319" w:rsidRDefault="009F0AD0" w:rsidP="00AC2591">
      <w:pPr>
        <w:pStyle w:val="BodyText"/>
        <w:spacing w:before="89"/>
        <w:ind w:left="424"/>
      </w:pPr>
      <w:r w:rsidRPr="00462319">
        <w:rPr>
          <w:u w:val="single"/>
        </w:rPr>
        <w:t>Mock-up</w:t>
      </w:r>
      <w:r w:rsidRPr="00462319">
        <w:rPr>
          <w:spacing w:val="-4"/>
          <w:u w:val="single"/>
        </w:rPr>
        <w:t xml:space="preserve"> </w:t>
      </w:r>
      <w:r w:rsidRPr="00462319">
        <w:rPr>
          <w:u w:val="single"/>
        </w:rPr>
        <w:t>cho</w:t>
      </w:r>
      <w:r w:rsidRPr="00462319">
        <w:rPr>
          <w:spacing w:val="-3"/>
          <w:u w:val="single"/>
        </w:rPr>
        <w:t xml:space="preserve"> </w:t>
      </w:r>
      <w:r w:rsidRPr="00462319">
        <w:rPr>
          <w:u w:val="single"/>
        </w:rPr>
        <w:t>màn</w:t>
      </w:r>
      <w:r w:rsidRPr="00462319">
        <w:rPr>
          <w:spacing w:val="-1"/>
          <w:u w:val="single"/>
        </w:rPr>
        <w:t xml:space="preserve"> </w:t>
      </w:r>
      <w:r w:rsidRPr="00462319">
        <w:rPr>
          <w:u w:val="single"/>
        </w:rPr>
        <w:t>hình</w:t>
      </w:r>
      <w:r w:rsidRPr="00462319">
        <w:rPr>
          <w:spacing w:val="-3"/>
          <w:u w:val="single"/>
        </w:rPr>
        <w:t xml:space="preserve"> </w:t>
      </w:r>
      <w:proofErr w:type="spellStart"/>
      <w:r w:rsidR="00902966">
        <w:rPr>
          <w:u w:val="single"/>
          <w:lang w:val="en-US"/>
        </w:rPr>
        <w:t>quản</w:t>
      </w:r>
      <w:proofErr w:type="spellEnd"/>
      <w:r w:rsidR="00902966">
        <w:rPr>
          <w:u w:val="single"/>
          <w:lang w:val="en-US"/>
        </w:rPr>
        <w:t xml:space="preserve"> </w:t>
      </w:r>
      <w:proofErr w:type="spellStart"/>
      <w:r w:rsidR="00902966">
        <w:rPr>
          <w:u w:val="single"/>
          <w:lang w:val="en-US"/>
        </w:rPr>
        <w:t>lí</w:t>
      </w:r>
      <w:proofErr w:type="spellEnd"/>
      <w:r w:rsidR="00902966">
        <w:rPr>
          <w:u w:val="single"/>
          <w:lang w:val="en-US"/>
        </w:rPr>
        <w:t xml:space="preserve"> </w:t>
      </w:r>
      <w:proofErr w:type="spellStart"/>
      <w:r w:rsidR="00902966">
        <w:rPr>
          <w:u w:val="single"/>
          <w:lang w:val="en-US"/>
        </w:rPr>
        <w:t>khách</w:t>
      </w:r>
      <w:proofErr w:type="spellEnd"/>
      <w:r w:rsidR="00902966">
        <w:rPr>
          <w:u w:val="single"/>
          <w:lang w:val="en-US"/>
        </w:rPr>
        <w:t xml:space="preserve"> </w:t>
      </w:r>
      <w:proofErr w:type="spellStart"/>
      <w:r w:rsidR="00902966">
        <w:rPr>
          <w:u w:val="single"/>
          <w:lang w:val="en-US"/>
        </w:rPr>
        <w:t>hàng</w:t>
      </w:r>
      <w:proofErr w:type="spellEnd"/>
      <w:r w:rsidR="00902966">
        <w:rPr>
          <w:u w:val="single"/>
          <w:lang w:val="en-US"/>
        </w:rPr>
        <w:t xml:space="preserve"> </w:t>
      </w:r>
      <w:r w:rsidRPr="00462319">
        <w:rPr>
          <w:u w:val="single"/>
        </w:rPr>
        <w:t>của bài</w:t>
      </w:r>
      <w:r w:rsidRPr="00462319">
        <w:rPr>
          <w:spacing w:val="-3"/>
          <w:u w:val="single"/>
        </w:rPr>
        <w:t xml:space="preserve"> </w:t>
      </w:r>
      <w:r w:rsidRPr="00462319">
        <w:rPr>
          <w:u w:val="single"/>
        </w:rPr>
        <w:t>toán</w:t>
      </w:r>
      <w:r w:rsidRPr="00462319">
        <w:rPr>
          <w:spacing w:val="-3"/>
          <w:u w:val="single"/>
        </w:rPr>
        <w:t xml:space="preserve"> </w:t>
      </w:r>
      <w:r w:rsidRPr="00462319">
        <w:rPr>
          <w:u w:val="single"/>
        </w:rPr>
        <w:t>:</w:t>
      </w:r>
      <w:r w:rsidRPr="00462319">
        <w:rPr>
          <w:spacing w:val="5"/>
          <w:u w:val="single"/>
        </w:rPr>
        <w:t xml:space="preserve"> </w:t>
      </w:r>
    </w:p>
    <w:p w14:paraId="05896241" w14:textId="6B626C89" w:rsidR="007A6809" w:rsidRPr="00462319" w:rsidRDefault="00702EDB" w:rsidP="00AC2591">
      <w:pPr>
        <w:pStyle w:val="BodyText"/>
        <w:spacing w:before="11"/>
        <w:rPr>
          <w:sz w:val="38"/>
        </w:rPr>
      </w:pPr>
      <w:r>
        <w:rPr>
          <w:noProof/>
          <w:sz w:val="38"/>
        </w:rPr>
        <w:drawing>
          <wp:inline distT="0" distB="0" distL="0" distR="0" wp14:anchorId="506B29A6" wp14:editId="617E57B2">
            <wp:extent cx="6597650" cy="4155440"/>
            <wp:effectExtent l="0" t="0" r="0" b="0"/>
            <wp:docPr id="2062051007" name="Picture 206205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1007" name="Picture 2062051007"/>
                    <pic:cNvPicPr/>
                  </pic:nvPicPr>
                  <pic:blipFill>
                    <a:blip r:embed="rId168">
                      <a:extLst>
                        <a:ext uri="{28A0092B-C50C-407E-A947-70E740481C1C}">
                          <a14:useLocalDpi xmlns:a14="http://schemas.microsoft.com/office/drawing/2010/main" val="0"/>
                        </a:ext>
                      </a:extLst>
                    </a:blip>
                    <a:stretch>
                      <a:fillRect/>
                    </a:stretch>
                  </pic:blipFill>
                  <pic:spPr>
                    <a:xfrm>
                      <a:off x="0" y="0"/>
                      <a:ext cx="6597650" cy="4155440"/>
                    </a:xfrm>
                    <a:prstGeom prst="rect">
                      <a:avLst/>
                    </a:prstGeom>
                  </pic:spPr>
                </pic:pic>
              </a:graphicData>
            </a:graphic>
          </wp:inline>
        </w:drawing>
      </w:r>
    </w:p>
    <w:p w14:paraId="416685E3" w14:textId="77777777" w:rsidR="00264274" w:rsidRDefault="00902966">
      <w:pPr>
        <w:rPr>
          <w:sz w:val="26"/>
          <w:szCs w:val="26"/>
          <w:u w:val="single"/>
        </w:rPr>
      </w:pPr>
      <w:r>
        <w:rPr>
          <w:u w:val="single"/>
        </w:rPr>
        <w:br w:type="page"/>
      </w:r>
    </w:p>
    <w:tbl>
      <w:tblPr>
        <w:tblpPr w:leftFromText="180" w:rightFromText="180" w:horzAnchor="margin" w:tblpY="1170"/>
        <w:tblW w:w="10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7"/>
        <w:gridCol w:w="1687"/>
        <w:gridCol w:w="1691"/>
        <w:gridCol w:w="1687"/>
        <w:gridCol w:w="1691"/>
        <w:gridCol w:w="1788"/>
      </w:tblGrid>
      <w:tr w:rsidR="00264274" w:rsidRPr="00A53350" w14:paraId="2D23D90C" w14:textId="77777777" w:rsidTr="00696EDD">
        <w:trPr>
          <w:trHeight w:val="946"/>
        </w:trPr>
        <w:tc>
          <w:tcPr>
            <w:tcW w:w="1687" w:type="dxa"/>
            <w:shd w:val="clear" w:color="auto" w:fill="4AABC5"/>
          </w:tcPr>
          <w:p w14:paraId="152B39B9" w14:textId="77777777" w:rsidR="00264274" w:rsidRPr="00A53350" w:rsidRDefault="00264274" w:rsidP="00696EDD">
            <w:pPr>
              <w:pStyle w:val="TableParagraph"/>
              <w:spacing w:before="166"/>
              <w:ind w:left="573"/>
              <w:rPr>
                <w:b/>
                <w:sz w:val="24"/>
                <w:lang w:val="en-US"/>
              </w:rPr>
            </w:pPr>
            <w:r w:rsidRPr="00A53350">
              <w:rPr>
                <w:b/>
                <w:sz w:val="24"/>
                <w:lang w:val="en-US"/>
              </w:rPr>
              <w:lastRenderedPageBreak/>
              <w:t>STT</w:t>
            </w:r>
          </w:p>
        </w:tc>
        <w:tc>
          <w:tcPr>
            <w:tcW w:w="1687" w:type="dxa"/>
            <w:shd w:val="clear" w:color="auto" w:fill="4AABC5"/>
          </w:tcPr>
          <w:p w14:paraId="36522308" w14:textId="77777777" w:rsidR="00264274" w:rsidRPr="00A53350" w:rsidRDefault="00264274" w:rsidP="00696EDD">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691" w:type="dxa"/>
            <w:shd w:val="clear" w:color="auto" w:fill="4AABC5"/>
          </w:tcPr>
          <w:p w14:paraId="0816C5EC" w14:textId="77777777" w:rsidR="00264274" w:rsidRPr="00A53350" w:rsidRDefault="00264274" w:rsidP="00696EDD">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6CB3A44E" w14:textId="77777777" w:rsidR="00264274" w:rsidRPr="00A53350" w:rsidRDefault="00264274" w:rsidP="00696EDD">
            <w:pPr>
              <w:pStyle w:val="TableParagraph"/>
              <w:spacing w:before="56"/>
              <w:ind w:left="239" w:right="226"/>
              <w:jc w:val="center"/>
              <w:rPr>
                <w:b/>
                <w:sz w:val="24"/>
              </w:rPr>
            </w:pPr>
            <w:r w:rsidRPr="00A53350">
              <w:rPr>
                <w:b/>
                <w:sz w:val="24"/>
              </w:rPr>
              <w:t>liệu</w:t>
            </w:r>
          </w:p>
        </w:tc>
        <w:tc>
          <w:tcPr>
            <w:tcW w:w="1687" w:type="dxa"/>
            <w:shd w:val="clear" w:color="auto" w:fill="4AABC5"/>
          </w:tcPr>
          <w:p w14:paraId="42B33FAB" w14:textId="77777777" w:rsidR="00264274" w:rsidRPr="00A53350" w:rsidRDefault="00264274" w:rsidP="00696EDD">
            <w:pPr>
              <w:pStyle w:val="TableParagraph"/>
              <w:spacing w:before="166"/>
              <w:ind w:left="91" w:right="80"/>
              <w:jc w:val="center"/>
              <w:rPr>
                <w:b/>
                <w:sz w:val="24"/>
              </w:rPr>
            </w:pPr>
            <w:r w:rsidRPr="00A53350">
              <w:rPr>
                <w:b/>
                <w:sz w:val="24"/>
              </w:rPr>
              <w:t>Loại</w:t>
            </w:r>
          </w:p>
        </w:tc>
        <w:tc>
          <w:tcPr>
            <w:tcW w:w="1691" w:type="dxa"/>
            <w:shd w:val="clear" w:color="auto" w:fill="4AABC5"/>
          </w:tcPr>
          <w:p w14:paraId="719E5C5C" w14:textId="77777777" w:rsidR="00264274" w:rsidRPr="00A53350" w:rsidRDefault="00264274" w:rsidP="00696EDD">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788" w:type="dxa"/>
            <w:shd w:val="clear" w:color="auto" w:fill="4AABC5"/>
          </w:tcPr>
          <w:p w14:paraId="634A1C12" w14:textId="77777777" w:rsidR="00264274" w:rsidRPr="00A53350" w:rsidRDefault="00264274" w:rsidP="00696EDD">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264274" w:rsidRPr="00CF7D55" w14:paraId="23FC7E94" w14:textId="77777777" w:rsidTr="00696EDD">
        <w:trPr>
          <w:trHeight w:val="1419"/>
        </w:trPr>
        <w:tc>
          <w:tcPr>
            <w:tcW w:w="1687" w:type="dxa"/>
            <w:shd w:val="clear" w:color="auto" w:fill="D9EDF2"/>
          </w:tcPr>
          <w:p w14:paraId="534A7A86" w14:textId="77777777" w:rsidR="00264274" w:rsidRPr="00CF7D55" w:rsidRDefault="00264274" w:rsidP="00696EDD">
            <w:pPr>
              <w:pStyle w:val="TableParagraph"/>
              <w:spacing w:before="166"/>
              <w:ind w:left="573"/>
              <w:rPr>
                <w:bCs/>
                <w:sz w:val="24"/>
                <w:lang w:val="en-US"/>
              </w:rPr>
            </w:pPr>
            <w:r w:rsidRPr="00CF7D55">
              <w:rPr>
                <w:bCs/>
                <w:sz w:val="24"/>
                <w:lang w:val="en-US"/>
              </w:rPr>
              <w:t>1</w:t>
            </w:r>
          </w:p>
        </w:tc>
        <w:tc>
          <w:tcPr>
            <w:tcW w:w="1687" w:type="dxa"/>
            <w:shd w:val="clear" w:color="auto" w:fill="D9EDF2"/>
          </w:tcPr>
          <w:p w14:paraId="6B4B465C" w14:textId="5766928F" w:rsidR="00264274" w:rsidRPr="00CF7D55" w:rsidRDefault="00264274" w:rsidP="00696EDD">
            <w:pPr>
              <w:pStyle w:val="TableParagraph"/>
              <w:ind w:left="91" w:right="182"/>
              <w:rPr>
                <w:bCs/>
                <w:sz w:val="24"/>
                <w:lang w:val="en-US"/>
              </w:rPr>
            </w:pPr>
            <w:r>
              <w:rPr>
                <w:bCs/>
                <w:sz w:val="24"/>
                <w:lang w:val="en-US"/>
              </w:rPr>
              <w:t xml:space="preserve">Trường </w:t>
            </w:r>
            <w:proofErr w:type="spellStart"/>
            <w:r>
              <w:rPr>
                <w:bCs/>
                <w:sz w:val="24"/>
                <w:lang w:val="en-US"/>
              </w:rPr>
              <w:t>Mã</w:t>
            </w:r>
            <w:proofErr w:type="spellEnd"/>
            <w:r>
              <w:rPr>
                <w:bCs/>
                <w:sz w:val="24"/>
                <w:lang w:val="en-US"/>
              </w:rPr>
              <w:t xml:space="preserve"> </w:t>
            </w:r>
            <w:proofErr w:type="spellStart"/>
            <w:r>
              <w:rPr>
                <w:bCs/>
                <w:sz w:val="24"/>
                <w:lang w:val="en-US"/>
              </w:rPr>
              <w:t>Khách</w:t>
            </w:r>
            <w:proofErr w:type="spellEnd"/>
            <w:r>
              <w:rPr>
                <w:bCs/>
                <w:sz w:val="24"/>
                <w:lang w:val="en-US"/>
              </w:rPr>
              <w:t xml:space="preserve"> </w:t>
            </w:r>
            <w:proofErr w:type="spellStart"/>
            <w:r>
              <w:rPr>
                <w:bCs/>
                <w:sz w:val="24"/>
                <w:lang w:val="en-US"/>
              </w:rPr>
              <w:t>Hàng</w:t>
            </w:r>
            <w:proofErr w:type="spellEnd"/>
          </w:p>
        </w:tc>
        <w:tc>
          <w:tcPr>
            <w:tcW w:w="1691" w:type="dxa"/>
            <w:shd w:val="clear" w:color="auto" w:fill="D9EDF2"/>
          </w:tcPr>
          <w:p w14:paraId="41D735E7" w14:textId="0AD8808D" w:rsidR="00264274" w:rsidRPr="00531A06" w:rsidRDefault="00264274" w:rsidP="00696EDD">
            <w:pPr>
              <w:pStyle w:val="TableParagraph"/>
              <w:ind w:left="77"/>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mã</w:t>
            </w:r>
            <w:proofErr w:type="spellEnd"/>
            <w:r>
              <w:rPr>
                <w:bCs/>
                <w:sz w:val="24"/>
                <w:lang w:val="en-US"/>
              </w:rPr>
              <w:t xml:space="preserve"> </w:t>
            </w:r>
            <w:proofErr w:type="spellStart"/>
            <w:r w:rsidR="00651E57">
              <w:rPr>
                <w:bCs/>
                <w:sz w:val="24"/>
                <w:lang w:val="en-US"/>
              </w:rPr>
              <w:t>khách</w:t>
            </w:r>
            <w:proofErr w:type="spellEnd"/>
            <w:r w:rsidR="00651E57">
              <w:rPr>
                <w:bCs/>
                <w:sz w:val="24"/>
                <w:lang w:val="en-US"/>
              </w:rPr>
              <w:t xml:space="preserve"> </w:t>
            </w:r>
            <w:proofErr w:type="spellStart"/>
            <w:r w:rsidR="00651E57">
              <w:rPr>
                <w:bCs/>
                <w:sz w:val="24"/>
                <w:lang w:val="en-US"/>
              </w:rPr>
              <w:t>hàng</w:t>
            </w:r>
            <w:proofErr w:type="spellEnd"/>
          </w:p>
        </w:tc>
        <w:tc>
          <w:tcPr>
            <w:tcW w:w="1687" w:type="dxa"/>
            <w:shd w:val="clear" w:color="auto" w:fill="D9EDF2"/>
          </w:tcPr>
          <w:p w14:paraId="783BA9C5" w14:textId="77777777" w:rsidR="00264274" w:rsidRPr="00511B1E" w:rsidRDefault="00264274" w:rsidP="00696EDD">
            <w:pPr>
              <w:pStyle w:val="TableParagraph"/>
              <w:rPr>
                <w:bCs/>
                <w:sz w:val="24"/>
                <w:lang w:val="en-US"/>
              </w:rPr>
            </w:pPr>
            <w:r>
              <w:rPr>
                <w:bCs/>
                <w:sz w:val="24"/>
                <w:lang w:val="en-US"/>
              </w:rPr>
              <w:t>Text Field</w:t>
            </w:r>
          </w:p>
        </w:tc>
        <w:tc>
          <w:tcPr>
            <w:tcW w:w="1691" w:type="dxa"/>
            <w:shd w:val="clear" w:color="auto" w:fill="D9EDF2"/>
          </w:tcPr>
          <w:p w14:paraId="23ECD604" w14:textId="77777777" w:rsidR="00264274" w:rsidRPr="00CF7D55" w:rsidRDefault="00264274"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8" w:type="dxa"/>
            <w:shd w:val="clear" w:color="auto" w:fill="D9EDF2"/>
          </w:tcPr>
          <w:p w14:paraId="4FDB1D36" w14:textId="77777777" w:rsidR="00264274" w:rsidRPr="00CF7D55" w:rsidRDefault="00264274" w:rsidP="00696EDD">
            <w:pPr>
              <w:pStyle w:val="TableParagraph"/>
              <w:ind w:left="0"/>
              <w:rPr>
                <w:bCs/>
                <w:sz w:val="24"/>
              </w:rPr>
            </w:pPr>
          </w:p>
        </w:tc>
      </w:tr>
      <w:tr w:rsidR="00264274" w:rsidRPr="00CF7D55" w14:paraId="4F4E7AC6" w14:textId="77777777" w:rsidTr="00696EDD">
        <w:trPr>
          <w:trHeight w:val="946"/>
        </w:trPr>
        <w:tc>
          <w:tcPr>
            <w:tcW w:w="1687" w:type="dxa"/>
            <w:shd w:val="clear" w:color="auto" w:fill="DAEEF3" w:themeFill="accent5" w:themeFillTint="33"/>
          </w:tcPr>
          <w:p w14:paraId="2890C511" w14:textId="77777777" w:rsidR="00264274" w:rsidRPr="00CF7D55" w:rsidRDefault="00264274" w:rsidP="00696EDD">
            <w:pPr>
              <w:pStyle w:val="TableParagraph"/>
              <w:spacing w:before="166"/>
              <w:ind w:left="573"/>
              <w:rPr>
                <w:bCs/>
                <w:sz w:val="24"/>
                <w:lang w:val="en-US"/>
              </w:rPr>
            </w:pPr>
            <w:r w:rsidRPr="00CF7D55">
              <w:rPr>
                <w:bCs/>
                <w:sz w:val="24"/>
                <w:lang w:val="en-US"/>
              </w:rPr>
              <w:t>2</w:t>
            </w:r>
          </w:p>
        </w:tc>
        <w:tc>
          <w:tcPr>
            <w:tcW w:w="1687" w:type="dxa"/>
            <w:shd w:val="clear" w:color="auto" w:fill="DAEEF3" w:themeFill="accent5" w:themeFillTint="33"/>
          </w:tcPr>
          <w:p w14:paraId="54E4D3B9" w14:textId="3E9E2759" w:rsidR="00264274" w:rsidRPr="00CF7D55" w:rsidRDefault="00264274" w:rsidP="00696EDD">
            <w:pPr>
              <w:pStyle w:val="TableParagraph"/>
              <w:spacing w:before="54"/>
              <w:rPr>
                <w:bCs/>
                <w:sz w:val="24"/>
                <w:lang w:val="en-US"/>
              </w:rPr>
            </w:pPr>
            <w:r>
              <w:rPr>
                <w:bCs/>
                <w:sz w:val="24"/>
                <w:lang w:val="en-US"/>
              </w:rPr>
              <w:t xml:space="preserve">Trường </w:t>
            </w:r>
            <w:proofErr w:type="spellStart"/>
            <w:r>
              <w:rPr>
                <w:bCs/>
                <w:sz w:val="24"/>
                <w:lang w:val="en-US"/>
              </w:rPr>
              <w:t>địa</w:t>
            </w:r>
            <w:proofErr w:type="spellEnd"/>
            <w:r>
              <w:rPr>
                <w:bCs/>
                <w:sz w:val="24"/>
                <w:lang w:val="en-US"/>
              </w:rPr>
              <w:t xml:space="preserve"> </w:t>
            </w:r>
            <w:proofErr w:type="spellStart"/>
            <w:r>
              <w:rPr>
                <w:bCs/>
                <w:sz w:val="24"/>
                <w:lang w:val="en-US"/>
              </w:rPr>
              <w:t>chỉ</w:t>
            </w:r>
            <w:proofErr w:type="spellEnd"/>
          </w:p>
        </w:tc>
        <w:tc>
          <w:tcPr>
            <w:tcW w:w="1691" w:type="dxa"/>
            <w:shd w:val="clear" w:color="auto" w:fill="DAEEF3" w:themeFill="accent5" w:themeFillTint="33"/>
          </w:tcPr>
          <w:p w14:paraId="699B4309" w14:textId="656A4E89" w:rsidR="00264274" w:rsidRPr="00CF7D55" w:rsidRDefault="00651E57"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địa</w:t>
            </w:r>
            <w:proofErr w:type="spellEnd"/>
            <w:r>
              <w:rPr>
                <w:bCs/>
                <w:sz w:val="24"/>
                <w:lang w:val="en-US"/>
              </w:rPr>
              <w:t xml:space="preserve"> </w:t>
            </w:r>
            <w:proofErr w:type="spellStart"/>
            <w:r>
              <w:rPr>
                <w:bCs/>
                <w:sz w:val="24"/>
                <w:lang w:val="en-US"/>
              </w:rPr>
              <w:t>chỉ</w:t>
            </w:r>
            <w:proofErr w:type="spellEnd"/>
            <w:r>
              <w:rPr>
                <w:bCs/>
                <w:sz w:val="24"/>
                <w:lang w:val="en-US"/>
              </w:rPr>
              <w:t xml:space="preserve"> </w:t>
            </w:r>
            <w:proofErr w:type="spellStart"/>
            <w:r>
              <w:rPr>
                <w:bCs/>
                <w:sz w:val="24"/>
                <w:lang w:val="en-US"/>
              </w:rPr>
              <w:t>khách</w:t>
            </w:r>
            <w:proofErr w:type="spellEnd"/>
            <w:r>
              <w:rPr>
                <w:bCs/>
                <w:sz w:val="24"/>
                <w:lang w:val="en-US"/>
              </w:rPr>
              <w:t xml:space="preserve"> </w:t>
            </w:r>
            <w:proofErr w:type="spellStart"/>
            <w:r>
              <w:rPr>
                <w:bCs/>
                <w:sz w:val="24"/>
                <w:lang w:val="en-US"/>
              </w:rPr>
              <w:t>hàng</w:t>
            </w:r>
            <w:proofErr w:type="spellEnd"/>
          </w:p>
        </w:tc>
        <w:tc>
          <w:tcPr>
            <w:tcW w:w="1687" w:type="dxa"/>
            <w:shd w:val="clear" w:color="auto" w:fill="DAEEF3" w:themeFill="accent5" w:themeFillTint="33"/>
          </w:tcPr>
          <w:p w14:paraId="0467A084" w14:textId="77777777" w:rsidR="00264274" w:rsidRPr="00CF7D55" w:rsidRDefault="00264274" w:rsidP="00696EDD">
            <w:pPr>
              <w:pStyle w:val="TableParagraph"/>
              <w:rPr>
                <w:bCs/>
                <w:sz w:val="24"/>
                <w:lang w:val="en-US"/>
              </w:rPr>
            </w:pPr>
            <w:proofErr w:type="spellStart"/>
            <w:r>
              <w:rPr>
                <w:bCs/>
                <w:sz w:val="24"/>
                <w:lang w:val="en-US"/>
              </w:rPr>
              <w:t>ComboBox</w:t>
            </w:r>
            <w:proofErr w:type="spellEnd"/>
          </w:p>
        </w:tc>
        <w:tc>
          <w:tcPr>
            <w:tcW w:w="1691" w:type="dxa"/>
            <w:shd w:val="clear" w:color="auto" w:fill="DAEEF3" w:themeFill="accent5" w:themeFillTint="33"/>
          </w:tcPr>
          <w:p w14:paraId="16859F2E" w14:textId="77777777" w:rsidR="00264274" w:rsidRPr="00CF7D55" w:rsidRDefault="00264274"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8" w:type="dxa"/>
            <w:shd w:val="clear" w:color="auto" w:fill="DAEEF3" w:themeFill="accent5" w:themeFillTint="33"/>
          </w:tcPr>
          <w:p w14:paraId="1F38562B" w14:textId="77777777" w:rsidR="00264274" w:rsidRPr="00CF7D55" w:rsidRDefault="00264274" w:rsidP="00696EDD">
            <w:pPr>
              <w:pStyle w:val="TableParagraph"/>
              <w:ind w:left="0"/>
              <w:rPr>
                <w:bCs/>
                <w:sz w:val="24"/>
                <w:lang w:val="en-US"/>
              </w:rPr>
            </w:pPr>
          </w:p>
        </w:tc>
      </w:tr>
      <w:tr w:rsidR="00264274" w:rsidRPr="00CF7D55" w14:paraId="40CC793C" w14:textId="77777777" w:rsidTr="00696EDD">
        <w:trPr>
          <w:trHeight w:val="946"/>
        </w:trPr>
        <w:tc>
          <w:tcPr>
            <w:tcW w:w="1687" w:type="dxa"/>
            <w:shd w:val="clear" w:color="auto" w:fill="DAEEF3" w:themeFill="accent5" w:themeFillTint="33"/>
          </w:tcPr>
          <w:p w14:paraId="10C8DEE4" w14:textId="77777777" w:rsidR="00264274" w:rsidRPr="00CF7D55" w:rsidRDefault="00264274" w:rsidP="00696EDD">
            <w:pPr>
              <w:pStyle w:val="TableParagraph"/>
              <w:spacing w:before="166"/>
              <w:ind w:left="573"/>
              <w:rPr>
                <w:bCs/>
                <w:sz w:val="24"/>
                <w:lang w:val="en-US"/>
              </w:rPr>
            </w:pPr>
            <w:r>
              <w:rPr>
                <w:bCs/>
                <w:sz w:val="24"/>
                <w:lang w:val="en-US"/>
              </w:rPr>
              <w:t>3</w:t>
            </w:r>
          </w:p>
        </w:tc>
        <w:tc>
          <w:tcPr>
            <w:tcW w:w="1687" w:type="dxa"/>
            <w:shd w:val="clear" w:color="auto" w:fill="DAEEF3" w:themeFill="accent5" w:themeFillTint="33"/>
          </w:tcPr>
          <w:p w14:paraId="051B85F5" w14:textId="2FB200D6" w:rsidR="00264274" w:rsidRDefault="00264274" w:rsidP="00696EDD">
            <w:pPr>
              <w:pStyle w:val="TableParagraph"/>
              <w:spacing w:before="54"/>
              <w:rPr>
                <w:bCs/>
                <w:sz w:val="24"/>
                <w:lang w:val="en-US"/>
              </w:rPr>
            </w:pPr>
            <w:r>
              <w:rPr>
                <w:bCs/>
                <w:sz w:val="24"/>
                <w:lang w:val="en-US"/>
              </w:rPr>
              <w:t xml:space="preserve">Trường </w:t>
            </w:r>
            <w:proofErr w:type="spellStart"/>
            <w:r>
              <w:rPr>
                <w:bCs/>
                <w:sz w:val="24"/>
                <w:lang w:val="en-US"/>
              </w:rPr>
              <w:t>Tên</w:t>
            </w:r>
            <w:proofErr w:type="spellEnd"/>
            <w:r>
              <w:rPr>
                <w:bCs/>
                <w:sz w:val="24"/>
                <w:lang w:val="en-US"/>
              </w:rPr>
              <w:t xml:space="preserve"> </w:t>
            </w:r>
            <w:proofErr w:type="spellStart"/>
            <w:r w:rsidR="00651E57">
              <w:rPr>
                <w:bCs/>
                <w:sz w:val="24"/>
                <w:lang w:val="en-US"/>
              </w:rPr>
              <w:t>Khách</w:t>
            </w:r>
            <w:proofErr w:type="spellEnd"/>
            <w:r w:rsidR="00651E57">
              <w:rPr>
                <w:bCs/>
                <w:sz w:val="24"/>
                <w:lang w:val="en-US"/>
              </w:rPr>
              <w:t xml:space="preserve"> </w:t>
            </w:r>
            <w:proofErr w:type="spellStart"/>
            <w:r w:rsidR="00651E57">
              <w:rPr>
                <w:bCs/>
                <w:sz w:val="24"/>
                <w:lang w:val="en-US"/>
              </w:rPr>
              <w:t>Hàng</w:t>
            </w:r>
            <w:proofErr w:type="spellEnd"/>
          </w:p>
        </w:tc>
        <w:tc>
          <w:tcPr>
            <w:tcW w:w="1691" w:type="dxa"/>
            <w:shd w:val="clear" w:color="auto" w:fill="DAEEF3" w:themeFill="accent5" w:themeFillTint="33"/>
          </w:tcPr>
          <w:p w14:paraId="0BEEB32B" w14:textId="74F96B96" w:rsidR="00264274" w:rsidRPr="00CF7D55" w:rsidRDefault="00264274"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sidR="00651E57">
              <w:rPr>
                <w:bCs/>
                <w:sz w:val="24"/>
                <w:lang w:val="en-US"/>
              </w:rPr>
              <w:t>khách</w:t>
            </w:r>
            <w:proofErr w:type="spellEnd"/>
            <w:r w:rsidR="00651E57">
              <w:rPr>
                <w:bCs/>
                <w:sz w:val="24"/>
                <w:lang w:val="en-US"/>
              </w:rPr>
              <w:t xml:space="preserve"> </w:t>
            </w:r>
            <w:proofErr w:type="spellStart"/>
            <w:r w:rsidR="00651E57">
              <w:rPr>
                <w:bCs/>
                <w:sz w:val="24"/>
                <w:lang w:val="en-US"/>
              </w:rPr>
              <w:t>hàng</w:t>
            </w:r>
            <w:proofErr w:type="spellEnd"/>
          </w:p>
        </w:tc>
        <w:tc>
          <w:tcPr>
            <w:tcW w:w="1687" w:type="dxa"/>
            <w:shd w:val="clear" w:color="auto" w:fill="DAEEF3" w:themeFill="accent5" w:themeFillTint="33"/>
          </w:tcPr>
          <w:p w14:paraId="5F5C1DB6" w14:textId="77777777" w:rsidR="00264274" w:rsidRDefault="00264274" w:rsidP="00696EDD">
            <w:pPr>
              <w:pStyle w:val="TableParagraph"/>
              <w:rPr>
                <w:bCs/>
                <w:sz w:val="24"/>
                <w:lang w:val="en-US"/>
              </w:rPr>
            </w:pPr>
            <w:r>
              <w:rPr>
                <w:bCs/>
                <w:sz w:val="24"/>
                <w:lang w:val="en-US"/>
              </w:rPr>
              <w:t>Text Field</w:t>
            </w:r>
          </w:p>
        </w:tc>
        <w:tc>
          <w:tcPr>
            <w:tcW w:w="1691" w:type="dxa"/>
            <w:shd w:val="clear" w:color="auto" w:fill="DAEEF3" w:themeFill="accent5" w:themeFillTint="33"/>
          </w:tcPr>
          <w:p w14:paraId="6BECA595" w14:textId="77777777" w:rsidR="00264274" w:rsidRPr="00CF7D55" w:rsidRDefault="00264274"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8" w:type="dxa"/>
            <w:shd w:val="clear" w:color="auto" w:fill="DAEEF3" w:themeFill="accent5" w:themeFillTint="33"/>
          </w:tcPr>
          <w:p w14:paraId="7099367E" w14:textId="77777777" w:rsidR="00264274" w:rsidRPr="00CF7D55" w:rsidRDefault="00264274" w:rsidP="00696EDD">
            <w:pPr>
              <w:pStyle w:val="TableParagraph"/>
              <w:ind w:left="0"/>
              <w:rPr>
                <w:bCs/>
                <w:sz w:val="24"/>
                <w:lang w:val="en-US"/>
              </w:rPr>
            </w:pPr>
          </w:p>
        </w:tc>
      </w:tr>
      <w:tr w:rsidR="00264274" w:rsidRPr="00CF7D55" w14:paraId="64C6C7FD" w14:textId="77777777" w:rsidTr="00696EDD">
        <w:trPr>
          <w:trHeight w:val="946"/>
        </w:trPr>
        <w:tc>
          <w:tcPr>
            <w:tcW w:w="1687" w:type="dxa"/>
            <w:shd w:val="clear" w:color="auto" w:fill="DAEEF3" w:themeFill="accent5" w:themeFillTint="33"/>
          </w:tcPr>
          <w:p w14:paraId="7F53B734" w14:textId="77777777" w:rsidR="00264274" w:rsidRDefault="00264274" w:rsidP="00696EDD">
            <w:pPr>
              <w:pStyle w:val="TableParagraph"/>
              <w:spacing w:before="166"/>
              <w:ind w:left="573"/>
              <w:rPr>
                <w:bCs/>
                <w:sz w:val="24"/>
                <w:lang w:val="en-US"/>
              </w:rPr>
            </w:pPr>
            <w:r>
              <w:rPr>
                <w:bCs/>
                <w:sz w:val="24"/>
                <w:lang w:val="en-US"/>
              </w:rPr>
              <w:t>4</w:t>
            </w:r>
          </w:p>
        </w:tc>
        <w:tc>
          <w:tcPr>
            <w:tcW w:w="1687" w:type="dxa"/>
            <w:shd w:val="clear" w:color="auto" w:fill="DAEEF3" w:themeFill="accent5" w:themeFillTint="33"/>
          </w:tcPr>
          <w:p w14:paraId="49A83FE0" w14:textId="0B111047" w:rsidR="00264274" w:rsidRDefault="00651E57" w:rsidP="00696EDD">
            <w:pPr>
              <w:pStyle w:val="TableParagraph"/>
              <w:spacing w:before="54"/>
              <w:rPr>
                <w:bCs/>
                <w:sz w:val="24"/>
                <w:lang w:val="en-US"/>
              </w:rPr>
            </w:pPr>
            <w:r>
              <w:rPr>
                <w:bCs/>
                <w:sz w:val="24"/>
                <w:lang w:val="en-US"/>
              </w:rPr>
              <w:t xml:space="preserve">Trường </w:t>
            </w:r>
            <w:proofErr w:type="spellStart"/>
            <w:r>
              <w:rPr>
                <w:bCs/>
                <w:sz w:val="24"/>
                <w:lang w:val="en-US"/>
              </w:rPr>
              <w:t>Điện</w:t>
            </w:r>
            <w:proofErr w:type="spellEnd"/>
            <w:r>
              <w:rPr>
                <w:bCs/>
                <w:sz w:val="24"/>
                <w:lang w:val="en-US"/>
              </w:rPr>
              <w:t xml:space="preserve"> </w:t>
            </w:r>
            <w:proofErr w:type="spellStart"/>
            <w:r>
              <w:rPr>
                <w:bCs/>
                <w:sz w:val="24"/>
                <w:lang w:val="en-US"/>
              </w:rPr>
              <w:t>Thoại</w:t>
            </w:r>
            <w:proofErr w:type="spellEnd"/>
          </w:p>
        </w:tc>
        <w:tc>
          <w:tcPr>
            <w:tcW w:w="1691" w:type="dxa"/>
            <w:shd w:val="clear" w:color="auto" w:fill="DAEEF3" w:themeFill="accent5" w:themeFillTint="33"/>
          </w:tcPr>
          <w:p w14:paraId="56A74320" w14:textId="0BB7D9AD" w:rsidR="00264274" w:rsidRPr="00CF7D55" w:rsidRDefault="00651E57"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số</w:t>
            </w:r>
            <w:proofErr w:type="spellEnd"/>
            <w:r>
              <w:rPr>
                <w:bCs/>
                <w:sz w:val="24"/>
                <w:lang w:val="en-US"/>
              </w:rPr>
              <w:t xml:space="preserve"> </w:t>
            </w:r>
            <w:proofErr w:type="spellStart"/>
            <w:r>
              <w:rPr>
                <w:bCs/>
                <w:sz w:val="24"/>
                <w:lang w:val="en-US"/>
              </w:rPr>
              <w:t>điện</w:t>
            </w:r>
            <w:proofErr w:type="spellEnd"/>
            <w:r>
              <w:rPr>
                <w:bCs/>
                <w:sz w:val="24"/>
                <w:lang w:val="en-US"/>
              </w:rPr>
              <w:t xml:space="preserve"> </w:t>
            </w:r>
            <w:proofErr w:type="spellStart"/>
            <w:r>
              <w:rPr>
                <w:bCs/>
                <w:sz w:val="24"/>
                <w:lang w:val="en-US"/>
              </w:rPr>
              <w:t>thoại</w:t>
            </w:r>
            <w:proofErr w:type="spellEnd"/>
            <w:r>
              <w:rPr>
                <w:bCs/>
                <w:sz w:val="24"/>
                <w:lang w:val="en-US"/>
              </w:rPr>
              <w:t xml:space="preserve"> </w:t>
            </w:r>
            <w:proofErr w:type="spellStart"/>
            <w:r>
              <w:rPr>
                <w:bCs/>
                <w:sz w:val="24"/>
                <w:lang w:val="en-US"/>
              </w:rPr>
              <w:t>khách</w:t>
            </w:r>
            <w:proofErr w:type="spellEnd"/>
            <w:r>
              <w:rPr>
                <w:bCs/>
                <w:sz w:val="24"/>
                <w:lang w:val="en-US"/>
              </w:rPr>
              <w:t xml:space="preserve"> </w:t>
            </w:r>
            <w:proofErr w:type="spellStart"/>
            <w:r>
              <w:rPr>
                <w:bCs/>
                <w:sz w:val="24"/>
                <w:lang w:val="en-US"/>
              </w:rPr>
              <w:t>hàng</w:t>
            </w:r>
            <w:proofErr w:type="spellEnd"/>
          </w:p>
        </w:tc>
        <w:tc>
          <w:tcPr>
            <w:tcW w:w="1687" w:type="dxa"/>
            <w:shd w:val="clear" w:color="auto" w:fill="DAEEF3" w:themeFill="accent5" w:themeFillTint="33"/>
          </w:tcPr>
          <w:p w14:paraId="69C6F8CA" w14:textId="77777777" w:rsidR="00264274" w:rsidRDefault="00264274" w:rsidP="00696EDD">
            <w:pPr>
              <w:pStyle w:val="TableParagraph"/>
              <w:rPr>
                <w:bCs/>
                <w:sz w:val="24"/>
                <w:lang w:val="en-US"/>
              </w:rPr>
            </w:pPr>
            <w:r>
              <w:rPr>
                <w:bCs/>
                <w:sz w:val="24"/>
                <w:lang w:val="en-US"/>
              </w:rPr>
              <w:t>Text Field</w:t>
            </w:r>
          </w:p>
        </w:tc>
        <w:tc>
          <w:tcPr>
            <w:tcW w:w="1691" w:type="dxa"/>
            <w:shd w:val="clear" w:color="auto" w:fill="DAEEF3" w:themeFill="accent5" w:themeFillTint="33"/>
          </w:tcPr>
          <w:p w14:paraId="1143593E" w14:textId="77777777" w:rsidR="00264274" w:rsidRPr="00CF7D55" w:rsidRDefault="00264274"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8" w:type="dxa"/>
            <w:shd w:val="clear" w:color="auto" w:fill="DAEEF3" w:themeFill="accent5" w:themeFillTint="33"/>
          </w:tcPr>
          <w:p w14:paraId="5FC35CAA" w14:textId="77777777" w:rsidR="00264274" w:rsidRPr="00CF7D55" w:rsidRDefault="00264274" w:rsidP="00696EDD">
            <w:pPr>
              <w:pStyle w:val="TableParagraph"/>
              <w:ind w:left="0"/>
              <w:rPr>
                <w:bCs/>
                <w:sz w:val="24"/>
                <w:lang w:val="en-US"/>
              </w:rPr>
            </w:pPr>
          </w:p>
        </w:tc>
      </w:tr>
      <w:tr w:rsidR="00264274" w:rsidRPr="00CF7D55" w14:paraId="17B9C359" w14:textId="77777777" w:rsidTr="00696EDD">
        <w:trPr>
          <w:trHeight w:val="946"/>
        </w:trPr>
        <w:tc>
          <w:tcPr>
            <w:tcW w:w="1687" w:type="dxa"/>
            <w:shd w:val="clear" w:color="auto" w:fill="DAEEF3" w:themeFill="accent5" w:themeFillTint="33"/>
          </w:tcPr>
          <w:p w14:paraId="38F313C5" w14:textId="77777777" w:rsidR="00264274" w:rsidRDefault="00264274" w:rsidP="00696EDD">
            <w:pPr>
              <w:pStyle w:val="TableParagraph"/>
              <w:spacing w:before="166"/>
              <w:ind w:left="573"/>
              <w:rPr>
                <w:bCs/>
                <w:sz w:val="24"/>
                <w:lang w:val="en-US"/>
              </w:rPr>
            </w:pPr>
            <w:r>
              <w:rPr>
                <w:bCs/>
                <w:sz w:val="24"/>
                <w:lang w:val="en-US"/>
              </w:rPr>
              <w:t>5</w:t>
            </w:r>
          </w:p>
        </w:tc>
        <w:tc>
          <w:tcPr>
            <w:tcW w:w="1687" w:type="dxa"/>
            <w:shd w:val="clear" w:color="auto" w:fill="DAEEF3" w:themeFill="accent5" w:themeFillTint="33"/>
          </w:tcPr>
          <w:p w14:paraId="604A44C1" w14:textId="7EB91F7B" w:rsidR="00264274" w:rsidRDefault="00264274" w:rsidP="00696EDD">
            <w:pPr>
              <w:pStyle w:val="TableParagraph"/>
              <w:spacing w:before="54"/>
              <w:rPr>
                <w:bCs/>
                <w:sz w:val="24"/>
                <w:lang w:val="en-US"/>
              </w:rPr>
            </w:pPr>
            <w:r>
              <w:rPr>
                <w:bCs/>
                <w:sz w:val="24"/>
                <w:lang w:val="en-US"/>
              </w:rPr>
              <w:t xml:space="preserve">Trường </w:t>
            </w:r>
            <w:proofErr w:type="spellStart"/>
            <w:r>
              <w:rPr>
                <w:bCs/>
                <w:sz w:val="24"/>
                <w:lang w:val="en-US"/>
              </w:rPr>
              <w:t>Trả</w:t>
            </w:r>
            <w:proofErr w:type="spellEnd"/>
            <w:r>
              <w:rPr>
                <w:bCs/>
                <w:sz w:val="24"/>
                <w:lang w:val="en-US"/>
              </w:rPr>
              <w:t xml:space="preserve"> </w:t>
            </w:r>
            <w:proofErr w:type="spellStart"/>
            <w:r>
              <w:rPr>
                <w:bCs/>
                <w:sz w:val="24"/>
                <w:lang w:val="en-US"/>
              </w:rPr>
              <w:t>Về</w:t>
            </w:r>
            <w:proofErr w:type="spellEnd"/>
            <w:r>
              <w:rPr>
                <w:bCs/>
                <w:sz w:val="24"/>
                <w:lang w:val="en-US"/>
              </w:rPr>
              <w:t xml:space="preserve"> Danh </w:t>
            </w:r>
            <w:proofErr w:type="spellStart"/>
            <w:r w:rsidR="00651E57">
              <w:rPr>
                <w:bCs/>
                <w:sz w:val="24"/>
                <w:lang w:val="en-US"/>
              </w:rPr>
              <w:t>Sách</w:t>
            </w:r>
            <w:proofErr w:type="spellEnd"/>
            <w:r w:rsidR="00651E57">
              <w:rPr>
                <w:bCs/>
                <w:sz w:val="24"/>
                <w:lang w:val="en-US"/>
              </w:rPr>
              <w:t xml:space="preserve"> </w:t>
            </w:r>
            <w:proofErr w:type="spellStart"/>
            <w:r w:rsidR="00651E57">
              <w:rPr>
                <w:bCs/>
                <w:sz w:val="24"/>
                <w:lang w:val="en-US"/>
              </w:rPr>
              <w:t>Khách</w:t>
            </w:r>
            <w:proofErr w:type="spellEnd"/>
            <w:r w:rsidR="00651E57">
              <w:rPr>
                <w:bCs/>
                <w:sz w:val="24"/>
                <w:lang w:val="en-US"/>
              </w:rPr>
              <w:t xml:space="preserve"> </w:t>
            </w:r>
            <w:proofErr w:type="spellStart"/>
            <w:r w:rsidR="00651E57">
              <w:rPr>
                <w:bCs/>
                <w:sz w:val="24"/>
                <w:lang w:val="en-US"/>
              </w:rPr>
              <w:t>Hàng</w:t>
            </w:r>
            <w:proofErr w:type="spellEnd"/>
          </w:p>
        </w:tc>
        <w:tc>
          <w:tcPr>
            <w:tcW w:w="1691" w:type="dxa"/>
            <w:shd w:val="clear" w:color="auto" w:fill="DAEEF3" w:themeFill="accent5" w:themeFillTint="33"/>
          </w:tcPr>
          <w:p w14:paraId="1C3C984D" w14:textId="0A94F5A3" w:rsidR="00264274" w:rsidRPr="00CF7D55" w:rsidRDefault="00264274" w:rsidP="00696EDD">
            <w:pPr>
              <w:pStyle w:val="TableParagraph"/>
              <w:spacing w:before="54"/>
              <w:rPr>
                <w:bCs/>
                <w:sz w:val="24"/>
                <w:lang w:val="en-US"/>
              </w:rPr>
            </w:pPr>
            <w:r>
              <w:rPr>
                <w:bCs/>
                <w:sz w:val="24"/>
                <w:lang w:val="en-US"/>
              </w:rPr>
              <w:t xml:space="preserve">Hiển </w:t>
            </w:r>
            <w:proofErr w:type="spellStart"/>
            <w:r>
              <w:rPr>
                <w:bCs/>
                <w:sz w:val="24"/>
                <w:lang w:val="en-US"/>
              </w:rPr>
              <w:t>thị</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w:t>
            </w:r>
            <w:proofErr w:type="spellStart"/>
            <w:r w:rsidR="00651E57">
              <w:rPr>
                <w:bCs/>
                <w:sz w:val="24"/>
                <w:lang w:val="en-US"/>
              </w:rPr>
              <w:t>khách</w:t>
            </w:r>
            <w:proofErr w:type="spellEnd"/>
            <w:r w:rsidR="00651E57">
              <w:rPr>
                <w:bCs/>
                <w:sz w:val="24"/>
                <w:lang w:val="en-US"/>
              </w:rPr>
              <w:t xml:space="preserve"> </w:t>
            </w:r>
            <w:proofErr w:type="spellStart"/>
            <w:r w:rsidR="00651E57">
              <w:rPr>
                <w:bCs/>
                <w:sz w:val="24"/>
                <w:lang w:val="en-US"/>
              </w:rPr>
              <w:t>hàng</w:t>
            </w:r>
            <w:proofErr w:type="spellEnd"/>
          </w:p>
        </w:tc>
        <w:tc>
          <w:tcPr>
            <w:tcW w:w="1687" w:type="dxa"/>
            <w:shd w:val="clear" w:color="auto" w:fill="DAEEF3" w:themeFill="accent5" w:themeFillTint="33"/>
          </w:tcPr>
          <w:p w14:paraId="5BAB82EF" w14:textId="77777777" w:rsidR="00264274" w:rsidRDefault="00264274" w:rsidP="00696EDD">
            <w:pPr>
              <w:pStyle w:val="TableParagraph"/>
              <w:rPr>
                <w:bCs/>
                <w:sz w:val="24"/>
                <w:lang w:val="en-US"/>
              </w:rPr>
            </w:pPr>
            <w:r>
              <w:rPr>
                <w:bCs/>
                <w:sz w:val="24"/>
                <w:lang w:val="en-US"/>
              </w:rPr>
              <w:t>Table</w:t>
            </w:r>
          </w:p>
        </w:tc>
        <w:tc>
          <w:tcPr>
            <w:tcW w:w="1691" w:type="dxa"/>
            <w:shd w:val="clear" w:color="auto" w:fill="DAEEF3" w:themeFill="accent5" w:themeFillTint="33"/>
          </w:tcPr>
          <w:p w14:paraId="5DCAF72B" w14:textId="77777777" w:rsidR="00264274" w:rsidRPr="00CF7D55" w:rsidRDefault="00264274" w:rsidP="00696EDD">
            <w:pPr>
              <w:pStyle w:val="TableParagraph"/>
              <w:ind w:left="184"/>
              <w:rPr>
                <w:bCs/>
                <w:sz w:val="24"/>
                <w:lang w:val="en-US"/>
              </w:rPr>
            </w:pPr>
          </w:p>
        </w:tc>
        <w:tc>
          <w:tcPr>
            <w:tcW w:w="1788" w:type="dxa"/>
            <w:shd w:val="clear" w:color="auto" w:fill="DAEEF3" w:themeFill="accent5" w:themeFillTint="33"/>
          </w:tcPr>
          <w:p w14:paraId="4E791F7C" w14:textId="77777777" w:rsidR="00264274" w:rsidRPr="00CF7D55" w:rsidRDefault="00264274" w:rsidP="00696EDD">
            <w:pPr>
              <w:pStyle w:val="TableParagraph"/>
              <w:ind w:left="0"/>
              <w:rPr>
                <w:bCs/>
                <w:sz w:val="24"/>
                <w:lang w:val="en-US"/>
              </w:rPr>
            </w:pPr>
          </w:p>
        </w:tc>
      </w:tr>
      <w:tr w:rsidR="00264274" w:rsidRPr="00CF7D55" w14:paraId="37D5351C" w14:textId="77777777" w:rsidTr="00696EDD">
        <w:trPr>
          <w:trHeight w:val="946"/>
        </w:trPr>
        <w:tc>
          <w:tcPr>
            <w:tcW w:w="1687" w:type="dxa"/>
            <w:shd w:val="clear" w:color="auto" w:fill="DAEEF3" w:themeFill="accent5" w:themeFillTint="33"/>
          </w:tcPr>
          <w:p w14:paraId="4C87E501" w14:textId="77777777" w:rsidR="00264274" w:rsidRDefault="00264274" w:rsidP="00696EDD">
            <w:pPr>
              <w:pStyle w:val="TableParagraph"/>
              <w:spacing w:before="166"/>
              <w:ind w:left="573"/>
              <w:rPr>
                <w:bCs/>
                <w:sz w:val="24"/>
                <w:lang w:val="en-US"/>
              </w:rPr>
            </w:pPr>
            <w:r>
              <w:rPr>
                <w:bCs/>
                <w:sz w:val="24"/>
                <w:lang w:val="en-US"/>
              </w:rPr>
              <w:t>6</w:t>
            </w:r>
          </w:p>
        </w:tc>
        <w:tc>
          <w:tcPr>
            <w:tcW w:w="1687" w:type="dxa"/>
            <w:shd w:val="clear" w:color="auto" w:fill="DAEEF3" w:themeFill="accent5" w:themeFillTint="33"/>
          </w:tcPr>
          <w:p w14:paraId="14692FA2" w14:textId="77777777" w:rsidR="00264274" w:rsidRDefault="00264274"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Thêm</w:t>
            </w:r>
            <w:proofErr w:type="spellEnd"/>
          </w:p>
        </w:tc>
        <w:tc>
          <w:tcPr>
            <w:tcW w:w="1691" w:type="dxa"/>
            <w:shd w:val="clear" w:color="auto" w:fill="DAEEF3" w:themeFill="accent5" w:themeFillTint="33"/>
          </w:tcPr>
          <w:p w14:paraId="22550C48" w14:textId="0D6752E8" w:rsidR="00264274" w:rsidRDefault="00264274"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thêm</w:t>
            </w:r>
            <w:proofErr w:type="spellEnd"/>
            <w:r>
              <w:rPr>
                <w:bCs/>
                <w:sz w:val="24"/>
                <w:lang w:val="en-US"/>
              </w:rPr>
              <w:t xml:space="preserve"> </w:t>
            </w:r>
            <w:proofErr w:type="spellStart"/>
            <w:r w:rsidR="00651E57">
              <w:rPr>
                <w:bCs/>
                <w:sz w:val="24"/>
                <w:lang w:val="en-US"/>
              </w:rPr>
              <w:t>khách</w:t>
            </w:r>
            <w:proofErr w:type="spellEnd"/>
            <w:r w:rsidR="00651E57">
              <w:rPr>
                <w:bCs/>
                <w:sz w:val="24"/>
                <w:lang w:val="en-US"/>
              </w:rPr>
              <w:t xml:space="preserve"> </w:t>
            </w:r>
            <w:proofErr w:type="spellStart"/>
            <w:r w:rsidR="00651E57">
              <w:rPr>
                <w:bCs/>
                <w:sz w:val="24"/>
                <w:lang w:val="en-US"/>
              </w:rPr>
              <w:t>hàng</w:t>
            </w:r>
            <w:proofErr w:type="spellEnd"/>
          </w:p>
        </w:tc>
        <w:tc>
          <w:tcPr>
            <w:tcW w:w="1687" w:type="dxa"/>
            <w:shd w:val="clear" w:color="auto" w:fill="DAEEF3" w:themeFill="accent5" w:themeFillTint="33"/>
          </w:tcPr>
          <w:p w14:paraId="33C4E300" w14:textId="77777777" w:rsidR="00264274" w:rsidRDefault="00264274" w:rsidP="00696EDD">
            <w:pPr>
              <w:pStyle w:val="TableParagraph"/>
              <w:rPr>
                <w:bCs/>
                <w:sz w:val="24"/>
                <w:lang w:val="en-US"/>
              </w:rPr>
            </w:pPr>
            <w:r>
              <w:rPr>
                <w:bCs/>
                <w:sz w:val="24"/>
                <w:lang w:val="en-US"/>
              </w:rPr>
              <w:t>Button</w:t>
            </w:r>
          </w:p>
        </w:tc>
        <w:tc>
          <w:tcPr>
            <w:tcW w:w="1691" w:type="dxa"/>
            <w:shd w:val="clear" w:color="auto" w:fill="DAEEF3" w:themeFill="accent5" w:themeFillTint="33"/>
          </w:tcPr>
          <w:p w14:paraId="23453D5C" w14:textId="77777777" w:rsidR="00264274" w:rsidRPr="00CF7D55" w:rsidRDefault="00264274" w:rsidP="00696EDD">
            <w:pPr>
              <w:pStyle w:val="TableParagraph"/>
              <w:ind w:left="0"/>
              <w:rPr>
                <w:bCs/>
                <w:sz w:val="24"/>
                <w:lang w:val="en-US"/>
              </w:rPr>
            </w:pPr>
          </w:p>
        </w:tc>
        <w:tc>
          <w:tcPr>
            <w:tcW w:w="1788" w:type="dxa"/>
            <w:shd w:val="clear" w:color="auto" w:fill="DAEEF3" w:themeFill="accent5" w:themeFillTint="33"/>
          </w:tcPr>
          <w:p w14:paraId="324FBB67" w14:textId="77777777" w:rsidR="00264274" w:rsidRPr="00CF7D55" w:rsidRDefault="00264274" w:rsidP="00696EDD">
            <w:pPr>
              <w:pStyle w:val="TableParagraph"/>
              <w:ind w:left="0"/>
              <w:rPr>
                <w:bCs/>
                <w:sz w:val="24"/>
                <w:lang w:val="en-US"/>
              </w:rPr>
            </w:pPr>
          </w:p>
        </w:tc>
      </w:tr>
      <w:tr w:rsidR="00264274" w:rsidRPr="00CF7D55" w14:paraId="0B7E33F2" w14:textId="77777777" w:rsidTr="00696EDD">
        <w:trPr>
          <w:trHeight w:val="946"/>
        </w:trPr>
        <w:tc>
          <w:tcPr>
            <w:tcW w:w="1687" w:type="dxa"/>
            <w:shd w:val="clear" w:color="auto" w:fill="DAEEF3" w:themeFill="accent5" w:themeFillTint="33"/>
          </w:tcPr>
          <w:p w14:paraId="09635315" w14:textId="77777777" w:rsidR="00264274" w:rsidRDefault="00264274" w:rsidP="00696EDD">
            <w:pPr>
              <w:pStyle w:val="TableParagraph"/>
              <w:spacing w:before="166"/>
              <w:ind w:left="573"/>
              <w:rPr>
                <w:bCs/>
                <w:sz w:val="24"/>
                <w:lang w:val="en-US"/>
              </w:rPr>
            </w:pPr>
            <w:r>
              <w:rPr>
                <w:bCs/>
                <w:sz w:val="24"/>
                <w:lang w:val="en-US"/>
              </w:rPr>
              <w:t>7</w:t>
            </w:r>
          </w:p>
        </w:tc>
        <w:tc>
          <w:tcPr>
            <w:tcW w:w="1687" w:type="dxa"/>
            <w:shd w:val="clear" w:color="auto" w:fill="DAEEF3" w:themeFill="accent5" w:themeFillTint="33"/>
          </w:tcPr>
          <w:p w14:paraId="42771349" w14:textId="77777777" w:rsidR="00264274" w:rsidRDefault="00264274"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Xoá</w:t>
            </w:r>
            <w:proofErr w:type="spellEnd"/>
            <w:r>
              <w:rPr>
                <w:bCs/>
                <w:sz w:val="24"/>
                <w:lang w:val="en-US"/>
              </w:rPr>
              <w:t xml:space="preserve"> </w:t>
            </w:r>
          </w:p>
        </w:tc>
        <w:tc>
          <w:tcPr>
            <w:tcW w:w="1691" w:type="dxa"/>
            <w:shd w:val="clear" w:color="auto" w:fill="DAEEF3" w:themeFill="accent5" w:themeFillTint="33"/>
          </w:tcPr>
          <w:p w14:paraId="6D2BBC5F" w14:textId="04482F4E" w:rsidR="00264274" w:rsidRDefault="00264274"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xoá</w:t>
            </w:r>
            <w:proofErr w:type="spellEnd"/>
            <w:r>
              <w:rPr>
                <w:bCs/>
                <w:sz w:val="24"/>
                <w:lang w:val="en-US"/>
              </w:rPr>
              <w:t xml:space="preserve"> </w:t>
            </w:r>
            <w:proofErr w:type="spellStart"/>
            <w:r w:rsidR="00651E57">
              <w:rPr>
                <w:bCs/>
                <w:sz w:val="24"/>
                <w:lang w:val="en-US"/>
              </w:rPr>
              <w:t>khách</w:t>
            </w:r>
            <w:proofErr w:type="spellEnd"/>
            <w:r w:rsidR="00651E57">
              <w:rPr>
                <w:bCs/>
                <w:sz w:val="24"/>
                <w:lang w:val="en-US"/>
              </w:rPr>
              <w:t xml:space="preserve"> </w:t>
            </w:r>
            <w:proofErr w:type="spellStart"/>
            <w:r w:rsidR="00651E57">
              <w:rPr>
                <w:bCs/>
                <w:sz w:val="24"/>
                <w:lang w:val="en-US"/>
              </w:rPr>
              <w:t>hàng</w:t>
            </w:r>
            <w:proofErr w:type="spellEnd"/>
          </w:p>
        </w:tc>
        <w:tc>
          <w:tcPr>
            <w:tcW w:w="1687" w:type="dxa"/>
            <w:shd w:val="clear" w:color="auto" w:fill="DAEEF3" w:themeFill="accent5" w:themeFillTint="33"/>
          </w:tcPr>
          <w:p w14:paraId="41E67515" w14:textId="77777777" w:rsidR="00264274" w:rsidRDefault="00264274" w:rsidP="00696EDD">
            <w:pPr>
              <w:pStyle w:val="TableParagraph"/>
              <w:rPr>
                <w:bCs/>
                <w:sz w:val="24"/>
                <w:lang w:val="en-US"/>
              </w:rPr>
            </w:pPr>
            <w:r>
              <w:rPr>
                <w:bCs/>
                <w:sz w:val="24"/>
                <w:lang w:val="en-US"/>
              </w:rPr>
              <w:t>Button</w:t>
            </w:r>
          </w:p>
        </w:tc>
        <w:tc>
          <w:tcPr>
            <w:tcW w:w="1691" w:type="dxa"/>
            <w:shd w:val="clear" w:color="auto" w:fill="DAEEF3" w:themeFill="accent5" w:themeFillTint="33"/>
          </w:tcPr>
          <w:p w14:paraId="4126881C" w14:textId="77777777" w:rsidR="00264274" w:rsidRPr="00CF7D55" w:rsidRDefault="00264274" w:rsidP="00696EDD">
            <w:pPr>
              <w:pStyle w:val="TableParagraph"/>
              <w:ind w:left="0"/>
              <w:rPr>
                <w:bCs/>
                <w:sz w:val="24"/>
                <w:lang w:val="en-US"/>
              </w:rPr>
            </w:pPr>
          </w:p>
        </w:tc>
        <w:tc>
          <w:tcPr>
            <w:tcW w:w="1788" w:type="dxa"/>
            <w:shd w:val="clear" w:color="auto" w:fill="DAEEF3" w:themeFill="accent5" w:themeFillTint="33"/>
          </w:tcPr>
          <w:p w14:paraId="7E408012" w14:textId="77777777" w:rsidR="00264274" w:rsidRPr="00CF7D55" w:rsidRDefault="00264274" w:rsidP="00696EDD">
            <w:pPr>
              <w:pStyle w:val="TableParagraph"/>
              <w:ind w:left="0"/>
              <w:rPr>
                <w:bCs/>
                <w:sz w:val="24"/>
                <w:lang w:val="en-US"/>
              </w:rPr>
            </w:pPr>
          </w:p>
        </w:tc>
      </w:tr>
      <w:tr w:rsidR="00264274" w:rsidRPr="00CF7D55" w14:paraId="394ED832" w14:textId="77777777" w:rsidTr="00696EDD">
        <w:trPr>
          <w:trHeight w:val="946"/>
        </w:trPr>
        <w:tc>
          <w:tcPr>
            <w:tcW w:w="1687" w:type="dxa"/>
            <w:shd w:val="clear" w:color="auto" w:fill="DAEEF3" w:themeFill="accent5" w:themeFillTint="33"/>
          </w:tcPr>
          <w:p w14:paraId="039B72B4" w14:textId="77777777" w:rsidR="00264274" w:rsidRDefault="00264274" w:rsidP="00696EDD">
            <w:pPr>
              <w:pStyle w:val="TableParagraph"/>
              <w:spacing w:before="166"/>
              <w:ind w:left="573"/>
              <w:rPr>
                <w:bCs/>
                <w:sz w:val="24"/>
                <w:lang w:val="en-US"/>
              </w:rPr>
            </w:pPr>
            <w:r>
              <w:rPr>
                <w:bCs/>
                <w:sz w:val="24"/>
                <w:lang w:val="en-US"/>
              </w:rPr>
              <w:t>8</w:t>
            </w:r>
          </w:p>
        </w:tc>
        <w:tc>
          <w:tcPr>
            <w:tcW w:w="1687" w:type="dxa"/>
            <w:shd w:val="clear" w:color="auto" w:fill="DAEEF3" w:themeFill="accent5" w:themeFillTint="33"/>
          </w:tcPr>
          <w:p w14:paraId="7D8C282C" w14:textId="77777777" w:rsidR="00264274" w:rsidRDefault="00264274"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Sửa</w:t>
            </w:r>
            <w:proofErr w:type="spellEnd"/>
          </w:p>
        </w:tc>
        <w:tc>
          <w:tcPr>
            <w:tcW w:w="1691" w:type="dxa"/>
            <w:shd w:val="clear" w:color="auto" w:fill="DAEEF3" w:themeFill="accent5" w:themeFillTint="33"/>
          </w:tcPr>
          <w:p w14:paraId="04EE1673" w14:textId="4B0B505F" w:rsidR="00264274" w:rsidRDefault="00264274"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sửa</w:t>
            </w:r>
            <w:proofErr w:type="spellEnd"/>
            <w:r>
              <w:rPr>
                <w:bCs/>
                <w:sz w:val="24"/>
                <w:lang w:val="en-US"/>
              </w:rPr>
              <w:t xml:space="preserve"> </w:t>
            </w:r>
            <w:proofErr w:type="spellStart"/>
            <w:r>
              <w:rPr>
                <w:bCs/>
                <w:sz w:val="24"/>
                <w:lang w:val="en-US"/>
              </w:rPr>
              <w:t>thông</w:t>
            </w:r>
            <w:proofErr w:type="spellEnd"/>
            <w:r>
              <w:rPr>
                <w:bCs/>
                <w:sz w:val="24"/>
                <w:lang w:val="en-US"/>
              </w:rPr>
              <w:t xml:space="preserve"> tin </w:t>
            </w:r>
            <w:proofErr w:type="spellStart"/>
            <w:r w:rsidR="00651E57">
              <w:rPr>
                <w:bCs/>
                <w:sz w:val="24"/>
                <w:lang w:val="en-US"/>
              </w:rPr>
              <w:t>khách</w:t>
            </w:r>
            <w:proofErr w:type="spellEnd"/>
            <w:r w:rsidR="00651E57">
              <w:rPr>
                <w:bCs/>
                <w:sz w:val="24"/>
                <w:lang w:val="en-US"/>
              </w:rPr>
              <w:t xml:space="preserve"> </w:t>
            </w:r>
            <w:proofErr w:type="spellStart"/>
            <w:r w:rsidR="00651E57">
              <w:rPr>
                <w:bCs/>
                <w:sz w:val="24"/>
                <w:lang w:val="en-US"/>
              </w:rPr>
              <w:t>hàng</w:t>
            </w:r>
            <w:proofErr w:type="spellEnd"/>
          </w:p>
        </w:tc>
        <w:tc>
          <w:tcPr>
            <w:tcW w:w="1687" w:type="dxa"/>
            <w:shd w:val="clear" w:color="auto" w:fill="DAEEF3" w:themeFill="accent5" w:themeFillTint="33"/>
          </w:tcPr>
          <w:p w14:paraId="3CDFF3FF" w14:textId="77777777" w:rsidR="00264274" w:rsidRDefault="00264274" w:rsidP="00696EDD">
            <w:pPr>
              <w:pStyle w:val="TableParagraph"/>
              <w:rPr>
                <w:bCs/>
                <w:sz w:val="24"/>
                <w:lang w:val="en-US"/>
              </w:rPr>
            </w:pPr>
            <w:r>
              <w:rPr>
                <w:bCs/>
                <w:sz w:val="24"/>
                <w:lang w:val="en-US"/>
              </w:rPr>
              <w:t>Button</w:t>
            </w:r>
          </w:p>
        </w:tc>
        <w:tc>
          <w:tcPr>
            <w:tcW w:w="1691" w:type="dxa"/>
            <w:shd w:val="clear" w:color="auto" w:fill="DAEEF3" w:themeFill="accent5" w:themeFillTint="33"/>
          </w:tcPr>
          <w:p w14:paraId="76A05CA5" w14:textId="77777777" w:rsidR="00264274" w:rsidRPr="00CF7D55" w:rsidRDefault="00264274" w:rsidP="00696EDD">
            <w:pPr>
              <w:pStyle w:val="TableParagraph"/>
              <w:ind w:left="0"/>
              <w:rPr>
                <w:bCs/>
                <w:sz w:val="24"/>
                <w:lang w:val="en-US"/>
              </w:rPr>
            </w:pPr>
          </w:p>
        </w:tc>
        <w:tc>
          <w:tcPr>
            <w:tcW w:w="1788" w:type="dxa"/>
            <w:shd w:val="clear" w:color="auto" w:fill="DAEEF3" w:themeFill="accent5" w:themeFillTint="33"/>
          </w:tcPr>
          <w:p w14:paraId="010F0C13" w14:textId="77777777" w:rsidR="00264274" w:rsidRPr="00CF7D55" w:rsidRDefault="00264274" w:rsidP="00696EDD">
            <w:pPr>
              <w:pStyle w:val="TableParagraph"/>
              <w:ind w:left="0"/>
              <w:rPr>
                <w:bCs/>
                <w:sz w:val="24"/>
                <w:lang w:val="en-US"/>
              </w:rPr>
            </w:pPr>
          </w:p>
        </w:tc>
      </w:tr>
    </w:tbl>
    <w:p w14:paraId="645E17A8" w14:textId="48856AFF" w:rsidR="00902966" w:rsidRDefault="00902966">
      <w:pPr>
        <w:rPr>
          <w:sz w:val="26"/>
          <w:szCs w:val="26"/>
          <w:u w:val="single"/>
        </w:rPr>
      </w:pPr>
    </w:p>
    <w:p w14:paraId="504E511D" w14:textId="77777777" w:rsidR="00264274" w:rsidRDefault="00264274" w:rsidP="00AC2591">
      <w:pPr>
        <w:pStyle w:val="BodyText"/>
        <w:ind w:left="424" w:right="621"/>
        <w:rPr>
          <w:u w:val="single"/>
        </w:rPr>
      </w:pPr>
    </w:p>
    <w:p w14:paraId="4E3E9E75" w14:textId="77777777" w:rsidR="00264274" w:rsidRDefault="00264274" w:rsidP="00AC2591">
      <w:pPr>
        <w:pStyle w:val="BodyText"/>
        <w:ind w:left="424" w:right="621"/>
        <w:rPr>
          <w:u w:val="single"/>
        </w:rPr>
      </w:pPr>
    </w:p>
    <w:p w14:paraId="045A1FD1" w14:textId="77777777" w:rsidR="00264274" w:rsidRDefault="00264274" w:rsidP="00AC2591">
      <w:pPr>
        <w:pStyle w:val="BodyText"/>
        <w:ind w:left="424" w:right="621"/>
        <w:rPr>
          <w:u w:val="single"/>
        </w:rPr>
      </w:pPr>
    </w:p>
    <w:p w14:paraId="167AB4BB" w14:textId="77777777" w:rsidR="00264274" w:rsidRDefault="00264274" w:rsidP="00AC2591">
      <w:pPr>
        <w:pStyle w:val="BodyText"/>
        <w:ind w:left="424" w:right="621"/>
        <w:rPr>
          <w:u w:val="single"/>
        </w:rPr>
      </w:pPr>
    </w:p>
    <w:p w14:paraId="115EEB5E" w14:textId="77777777" w:rsidR="00264274" w:rsidRDefault="00264274" w:rsidP="00AC2591">
      <w:pPr>
        <w:pStyle w:val="BodyText"/>
        <w:ind w:left="424" w:right="621"/>
        <w:rPr>
          <w:u w:val="single"/>
        </w:rPr>
      </w:pPr>
    </w:p>
    <w:p w14:paraId="7925DA85" w14:textId="77777777" w:rsidR="00264274" w:rsidRDefault="00264274" w:rsidP="00AC2591">
      <w:pPr>
        <w:pStyle w:val="BodyText"/>
        <w:ind w:left="424" w:right="621"/>
        <w:rPr>
          <w:u w:val="single"/>
        </w:rPr>
      </w:pPr>
    </w:p>
    <w:p w14:paraId="0DA2C7CC" w14:textId="77777777" w:rsidR="00264274" w:rsidRDefault="00264274" w:rsidP="00AC2591">
      <w:pPr>
        <w:pStyle w:val="BodyText"/>
        <w:ind w:left="424" w:right="621"/>
        <w:rPr>
          <w:u w:val="single"/>
        </w:rPr>
      </w:pPr>
    </w:p>
    <w:p w14:paraId="440B970C" w14:textId="77777777" w:rsidR="00264274" w:rsidRDefault="00264274" w:rsidP="00AC2591">
      <w:pPr>
        <w:pStyle w:val="BodyText"/>
        <w:ind w:left="424" w:right="621"/>
        <w:rPr>
          <w:u w:val="single"/>
        </w:rPr>
      </w:pPr>
    </w:p>
    <w:p w14:paraId="418828B9" w14:textId="77777777" w:rsidR="00264274" w:rsidRDefault="00264274" w:rsidP="00AC2591">
      <w:pPr>
        <w:pStyle w:val="BodyText"/>
        <w:ind w:left="424" w:right="621"/>
        <w:rPr>
          <w:u w:val="single"/>
        </w:rPr>
      </w:pPr>
    </w:p>
    <w:p w14:paraId="51B3FA05" w14:textId="77777777" w:rsidR="00264274" w:rsidRDefault="00264274" w:rsidP="00AC2591">
      <w:pPr>
        <w:pStyle w:val="BodyText"/>
        <w:ind w:left="424" w:right="621"/>
        <w:rPr>
          <w:u w:val="single"/>
        </w:rPr>
      </w:pPr>
    </w:p>
    <w:p w14:paraId="00D030A5" w14:textId="77777777" w:rsidR="00264274" w:rsidRDefault="00264274" w:rsidP="00AC2591">
      <w:pPr>
        <w:pStyle w:val="BodyText"/>
        <w:ind w:left="424" w:right="621"/>
        <w:rPr>
          <w:u w:val="single"/>
        </w:rPr>
      </w:pPr>
    </w:p>
    <w:p w14:paraId="2D9545DD" w14:textId="77777777" w:rsidR="00264274" w:rsidRDefault="00264274" w:rsidP="00AC2591">
      <w:pPr>
        <w:pStyle w:val="BodyText"/>
        <w:ind w:left="424" w:right="621"/>
        <w:rPr>
          <w:u w:val="single"/>
        </w:rPr>
      </w:pPr>
    </w:p>
    <w:p w14:paraId="41CDDAF1" w14:textId="77777777" w:rsidR="00264274" w:rsidRDefault="00264274" w:rsidP="00AC2591">
      <w:pPr>
        <w:pStyle w:val="BodyText"/>
        <w:ind w:left="424" w:right="621"/>
        <w:rPr>
          <w:u w:val="single"/>
        </w:rPr>
      </w:pPr>
    </w:p>
    <w:p w14:paraId="0B5B306B" w14:textId="77777777" w:rsidR="00264274" w:rsidRDefault="00264274" w:rsidP="00AC2591">
      <w:pPr>
        <w:pStyle w:val="BodyText"/>
        <w:ind w:left="424" w:right="621"/>
        <w:rPr>
          <w:u w:val="single"/>
        </w:rPr>
      </w:pPr>
    </w:p>
    <w:p w14:paraId="448F6E9C" w14:textId="77777777" w:rsidR="00264274" w:rsidRDefault="00264274" w:rsidP="00AC2591">
      <w:pPr>
        <w:pStyle w:val="BodyText"/>
        <w:ind w:left="424" w:right="621"/>
        <w:rPr>
          <w:u w:val="single"/>
        </w:rPr>
      </w:pPr>
    </w:p>
    <w:p w14:paraId="218DF0B7" w14:textId="77777777" w:rsidR="00264274" w:rsidRDefault="00264274" w:rsidP="00AC2591">
      <w:pPr>
        <w:pStyle w:val="BodyText"/>
        <w:ind w:left="424" w:right="621"/>
        <w:rPr>
          <w:u w:val="single"/>
        </w:rPr>
      </w:pPr>
    </w:p>
    <w:p w14:paraId="20EBF113" w14:textId="77777777" w:rsidR="00264274" w:rsidRDefault="00264274" w:rsidP="00AC2591">
      <w:pPr>
        <w:pStyle w:val="BodyText"/>
        <w:ind w:left="424" w:right="621"/>
        <w:rPr>
          <w:u w:val="single"/>
        </w:rPr>
      </w:pPr>
    </w:p>
    <w:p w14:paraId="18BEE404" w14:textId="77777777" w:rsidR="00264274" w:rsidRDefault="00264274" w:rsidP="00AC2591">
      <w:pPr>
        <w:pStyle w:val="BodyText"/>
        <w:ind w:left="424" w:right="621"/>
        <w:rPr>
          <w:u w:val="single"/>
        </w:rPr>
      </w:pPr>
    </w:p>
    <w:p w14:paraId="611D5526" w14:textId="77777777" w:rsidR="00264274" w:rsidRDefault="00264274" w:rsidP="00AC2591">
      <w:pPr>
        <w:pStyle w:val="BodyText"/>
        <w:ind w:left="424" w:right="621"/>
        <w:rPr>
          <w:u w:val="single"/>
        </w:rPr>
      </w:pPr>
    </w:p>
    <w:p w14:paraId="0560BB34" w14:textId="77777777" w:rsidR="00264274" w:rsidRDefault="00264274" w:rsidP="00AC2591">
      <w:pPr>
        <w:pStyle w:val="BodyText"/>
        <w:ind w:left="424" w:right="621"/>
        <w:rPr>
          <w:u w:val="single"/>
        </w:rPr>
      </w:pPr>
    </w:p>
    <w:p w14:paraId="2265564A" w14:textId="77777777" w:rsidR="00264274" w:rsidRDefault="00264274" w:rsidP="00AC2591">
      <w:pPr>
        <w:pStyle w:val="BodyText"/>
        <w:ind w:left="424" w:right="621"/>
        <w:rPr>
          <w:u w:val="single"/>
        </w:rPr>
      </w:pPr>
    </w:p>
    <w:p w14:paraId="298CA426" w14:textId="77777777" w:rsidR="00651E57" w:rsidRDefault="00651E57" w:rsidP="00AC2591">
      <w:pPr>
        <w:pStyle w:val="BodyText"/>
        <w:ind w:left="424" w:right="621"/>
        <w:rPr>
          <w:u w:val="single"/>
        </w:rPr>
      </w:pPr>
    </w:p>
    <w:p w14:paraId="7B80CCC6" w14:textId="77777777" w:rsidR="00264274" w:rsidRDefault="00264274" w:rsidP="00AC2591">
      <w:pPr>
        <w:pStyle w:val="BodyText"/>
        <w:ind w:left="424" w:right="621"/>
        <w:rPr>
          <w:u w:val="single"/>
        </w:rPr>
      </w:pPr>
    </w:p>
    <w:p w14:paraId="1118DAA3" w14:textId="77777777" w:rsidR="00264274" w:rsidRDefault="00264274" w:rsidP="00AC2591">
      <w:pPr>
        <w:pStyle w:val="BodyText"/>
        <w:ind w:left="424" w:right="621"/>
        <w:rPr>
          <w:u w:val="single"/>
        </w:rPr>
      </w:pPr>
    </w:p>
    <w:p w14:paraId="028B138F" w14:textId="01885CA9" w:rsidR="007A6809" w:rsidRPr="00462319" w:rsidRDefault="009F0AD0" w:rsidP="00AC2591">
      <w:pPr>
        <w:pStyle w:val="BodyText"/>
        <w:ind w:left="424" w:right="621"/>
      </w:pPr>
      <w:r w:rsidRPr="00462319">
        <w:rPr>
          <w:u w:val="single"/>
        </w:rPr>
        <w:t>Mock-up</w:t>
      </w:r>
      <w:r w:rsidRPr="00462319">
        <w:rPr>
          <w:spacing w:val="22"/>
          <w:u w:val="single"/>
        </w:rPr>
        <w:t xml:space="preserve"> </w:t>
      </w:r>
      <w:r w:rsidRPr="00462319">
        <w:rPr>
          <w:u w:val="single"/>
        </w:rPr>
        <w:t>cho</w:t>
      </w:r>
      <w:r w:rsidRPr="00462319">
        <w:rPr>
          <w:spacing w:val="22"/>
          <w:u w:val="single"/>
        </w:rPr>
        <w:t xml:space="preserve"> </w:t>
      </w:r>
      <w:r w:rsidRPr="00462319">
        <w:rPr>
          <w:u w:val="single"/>
        </w:rPr>
        <w:t>màn</w:t>
      </w:r>
      <w:r w:rsidRPr="00462319">
        <w:rPr>
          <w:spacing w:val="22"/>
          <w:u w:val="single"/>
        </w:rPr>
        <w:t xml:space="preserve"> </w:t>
      </w:r>
      <w:r w:rsidRPr="00462319">
        <w:rPr>
          <w:u w:val="single"/>
        </w:rPr>
        <w:t>hình</w:t>
      </w:r>
      <w:r w:rsidRPr="00462319">
        <w:rPr>
          <w:spacing w:val="23"/>
          <w:u w:val="single"/>
        </w:rPr>
        <w:t xml:space="preserve"> </w:t>
      </w:r>
      <w:proofErr w:type="spellStart"/>
      <w:r w:rsidR="00CC1543">
        <w:rPr>
          <w:spacing w:val="23"/>
          <w:u w:val="single"/>
          <w:lang w:val="en-US"/>
        </w:rPr>
        <w:t>quản</w:t>
      </w:r>
      <w:proofErr w:type="spellEnd"/>
      <w:r w:rsidR="00CC1543">
        <w:rPr>
          <w:spacing w:val="23"/>
          <w:u w:val="single"/>
          <w:lang w:val="en-US"/>
        </w:rPr>
        <w:t xml:space="preserve"> </w:t>
      </w:r>
      <w:proofErr w:type="spellStart"/>
      <w:r w:rsidR="00CC1543">
        <w:rPr>
          <w:spacing w:val="23"/>
          <w:u w:val="single"/>
          <w:lang w:val="en-US"/>
        </w:rPr>
        <w:t>lí</w:t>
      </w:r>
      <w:proofErr w:type="spellEnd"/>
      <w:r w:rsidR="00CC1543">
        <w:rPr>
          <w:spacing w:val="23"/>
          <w:u w:val="single"/>
          <w:lang w:val="en-US"/>
        </w:rPr>
        <w:t xml:space="preserve"> </w:t>
      </w:r>
      <w:proofErr w:type="spellStart"/>
      <w:r w:rsidR="00CC1543">
        <w:rPr>
          <w:spacing w:val="23"/>
          <w:u w:val="single"/>
          <w:lang w:val="en-US"/>
        </w:rPr>
        <w:t>nhà</w:t>
      </w:r>
      <w:proofErr w:type="spellEnd"/>
      <w:r w:rsidR="00CC1543">
        <w:rPr>
          <w:spacing w:val="23"/>
          <w:u w:val="single"/>
          <w:lang w:val="en-US"/>
        </w:rPr>
        <w:t xml:space="preserve"> </w:t>
      </w:r>
      <w:proofErr w:type="spellStart"/>
      <w:r w:rsidR="00CC1543">
        <w:rPr>
          <w:spacing w:val="23"/>
          <w:u w:val="single"/>
          <w:lang w:val="en-US"/>
        </w:rPr>
        <w:t>cung</w:t>
      </w:r>
      <w:proofErr w:type="spellEnd"/>
      <w:r w:rsidR="00CC1543">
        <w:rPr>
          <w:spacing w:val="23"/>
          <w:u w:val="single"/>
          <w:lang w:val="en-US"/>
        </w:rPr>
        <w:t xml:space="preserve"> </w:t>
      </w:r>
      <w:proofErr w:type="spellStart"/>
      <w:r w:rsidR="00CC1543">
        <w:rPr>
          <w:spacing w:val="23"/>
          <w:u w:val="single"/>
          <w:lang w:val="en-US"/>
        </w:rPr>
        <w:t>cấp</w:t>
      </w:r>
      <w:proofErr w:type="spellEnd"/>
      <w:r w:rsidR="00CC1543">
        <w:rPr>
          <w:spacing w:val="23"/>
          <w:u w:val="single"/>
          <w:lang w:val="en-US"/>
        </w:rPr>
        <w:t xml:space="preserve"> </w:t>
      </w:r>
      <w:r w:rsidRPr="00462319">
        <w:rPr>
          <w:u w:val="single"/>
        </w:rPr>
        <w:t>của</w:t>
      </w:r>
      <w:r w:rsidRPr="00462319">
        <w:rPr>
          <w:spacing w:val="-1"/>
          <w:u w:val="single"/>
        </w:rPr>
        <w:t xml:space="preserve"> </w:t>
      </w:r>
      <w:r w:rsidRPr="00462319">
        <w:rPr>
          <w:u w:val="single"/>
        </w:rPr>
        <w:t>bài toán :</w:t>
      </w:r>
    </w:p>
    <w:p w14:paraId="0CED6FBA" w14:textId="77777777" w:rsidR="007A6809" w:rsidRDefault="007A6809" w:rsidP="00AC2591">
      <w:pPr>
        <w:rPr>
          <w:lang w:val="en-US"/>
        </w:rPr>
      </w:pPr>
    </w:p>
    <w:p w14:paraId="7CD783F6" w14:textId="3ACE8E6A" w:rsidR="00CC1543" w:rsidRDefault="00D94005" w:rsidP="00AC2591">
      <w:pPr>
        <w:rPr>
          <w:lang w:val="en-US"/>
        </w:rPr>
      </w:pPr>
      <w:r>
        <w:rPr>
          <w:noProof/>
          <w:lang w:val="en-US"/>
        </w:rPr>
        <w:drawing>
          <wp:inline distT="0" distB="0" distL="0" distR="0" wp14:anchorId="213A4A08" wp14:editId="23AB11CB">
            <wp:extent cx="6597650" cy="4712970"/>
            <wp:effectExtent l="0" t="0" r="0" b="0"/>
            <wp:docPr id="956062015" name="Picture 9560620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2015" name="Picture 10"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6597650" cy="4712970"/>
                    </a:xfrm>
                    <a:prstGeom prst="rect">
                      <a:avLst/>
                    </a:prstGeom>
                  </pic:spPr>
                </pic:pic>
              </a:graphicData>
            </a:graphic>
          </wp:inline>
        </w:drawing>
      </w:r>
    </w:p>
    <w:p w14:paraId="34C47762" w14:textId="77777777" w:rsidR="00651E57" w:rsidRDefault="00D94005">
      <w:pPr>
        <w:rPr>
          <w:sz w:val="26"/>
          <w:szCs w:val="26"/>
          <w:u w:val="single"/>
        </w:rPr>
      </w:pPr>
      <w:r>
        <w:rPr>
          <w:u w:val="single"/>
        </w:rPr>
        <w:br w:type="page"/>
      </w:r>
    </w:p>
    <w:tbl>
      <w:tblPr>
        <w:tblpPr w:leftFromText="180" w:rightFromText="180" w:horzAnchor="margin" w:tblpY="975"/>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5"/>
        <w:gridCol w:w="1725"/>
        <w:gridCol w:w="1728"/>
        <w:gridCol w:w="1725"/>
        <w:gridCol w:w="1728"/>
        <w:gridCol w:w="1827"/>
      </w:tblGrid>
      <w:tr w:rsidR="00651E57" w:rsidRPr="00A53350" w14:paraId="7C8B9DC1" w14:textId="77777777" w:rsidTr="00696EDD">
        <w:trPr>
          <w:trHeight w:val="764"/>
        </w:trPr>
        <w:tc>
          <w:tcPr>
            <w:tcW w:w="1725" w:type="dxa"/>
            <w:shd w:val="clear" w:color="auto" w:fill="4AABC5"/>
          </w:tcPr>
          <w:p w14:paraId="7024CD94" w14:textId="77777777" w:rsidR="00651E57" w:rsidRPr="00A53350" w:rsidRDefault="00651E57" w:rsidP="00696EDD">
            <w:pPr>
              <w:pStyle w:val="TableParagraph"/>
              <w:spacing w:before="166"/>
              <w:ind w:left="573"/>
              <w:rPr>
                <w:b/>
                <w:sz w:val="24"/>
                <w:lang w:val="en-US"/>
              </w:rPr>
            </w:pPr>
            <w:r w:rsidRPr="00A53350">
              <w:rPr>
                <w:b/>
                <w:sz w:val="24"/>
                <w:lang w:val="en-US"/>
              </w:rPr>
              <w:lastRenderedPageBreak/>
              <w:t>STT</w:t>
            </w:r>
          </w:p>
        </w:tc>
        <w:tc>
          <w:tcPr>
            <w:tcW w:w="1725" w:type="dxa"/>
            <w:shd w:val="clear" w:color="auto" w:fill="4AABC5"/>
          </w:tcPr>
          <w:p w14:paraId="4EEFA4F2" w14:textId="77777777" w:rsidR="00651E57" w:rsidRPr="00A53350" w:rsidRDefault="00651E57" w:rsidP="00696EDD">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728" w:type="dxa"/>
            <w:shd w:val="clear" w:color="auto" w:fill="4AABC5"/>
          </w:tcPr>
          <w:p w14:paraId="5A97AD42" w14:textId="77777777" w:rsidR="00651E57" w:rsidRPr="00A53350" w:rsidRDefault="00651E57" w:rsidP="00696EDD">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07DE928C" w14:textId="77777777" w:rsidR="00651E57" w:rsidRPr="00A53350" w:rsidRDefault="00651E57" w:rsidP="00696EDD">
            <w:pPr>
              <w:pStyle w:val="TableParagraph"/>
              <w:spacing w:before="56"/>
              <w:ind w:left="239" w:right="226"/>
              <w:jc w:val="center"/>
              <w:rPr>
                <w:b/>
                <w:sz w:val="24"/>
              </w:rPr>
            </w:pPr>
            <w:r w:rsidRPr="00A53350">
              <w:rPr>
                <w:b/>
                <w:sz w:val="24"/>
              </w:rPr>
              <w:t>liệu</w:t>
            </w:r>
          </w:p>
        </w:tc>
        <w:tc>
          <w:tcPr>
            <w:tcW w:w="1725" w:type="dxa"/>
            <w:shd w:val="clear" w:color="auto" w:fill="4AABC5"/>
          </w:tcPr>
          <w:p w14:paraId="00A8C8F9" w14:textId="77777777" w:rsidR="00651E57" w:rsidRPr="00A53350" w:rsidRDefault="00651E57" w:rsidP="00696EDD">
            <w:pPr>
              <w:pStyle w:val="TableParagraph"/>
              <w:spacing w:before="166"/>
              <w:ind w:left="91" w:right="80"/>
              <w:jc w:val="center"/>
              <w:rPr>
                <w:b/>
                <w:sz w:val="24"/>
              </w:rPr>
            </w:pPr>
            <w:r w:rsidRPr="00A53350">
              <w:rPr>
                <w:b/>
                <w:sz w:val="24"/>
              </w:rPr>
              <w:t>Loại</w:t>
            </w:r>
          </w:p>
        </w:tc>
        <w:tc>
          <w:tcPr>
            <w:tcW w:w="1728" w:type="dxa"/>
            <w:shd w:val="clear" w:color="auto" w:fill="4AABC5"/>
          </w:tcPr>
          <w:p w14:paraId="6632B034" w14:textId="77777777" w:rsidR="00651E57" w:rsidRPr="00A53350" w:rsidRDefault="00651E57" w:rsidP="00696EDD">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827" w:type="dxa"/>
            <w:shd w:val="clear" w:color="auto" w:fill="4AABC5"/>
          </w:tcPr>
          <w:p w14:paraId="419E9A20" w14:textId="77777777" w:rsidR="00651E57" w:rsidRPr="00A53350" w:rsidRDefault="00651E57" w:rsidP="00696EDD">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651E57" w:rsidRPr="00CF7D55" w14:paraId="21929686" w14:textId="77777777" w:rsidTr="00696EDD">
        <w:trPr>
          <w:trHeight w:val="1146"/>
        </w:trPr>
        <w:tc>
          <w:tcPr>
            <w:tcW w:w="1725" w:type="dxa"/>
            <w:shd w:val="clear" w:color="auto" w:fill="D9EDF2"/>
          </w:tcPr>
          <w:p w14:paraId="132FF70B" w14:textId="77777777" w:rsidR="00651E57" w:rsidRPr="00CF7D55" w:rsidRDefault="00651E57" w:rsidP="00696EDD">
            <w:pPr>
              <w:pStyle w:val="TableParagraph"/>
              <w:spacing w:before="166"/>
              <w:ind w:left="573"/>
              <w:rPr>
                <w:bCs/>
                <w:sz w:val="24"/>
                <w:lang w:val="en-US"/>
              </w:rPr>
            </w:pPr>
            <w:r w:rsidRPr="00CF7D55">
              <w:rPr>
                <w:bCs/>
                <w:sz w:val="24"/>
                <w:lang w:val="en-US"/>
              </w:rPr>
              <w:t>1</w:t>
            </w:r>
          </w:p>
        </w:tc>
        <w:tc>
          <w:tcPr>
            <w:tcW w:w="1725" w:type="dxa"/>
            <w:shd w:val="clear" w:color="auto" w:fill="D9EDF2"/>
          </w:tcPr>
          <w:p w14:paraId="32251346" w14:textId="6CA97D5A" w:rsidR="00651E57" w:rsidRPr="00CF7D55" w:rsidRDefault="00651E57" w:rsidP="00696EDD">
            <w:pPr>
              <w:pStyle w:val="TableParagraph"/>
              <w:ind w:left="91" w:right="182"/>
              <w:rPr>
                <w:bCs/>
                <w:sz w:val="24"/>
                <w:lang w:val="en-US"/>
              </w:rPr>
            </w:pPr>
            <w:r>
              <w:rPr>
                <w:bCs/>
                <w:sz w:val="24"/>
                <w:lang w:val="en-US"/>
              </w:rPr>
              <w:t xml:space="preserve">Trường </w:t>
            </w:r>
            <w:proofErr w:type="spellStart"/>
            <w:r>
              <w:rPr>
                <w:bCs/>
                <w:sz w:val="24"/>
                <w:lang w:val="en-US"/>
              </w:rPr>
              <w:t>Mã</w:t>
            </w:r>
            <w:proofErr w:type="spellEnd"/>
            <w:r>
              <w:rPr>
                <w:bCs/>
                <w:sz w:val="24"/>
                <w:lang w:val="en-US"/>
              </w:rPr>
              <w:t xml:space="preserve"> </w:t>
            </w:r>
            <w:proofErr w:type="spellStart"/>
            <w:r>
              <w:rPr>
                <w:bCs/>
                <w:sz w:val="24"/>
                <w:lang w:val="en-US"/>
              </w:rPr>
              <w:t>Nhà</w:t>
            </w:r>
            <w:proofErr w:type="spellEnd"/>
            <w:r>
              <w:rPr>
                <w:bCs/>
                <w:sz w:val="24"/>
                <w:lang w:val="en-US"/>
              </w:rPr>
              <w:t xml:space="preserve"> Cung </w:t>
            </w:r>
            <w:proofErr w:type="spellStart"/>
            <w:r>
              <w:rPr>
                <w:bCs/>
                <w:sz w:val="24"/>
                <w:lang w:val="en-US"/>
              </w:rPr>
              <w:t>Cấp</w:t>
            </w:r>
            <w:proofErr w:type="spellEnd"/>
          </w:p>
        </w:tc>
        <w:tc>
          <w:tcPr>
            <w:tcW w:w="1728" w:type="dxa"/>
            <w:shd w:val="clear" w:color="auto" w:fill="D9EDF2"/>
          </w:tcPr>
          <w:p w14:paraId="536139B2" w14:textId="6BE51C2D" w:rsidR="00651E57" w:rsidRPr="00531A06" w:rsidRDefault="00651E57" w:rsidP="00696EDD">
            <w:pPr>
              <w:pStyle w:val="TableParagraph"/>
              <w:ind w:left="77"/>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mã</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725" w:type="dxa"/>
            <w:shd w:val="clear" w:color="auto" w:fill="D9EDF2"/>
          </w:tcPr>
          <w:p w14:paraId="53EF56A0" w14:textId="77777777" w:rsidR="00651E57" w:rsidRPr="00511B1E" w:rsidRDefault="00651E57" w:rsidP="00696EDD">
            <w:pPr>
              <w:pStyle w:val="TableParagraph"/>
              <w:rPr>
                <w:bCs/>
                <w:sz w:val="24"/>
                <w:lang w:val="en-US"/>
              </w:rPr>
            </w:pPr>
            <w:r>
              <w:rPr>
                <w:bCs/>
                <w:sz w:val="24"/>
                <w:lang w:val="en-US"/>
              </w:rPr>
              <w:t>Text Field</w:t>
            </w:r>
          </w:p>
        </w:tc>
        <w:tc>
          <w:tcPr>
            <w:tcW w:w="1728" w:type="dxa"/>
            <w:shd w:val="clear" w:color="auto" w:fill="D9EDF2"/>
          </w:tcPr>
          <w:p w14:paraId="1FDB26B9" w14:textId="77777777" w:rsidR="00651E57" w:rsidRPr="00CF7D55" w:rsidRDefault="00651E57"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27" w:type="dxa"/>
            <w:shd w:val="clear" w:color="auto" w:fill="D9EDF2"/>
          </w:tcPr>
          <w:p w14:paraId="35693E94" w14:textId="77777777" w:rsidR="00651E57" w:rsidRPr="00CF7D55" w:rsidRDefault="00651E57" w:rsidP="00696EDD">
            <w:pPr>
              <w:pStyle w:val="TableParagraph"/>
              <w:ind w:left="0"/>
              <w:rPr>
                <w:bCs/>
                <w:sz w:val="24"/>
              </w:rPr>
            </w:pPr>
          </w:p>
        </w:tc>
      </w:tr>
      <w:tr w:rsidR="00651E57" w:rsidRPr="00CF7D55" w14:paraId="35FED5C1" w14:textId="77777777" w:rsidTr="00696EDD">
        <w:trPr>
          <w:trHeight w:val="764"/>
        </w:trPr>
        <w:tc>
          <w:tcPr>
            <w:tcW w:w="1725" w:type="dxa"/>
            <w:shd w:val="clear" w:color="auto" w:fill="DAEEF3" w:themeFill="accent5" w:themeFillTint="33"/>
          </w:tcPr>
          <w:p w14:paraId="0FA55598" w14:textId="77777777" w:rsidR="00651E57" w:rsidRPr="00CF7D55" w:rsidRDefault="00651E57" w:rsidP="00696EDD">
            <w:pPr>
              <w:pStyle w:val="TableParagraph"/>
              <w:spacing w:before="166"/>
              <w:ind w:left="573"/>
              <w:rPr>
                <w:bCs/>
                <w:sz w:val="24"/>
                <w:lang w:val="en-US"/>
              </w:rPr>
            </w:pPr>
            <w:r w:rsidRPr="00CF7D55">
              <w:rPr>
                <w:bCs/>
                <w:sz w:val="24"/>
                <w:lang w:val="en-US"/>
              </w:rPr>
              <w:t>2</w:t>
            </w:r>
          </w:p>
        </w:tc>
        <w:tc>
          <w:tcPr>
            <w:tcW w:w="1725" w:type="dxa"/>
            <w:shd w:val="clear" w:color="auto" w:fill="DAEEF3" w:themeFill="accent5" w:themeFillTint="33"/>
          </w:tcPr>
          <w:p w14:paraId="54D16390" w14:textId="77777777" w:rsidR="00651E57" w:rsidRPr="00CF7D55" w:rsidRDefault="00651E57" w:rsidP="00696EDD">
            <w:pPr>
              <w:pStyle w:val="TableParagraph"/>
              <w:spacing w:before="54"/>
              <w:rPr>
                <w:bCs/>
                <w:sz w:val="24"/>
                <w:lang w:val="en-US"/>
              </w:rPr>
            </w:pPr>
            <w:r>
              <w:rPr>
                <w:bCs/>
                <w:sz w:val="24"/>
                <w:lang w:val="en-US"/>
              </w:rPr>
              <w:t xml:space="preserve">Trường </w:t>
            </w:r>
            <w:proofErr w:type="spellStart"/>
            <w:r>
              <w:rPr>
                <w:bCs/>
                <w:sz w:val="24"/>
                <w:lang w:val="en-US"/>
              </w:rPr>
              <w:t>địa</w:t>
            </w:r>
            <w:proofErr w:type="spellEnd"/>
            <w:r>
              <w:rPr>
                <w:bCs/>
                <w:sz w:val="24"/>
                <w:lang w:val="en-US"/>
              </w:rPr>
              <w:t xml:space="preserve"> </w:t>
            </w:r>
            <w:proofErr w:type="spellStart"/>
            <w:r>
              <w:rPr>
                <w:bCs/>
                <w:sz w:val="24"/>
                <w:lang w:val="en-US"/>
              </w:rPr>
              <w:t>chỉ</w:t>
            </w:r>
            <w:proofErr w:type="spellEnd"/>
          </w:p>
        </w:tc>
        <w:tc>
          <w:tcPr>
            <w:tcW w:w="1728" w:type="dxa"/>
            <w:shd w:val="clear" w:color="auto" w:fill="DAEEF3" w:themeFill="accent5" w:themeFillTint="33"/>
          </w:tcPr>
          <w:p w14:paraId="7FE55FC1" w14:textId="32FC8FDC" w:rsidR="00651E57" w:rsidRPr="00CF7D55" w:rsidRDefault="00651E57"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địa</w:t>
            </w:r>
            <w:proofErr w:type="spellEnd"/>
            <w:r>
              <w:rPr>
                <w:bCs/>
                <w:sz w:val="24"/>
                <w:lang w:val="en-US"/>
              </w:rPr>
              <w:t xml:space="preserve"> </w:t>
            </w:r>
            <w:proofErr w:type="spellStart"/>
            <w:r>
              <w:rPr>
                <w:bCs/>
                <w:sz w:val="24"/>
                <w:lang w:val="en-US"/>
              </w:rPr>
              <w:t>chỉ</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725" w:type="dxa"/>
            <w:shd w:val="clear" w:color="auto" w:fill="DAEEF3" w:themeFill="accent5" w:themeFillTint="33"/>
          </w:tcPr>
          <w:p w14:paraId="1D976427" w14:textId="77777777" w:rsidR="00651E57" w:rsidRPr="00CF7D55" w:rsidRDefault="00651E57" w:rsidP="00696EDD">
            <w:pPr>
              <w:pStyle w:val="TableParagraph"/>
              <w:rPr>
                <w:bCs/>
                <w:sz w:val="24"/>
                <w:lang w:val="en-US"/>
              </w:rPr>
            </w:pPr>
            <w:proofErr w:type="spellStart"/>
            <w:r>
              <w:rPr>
                <w:bCs/>
                <w:sz w:val="24"/>
                <w:lang w:val="en-US"/>
              </w:rPr>
              <w:t>ComboBox</w:t>
            </w:r>
            <w:proofErr w:type="spellEnd"/>
          </w:p>
        </w:tc>
        <w:tc>
          <w:tcPr>
            <w:tcW w:w="1728" w:type="dxa"/>
            <w:shd w:val="clear" w:color="auto" w:fill="DAEEF3" w:themeFill="accent5" w:themeFillTint="33"/>
          </w:tcPr>
          <w:p w14:paraId="53E9FB84" w14:textId="77777777" w:rsidR="00651E57" w:rsidRPr="00CF7D55" w:rsidRDefault="00651E57"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27" w:type="dxa"/>
            <w:shd w:val="clear" w:color="auto" w:fill="DAEEF3" w:themeFill="accent5" w:themeFillTint="33"/>
          </w:tcPr>
          <w:p w14:paraId="5262DE81" w14:textId="77777777" w:rsidR="00651E57" w:rsidRPr="00CF7D55" w:rsidRDefault="00651E57" w:rsidP="00696EDD">
            <w:pPr>
              <w:pStyle w:val="TableParagraph"/>
              <w:ind w:left="0"/>
              <w:rPr>
                <w:bCs/>
                <w:sz w:val="24"/>
                <w:lang w:val="en-US"/>
              </w:rPr>
            </w:pPr>
          </w:p>
        </w:tc>
      </w:tr>
      <w:tr w:rsidR="00651E57" w:rsidRPr="00CF7D55" w14:paraId="3456A119" w14:textId="77777777" w:rsidTr="00696EDD">
        <w:trPr>
          <w:trHeight w:val="764"/>
        </w:trPr>
        <w:tc>
          <w:tcPr>
            <w:tcW w:w="1725" w:type="dxa"/>
            <w:shd w:val="clear" w:color="auto" w:fill="DAEEF3" w:themeFill="accent5" w:themeFillTint="33"/>
          </w:tcPr>
          <w:p w14:paraId="0C5B0D41" w14:textId="77777777" w:rsidR="00651E57" w:rsidRPr="00CF7D55" w:rsidRDefault="00651E57" w:rsidP="00696EDD">
            <w:pPr>
              <w:pStyle w:val="TableParagraph"/>
              <w:spacing w:before="166"/>
              <w:ind w:left="573"/>
              <w:rPr>
                <w:bCs/>
                <w:sz w:val="24"/>
                <w:lang w:val="en-US"/>
              </w:rPr>
            </w:pPr>
            <w:r>
              <w:rPr>
                <w:bCs/>
                <w:sz w:val="24"/>
                <w:lang w:val="en-US"/>
              </w:rPr>
              <w:t>3</w:t>
            </w:r>
          </w:p>
        </w:tc>
        <w:tc>
          <w:tcPr>
            <w:tcW w:w="1725" w:type="dxa"/>
            <w:shd w:val="clear" w:color="auto" w:fill="DAEEF3" w:themeFill="accent5" w:themeFillTint="33"/>
          </w:tcPr>
          <w:p w14:paraId="1C183CAC" w14:textId="5D84EF85" w:rsidR="00651E57" w:rsidRDefault="00651E57" w:rsidP="00696EDD">
            <w:pPr>
              <w:pStyle w:val="TableParagraph"/>
              <w:spacing w:before="54"/>
              <w:rPr>
                <w:bCs/>
                <w:sz w:val="24"/>
                <w:lang w:val="en-US"/>
              </w:rPr>
            </w:pPr>
            <w:r>
              <w:rPr>
                <w:bCs/>
                <w:sz w:val="24"/>
                <w:lang w:val="en-US"/>
              </w:rPr>
              <w:t xml:space="preserve">Trường </w:t>
            </w:r>
            <w:proofErr w:type="spellStart"/>
            <w:r>
              <w:rPr>
                <w:bCs/>
                <w:sz w:val="24"/>
                <w:lang w:val="en-US"/>
              </w:rPr>
              <w:t>Tên</w:t>
            </w:r>
            <w:proofErr w:type="spellEnd"/>
            <w:r>
              <w:rPr>
                <w:bCs/>
                <w:sz w:val="24"/>
                <w:lang w:val="en-US"/>
              </w:rPr>
              <w:t xml:space="preserve"> </w:t>
            </w:r>
            <w:proofErr w:type="spellStart"/>
            <w:r>
              <w:rPr>
                <w:bCs/>
                <w:sz w:val="24"/>
                <w:lang w:val="en-US"/>
              </w:rPr>
              <w:t>Nhà</w:t>
            </w:r>
            <w:proofErr w:type="spellEnd"/>
            <w:r>
              <w:rPr>
                <w:bCs/>
                <w:sz w:val="24"/>
                <w:lang w:val="en-US"/>
              </w:rPr>
              <w:t xml:space="preserve"> Cung </w:t>
            </w:r>
            <w:proofErr w:type="spellStart"/>
            <w:r>
              <w:rPr>
                <w:bCs/>
                <w:sz w:val="24"/>
                <w:lang w:val="en-US"/>
              </w:rPr>
              <w:t>Cấp</w:t>
            </w:r>
            <w:proofErr w:type="spellEnd"/>
          </w:p>
        </w:tc>
        <w:tc>
          <w:tcPr>
            <w:tcW w:w="1728" w:type="dxa"/>
            <w:shd w:val="clear" w:color="auto" w:fill="DAEEF3" w:themeFill="accent5" w:themeFillTint="33"/>
          </w:tcPr>
          <w:p w14:paraId="68DC65F4" w14:textId="72505113" w:rsidR="00651E57" w:rsidRPr="00CF7D55" w:rsidRDefault="00651E57"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725" w:type="dxa"/>
            <w:shd w:val="clear" w:color="auto" w:fill="DAEEF3" w:themeFill="accent5" w:themeFillTint="33"/>
          </w:tcPr>
          <w:p w14:paraId="6A4028D1" w14:textId="77777777" w:rsidR="00651E57" w:rsidRDefault="00651E57" w:rsidP="00696EDD">
            <w:pPr>
              <w:pStyle w:val="TableParagraph"/>
              <w:rPr>
                <w:bCs/>
                <w:sz w:val="24"/>
                <w:lang w:val="en-US"/>
              </w:rPr>
            </w:pPr>
            <w:r>
              <w:rPr>
                <w:bCs/>
                <w:sz w:val="24"/>
                <w:lang w:val="en-US"/>
              </w:rPr>
              <w:t>Text Field</w:t>
            </w:r>
          </w:p>
        </w:tc>
        <w:tc>
          <w:tcPr>
            <w:tcW w:w="1728" w:type="dxa"/>
            <w:shd w:val="clear" w:color="auto" w:fill="DAEEF3" w:themeFill="accent5" w:themeFillTint="33"/>
          </w:tcPr>
          <w:p w14:paraId="3A6AB856" w14:textId="77777777" w:rsidR="00651E57" w:rsidRPr="00CF7D55" w:rsidRDefault="00651E57"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27" w:type="dxa"/>
            <w:shd w:val="clear" w:color="auto" w:fill="DAEEF3" w:themeFill="accent5" w:themeFillTint="33"/>
          </w:tcPr>
          <w:p w14:paraId="2B2E8FFD" w14:textId="77777777" w:rsidR="00651E57" w:rsidRPr="00CF7D55" w:rsidRDefault="00651E57" w:rsidP="00696EDD">
            <w:pPr>
              <w:pStyle w:val="TableParagraph"/>
              <w:ind w:left="0"/>
              <w:rPr>
                <w:bCs/>
                <w:sz w:val="24"/>
                <w:lang w:val="en-US"/>
              </w:rPr>
            </w:pPr>
          </w:p>
        </w:tc>
      </w:tr>
      <w:tr w:rsidR="00651E57" w:rsidRPr="00CF7D55" w14:paraId="4E32ACAD" w14:textId="77777777" w:rsidTr="00696EDD">
        <w:trPr>
          <w:trHeight w:val="764"/>
        </w:trPr>
        <w:tc>
          <w:tcPr>
            <w:tcW w:w="1725" w:type="dxa"/>
            <w:shd w:val="clear" w:color="auto" w:fill="DAEEF3" w:themeFill="accent5" w:themeFillTint="33"/>
          </w:tcPr>
          <w:p w14:paraId="7A6EFACB" w14:textId="77777777" w:rsidR="00651E57" w:rsidRDefault="00651E57" w:rsidP="00696EDD">
            <w:pPr>
              <w:pStyle w:val="TableParagraph"/>
              <w:spacing w:before="166"/>
              <w:ind w:left="573"/>
              <w:rPr>
                <w:bCs/>
                <w:sz w:val="24"/>
                <w:lang w:val="en-US"/>
              </w:rPr>
            </w:pPr>
            <w:r>
              <w:rPr>
                <w:bCs/>
                <w:sz w:val="24"/>
                <w:lang w:val="en-US"/>
              </w:rPr>
              <w:t>4</w:t>
            </w:r>
          </w:p>
        </w:tc>
        <w:tc>
          <w:tcPr>
            <w:tcW w:w="1725" w:type="dxa"/>
            <w:shd w:val="clear" w:color="auto" w:fill="DAEEF3" w:themeFill="accent5" w:themeFillTint="33"/>
          </w:tcPr>
          <w:p w14:paraId="0E983F3A" w14:textId="77777777" w:rsidR="00651E57" w:rsidRDefault="00651E57" w:rsidP="00696EDD">
            <w:pPr>
              <w:pStyle w:val="TableParagraph"/>
              <w:spacing w:before="54"/>
              <w:rPr>
                <w:bCs/>
                <w:sz w:val="24"/>
                <w:lang w:val="en-US"/>
              </w:rPr>
            </w:pPr>
            <w:r>
              <w:rPr>
                <w:bCs/>
                <w:sz w:val="24"/>
                <w:lang w:val="en-US"/>
              </w:rPr>
              <w:t xml:space="preserve">Trường </w:t>
            </w:r>
            <w:proofErr w:type="spellStart"/>
            <w:r>
              <w:rPr>
                <w:bCs/>
                <w:sz w:val="24"/>
                <w:lang w:val="en-US"/>
              </w:rPr>
              <w:t>Điện</w:t>
            </w:r>
            <w:proofErr w:type="spellEnd"/>
            <w:r>
              <w:rPr>
                <w:bCs/>
                <w:sz w:val="24"/>
                <w:lang w:val="en-US"/>
              </w:rPr>
              <w:t xml:space="preserve"> </w:t>
            </w:r>
            <w:proofErr w:type="spellStart"/>
            <w:r>
              <w:rPr>
                <w:bCs/>
                <w:sz w:val="24"/>
                <w:lang w:val="en-US"/>
              </w:rPr>
              <w:t>Thoại</w:t>
            </w:r>
            <w:proofErr w:type="spellEnd"/>
          </w:p>
        </w:tc>
        <w:tc>
          <w:tcPr>
            <w:tcW w:w="1728" w:type="dxa"/>
            <w:shd w:val="clear" w:color="auto" w:fill="DAEEF3" w:themeFill="accent5" w:themeFillTint="33"/>
          </w:tcPr>
          <w:p w14:paraId="01BE42C1" w14:textId="45D6EC47" w:rsidR="00651E57" w:rsidRPr="00CF7D55" w:rsidRDefault="00651E57"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số</w:t>
            </w:r>
            <w:proofErr w:type="spellEnd"/>
            <w:r>
              <w:rPr>
                <w:bCs/>
                <w:sz w:val="24"/>
                <w:lang w:val="en-US"/>
              </w:rPr>
              <w:t xml:space="preserve"> </w:t>
            </w:r>
            <w:proofErr w:type="spellStart"/>
            <w:r>
              <w:rPr>
                <w:bCs/>
                <w:sz w:val="24"/>
                <w:lang w:val="en-US"/>
              </w:rPr>
              <w:t>điện</w:t>
            </w:r>
            <w:proofErr w:type="spellEnd"/>
            <w:r>
              <w:rPr>
                <w:bCs/>
                <w:sz w:val="24"/>
                <w:lang w:val="en-US"/>
              </w:rPr>
              <w:t xml:space="preserve"> </w:t>
            </w:r>
            <w:proofErr w:type="spellStart"/>
            <w:r>
              <w:rPr>
                <w:bCs/>
                <w:sz w:val="24"/>
                <w:lang w:val="en-US"/>
              </w:rPr>
              <w:t>thoại</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725" w:type="dxa"/>
            <w:shd w:val="clear" w:color="auto" w:fill="DAEEF3" w:themeFill="accent5" w:themeFillTint="33"/>
          </w:tcPr>
          <w:p w14:paraId="7B139FCE" w14:textId="77777777" w:rsidR="00651E57" w:rsidRDefault="00651E57" w:rsidP="00696EDD">
            <w:pPr>
              <w:pStyle w:val="TableParagraph"/>
              <w:rPr>
                <w:bCs/>
                <w:sz w:val="24"/>
                <w:lang w:val="en-US"/>
              </w:rPr>
            </w:pPr>
            <w:r>
              <w:rPr>
                <w:bCs/>
                <w:sz w:val="24"/>
                <w:lang w:val="en-US"/>
              </w:rPr>
              <w:t>Text Field</w:t>
            </w:r>
          </w:p>
        </w:tc>
        <w:tc>
          <w:tcPr>
            <w:tcW w:w="1728" w:type="dxa"/>
            <w:shd w:val="clear" w:color="auto" w:fill="DAEEF3" w:themeFill="accent5" w:themeFillTint="33"/>
          </w:tcPr>
          <w:p w14:paraId="3AE69CCC" w14:textId="77777777" w:rsidR="00651E57" w:rsidRPr="00CF7D55" w:rsidRDefault="00651E57"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27" w:type="dxa"/>
            <w:shd w:val="clear" w:color="auto" w:fill="DAEEF3" w:themeFill="accent5" w:themeFillTint="33"/>
          </w:tcPr>
          <w:p w14:paraId="3C1A0B5C" w14:textId="77777777" w:rsidR="00651E57" w:rsidRPr="00CF7D55" w:rsidRDefault="00651E57" w:rsidP="00696EDD">
            <w:pPr>
              <w:pStyle w:val="TableParagraph"/>
              <w:ind w:left="0"/>
              <w:rPr>
                <w:bCs/>
                <w:sz w:val="24"/>
                <w:lang w:val="en-US"/>
              </w:rPr>
            </w:pPr>
          </w:p>
        </w:tc>
      </w:tr>
      <w:tr w:rsidR="00651E57" w:rsidRPr="00CF7D55" w14:paraId="022D0E38" w14:textId="77777777" w:rsidTr="00696EDD">
        <w:trPr>
          <w:trHeight w:val="764"/>
        </w:trPr>
        <w:tc>
          <w:tcPr>
            <w:tcW w:w="1725" w:type="dxa"/>
            <w:shd w:val="clear" w:color="auto" w:fill="DAEEF3" w:themeFill="accent5" w:themeFillTint="33"/>
          </w:tcPr>
          <w:p w14:paraId="0917440A" w14:textId="77777777" w:rsidR="00651E57" w:rsidRDefault="00651E57" w:rsidP="00696EDD">
            <w:pPr>
              <w:pStyle w:val="TableParagraph"/>
              <w:spacing w:before="166"/>
              <w:ind w:left="573"/>
              <w:rPr>
                <w:bCs/>
                <w:sz w:val="24"/>
                <w:lang w:val="en-US"/>
              </w:rPr>
            </w:pPr>
            <w:r>
              <w:rPr>
                <w:bCs/>
                <w:sz w:val="24"/>
                <w:lang w:val="en-US"/>
              </w:rPr>
              <w:t>5</w:t>
            </w:r>
          </w:p>
        </w:tc>
        <w:tc>
          <w:tcPr>
            <w:tcW w:w="1725" w:type="dxa"/>
            <w:shd w:val="clear" w:color="auto" w:fill="DAEEF3" w:themeFill="accent5" w:themeFillTint="33"/>
          </w:tcPr>
          <w:p w14:paraId="5C99E948" w14:textId="369ADDE9" w:rsidR="00651E57" w:rsidRDefault="00651E57" w:rsidP="00696EDD">
            <w:pPr>
              <w:pStyle w:val="TableParagraph"/>
              <w:spacing w:before="54"/>
              <w:rPr>
                <w:bCs/>
                <w:sz w:val="24"/>
                <w:lang w:val="en-US"/>
              </w:rPr>
            </w:pPr>
            <w:r>
              <w:rPr>
                <w:bCs/>
                <w:sz w:val="24"/>
                <w:lang w:val="en-US"/>
              </w:rPr>
              <w:t xml:space="preserve">Trường </w:t>
            </w:r>
            <w:proofErr w:type="spellStart"/>
            <w:r>
              <w:rPr>
                <w:bCs/>
                <w:sz w:val="24"/>
                <w:lang w:val="en-US"/>
              </w:rPr>
              <w:t>Trả</w:t>
            </w:r>
            <w:proofErr w:type="spellEnd"/>
            <w:r>
              <w:rPr>
                <w:bCs/>
                <w:sz w:val="24"/>
                <w:lang w:val="en-US"/>
              </w:rPr>
              <w:t xml:space="preserve"> </w:t>
            </w:r>
            <w:proofErr w:type="spellStart"/>
            <w:r>
              <w:rPr>
                <w:bCs/>
                <w:sz w:val="24"/>
                <w:lang w:val="en-US"/>
              </w:rPr>
              <w:t>Về</w:t>
            </w:r>
            <w:proofErr w:type="spellEnd"/>
            <w:r>
              <w:rPr>
                <w:bCs/>
                <w:sz w:val="24"/>
                <w:lang w:val="en-US"/>
              </w:rPr>
              <w:t xml:space="preserve"> Danh </w:t>
            </w:r>
            <w:proofErr w:type="spellStart"/>
            <w:r>
              <w:rPr>
                <w:bCs/>
                <w:sz w:val="24"/>
                <w:lang w:val="en-US"/>
              </w:rPr>
              <w:t>Nhà</w:t>
            </w:r>
            <w:proofErr w:type="spellEnd"/>
            <w:r>
              <w:rPr>
                <w:bCs/>
                <w:sz w:val="24"/>
                <w:lang w:val="en-US"/>
              </w:rPr>
              <w:t xml:space="preserve"> Cung </w:t>
            </w:r>
            <w:proofErr w:type="spellStart"/>
            <w:r>
              <w:rPr>
                <w:bCs/>
                <w:sz w:val="24"/>
                <w:lang w:val="en-US"/>
              </w:rPr>
              <w:t>Cấp</w:t>
            </w:r>
            <w:proofErr w:type="spellEnd"/>
          </w:p>
        </w:tc>
        <w:tc>
          <w:tcPr>
            <w:tcW w:w="1728" w:type="dxa"/>
            <w:shd w:val="clear" w:color="auto" w:fill="DAEEF3" w:themeFill="accent5" w:themeFillTint="33"/>
          </w:tcPr>
          <w:p w14:paraId="17974B19" w14:textId="0492F4E6" w:rsidR="00651E57" w:rsidRPr="00CF7D55" w:rsidRDefault="00651E57" w:rsidP="00696EDD">
            <w:pPr>
              <w:pStyle w:val="TableParagraph"/>
              <w:spacing w:before="54"/>
              <w:rPr>
                <w:bCs/>
                <w:sz w:val="24"/>
                <w:lang w:val="en-US"/>
              </w:rPr>
            </w:pPr>
            <w:r>
              <w:rPr>
                <w:bCs/>
                <w:sz w:val="24"/>
                <w:lang w:val="en-US"/>
              </w:rPr>
              <w:t xml:space="preserve">Hiển </w:t>
            </w:r>
            <w:proofErr w:type="spellStart"/>
            <w:r>
              <w:rPr>
                <w:bCs/>
                <w:sz w:val="24"/>
                <w:lang w:val="en-US"/>
              </w:rPr>
              <w:t>thị</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725" w:type="dxa"/>
            <w:shd w:val="clear" w:color="auto" w:fill="DAEEF3" w:themeFill="accent5" w:themeFillTint="33"/>
          </w:tcPr>
          <w:p w14:paraId="2228ACB1" w14:textId="77777777" w:rsidR="00651E57" w:rsidRDefault="00651E57" w:rsidP="00696EDD">
            <w:pPr>
              <w:pStyle w:val="TableParagraph"/>
              <w:rPr>
                <w:bCs/>
                <w:sz w:val="24"/>
                <w:lang w:val="en-US"/>
              </w:rPr>
            </w:pPr>
            <w:r>
              <w:rPr>
                <w:bCs/>
                <w:sz w:val="24"/>
                <w:lang w:val="en-US"/>
              </w:rPr>
              <w:t>Table</w:t>
            </w:r>
          </w:p>
        </w:tc>
        <w:tc>
          <w:tcPr>
            <w:tcW w:w="1728" w:type="dxa"/>
            <w:shd w:val="clear" w:color="auto" w:fill="DAEEF3" w:themeFill="accent5" w:themeFillTint="33"/>
          </w:tcPr>
          <w:p w14:paraId="0D75B508" w14:textId="77777777" w:rsidR="00651E57" w:rsidRPr="00CF7D55" w:rsidRDefault="00651E57" w:rsidP="00696EDD">
            <w:pPr>
              <w:pStyle w:val="TableParagraph"/>
              <w:ind w:left="184"/>
              <w:rPr>
                <w:bCs/>
                <w:sz w:val="24"/>
                <w:lang w:val="en-US"/>
              </w:rPr>
            </w:pPr>
          </w:p>
        </w:tc>
        <w:tc>
          <w:tcPr>
            <w:tcW w:w="1827" w:type="dxa"/>
            <w:shd w:val="clear" w:color="auto" w:fill="DAEEF3" w:themeFill="accent5" w:themeFillTint="33"/>
          </w:tcPr>
          <w:p w14:paraId="77AEA641" w14:textId="77777777" w:rsidR="00651E57" w:rsidRPr="00CF7D55" w:rsidRDefault="00651E57" w:rsidP="00696EDD">
            <w:pPr>
              <w:pStyle w:val="TableParagraph"/>
              <w:ind w:left="0"/>
              <w:rPr>
                <w:bCs/>
                <w:sz w:val="24"/>
                <w:lang w:val="en-US"/>
              </w:rPr>
            </w:pPr>
          </w:p>
        </w:tc>
      </w:tr>
      <w:tr w:rsidR="00651E57" w:rsidRPr="00CF7D55" w14:paraId="0DFAB26B" w14:textId="77777777" w:rsidTr="00696EDD">
        <w:trPr>
          <w:trHeight w:val="764"/>
        </w:trPr>
        <w:tc>
          <w:tcPr>
            <w:tcW w:w="1725" w:type="dxa"/>
            <w:shd w:val="clear" w:color="auto" w:fill="DAEEF3" w:themeFill="accent5" w:themeFillTint="33"/>
          </w:tcPr>
          <w:p w14:paraId="15871E89" w14:textId="77777777" w:rsidR="00651E57" w:rsidRDefault="00651E57" w:rsidP="00696EDD">
            <w:pPr>
              <w:pStyle w:val="TableParagraph"/>
              <w:spacing w:before="166"/>
              <w:ind w:left="573"/>
              <w:rPr>
                <w:bCs/>
                <w:sz w:val="24"/>
                <w:lang w:val="en-US"/>
              </w:rPr>
            </w:pPr>
            <w:r>
              <w:rPr>
                <w:bCs/>
                <w:sz w:val="24"/>
                <w:lang w:val="en-US"/>
              </w:rPr>
              <w:t>6</w:t>
            </w:r>
          </w:p>
        </w:tc>
        <w:tc>
          <w:tcPr>
            <w:tcW w:w="1725" w:type="dxa"/>
            <w:shd w:val="clear" w:color="auto" w:fill="DAEEF3" w:themeFill="accent5" w:themeFillTint="33"/>
          </w:tcPr>
          <w:p w14:paraId="7BAB3D58" w14:textId="77777777" w:rsidR="00651E57" w:rsidRDefault="00651E57"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Thêm</w:t>
            </w:r>
            <w:proofErr w:type="spellEnd"/>
          </w:p>
        </w:tc>
        <w:tc>
          <w:tcPr>
            <w:tcW w:w="1728" w:type="dxa"/>
            <w:shd w:val="clear" w:color="auto" w:fill="DAEEF3" w:themeFill="accent5" w:themeFillTint="33"/>
          </w:tcPr>
          <w:p w14:paraId="735D4610" w14:textId="1DBC1035" w:rsidR="00651E57" w:rsidRDefault="00651E57"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thêm</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725" w:type="dxa"/>
            <w:shd w:val="clear" w:color="auto" w:fill="DAEEF3" w:themeFill="accent5" w:themeFillTint="33"/>
          </w:tcPr>
          <w:p w14:paraId="5C55BFA2" w14:textId="77777777" w:rsidR="00651E57" w:rsidRDefault="00651E57" w:rsidP="00696EDD">
            <w:pPr>
              <w:pStyle w:val="TableParagraph"/>
              <w:rPr>
                <w:bCs/>
                <w:sz w:val="24"/>
                <w:lang w:val="en-US"/>
              </w:rPr>
            </w:pPr>
            <w:r>
              <w:rPr>
                <w:bCs/>
                <w:sz w:val="24"/>
                <w:lang w:val="en-US"/>
              </w:rPr>
              <w:t>Button</w:t>
            </w:r>
          </w:p>
        </w:tc>
        <w:tc>
          <w:tcPr>
            <w:tcW w:w="1728" w:type="dxa"/>
            <w:shd w:val="clear" w:color="auto" w:fill="DAEEF3" w:themeFill="accent5" w:themeFillTint="33"/>
          </w:tcPr>
          <w:p w14:paraId="60A59260" w14:textId="77777777" w:rsidR="00651E57" w:rsidRPr="00CF7D55" w:rsidRDefault="00651E57" w:rsidP="00696EDD">
            <w:pPr>
              <w:pStyle w:val="TableParagraph"/>
              <w:ind w:left="0"/>
              <w:rPr>
                <w:bCs/>
                <w:sz w:val="24"/>
                <w:lang w:val="en-US"/>
              </w:rPr>
            </w:pPr>
          </w:p>
        </w:tc>
        <w:tc>
          <w:tcPr>
            <w:tcW w:w="1827" w:type="dxa"/>
            <w:shd w:val="clear" w:color="auto" w:fill="DAEEF3" w:themeFill="accent5" w:themeFillTint="33"/>
          </w:tcPr>
          <w:p w14:paraId="4AED55A0" w14:textId="77777777" w:rsidR="00651E57" w:rsidRPr="00CF7D55" w:rsidRDefault="00651E57" w:rsidP="00696EDD">
            <w:pPr>
              <w:pStyle w:val="TableParagraph"/>
              <w:ind w:left="0"/>
              <w:rPr>
                <w:bCs/>
                <w:sz w:val="24"/>
                <w:lang w:val="en-US"/>
              </w:rPr>
            </w:pPr>
          </w:p>
        </w:tc>
      </w:tr>
      <w:tr w:rsidR="00651E57" w:rsidRPr="00CF7D55" w14:paraId="6FC44748" w14:textId="77777777" w:rsidTr="00696EDD">
        <w:trPr>
          <w:trHeight w:val="764"/>
        </w:trPr>
        <w:tc>
          <w:tcPr>
            <w:tcW w:w="1725" w:type="dxa"/>
            <w:shd w:val="clear" w:color="auto" w:fill="DAEEF3" w:themeFill="accent5" w:themeFillTint="33"/>
          </w:tcPr>
          <w:p w14:paraId="659B7DCC" w14:textId="77777777" w:rsidR="00651E57" w:rsidRDefault="00651E57" w:rsidP="00696EDD">
            <w:pPr>
              <w:pStyle w:val="TableParagraph"/>
              <w:spacing w:before="166"/>
              <w:ind w:left="573"/>
              <w:rPr>
                <w:bCs/>
                <w:sz w:val="24"/>
                <w:lang w:val="en-US"/>
              </w:rPr>
            </w:pPr>
            <w:r>
              <w:rPr>
                <w:bCs/>
                <w:sz w:val="24"/>
                <w:lang w:val="en-US"/>
              </w:rPr>
              <w:t>7</w:t>
            </w:r>
          </w:p>
        </w:tc>
        <w:tc>
          <w:tcPr>
            <w:tcW w:w="1725" w:type="dxa"/>
            <w:shd w:val="clear" w:color="auto" w:fill="DAEEF3" w:themeFill="accent5" w:themeFillTint="33"/>
          </w:tcPr>
          <w:p w14:paraId="1935ED87" w14:textId="77777777" w:rsidR="00651E57" w:rsidRDefault="00651E57"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Xoá</w:t>
            </w:r>
            <w:proofErr w:type="spellEnd"/>
            <w:r>
              <w:rPr>
                <w:bCs/>
                <w:sz w:val="24"/>
                <w:lang w:val="en-US"/>
              </w:rPr>
              <w:t xml:space="preserve"> </w:t>
            </w:r>
          </w:p>
        </w:tc>
        <w:tc>
          <w:tcPr>
            <w:tcW w:w="1728" w:type="dxa"/>
            <w:shd w:val="clear" w:color="auto" w:fill="DAEEF3" w:themeFill="accent5" w:themeFillTint="33"/>
          </w:tcPr>
          <w:p w14:paraId="44E61588" w14:textId="27726251" w:rsidR="00651E57" w:rsidRDefault="00651E57"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xoá</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725" w:type="dxa"/>
            <w:shd w:val="clear" w:color="auto" w:fill="DAEEF3" w:themeFill="accent5" w:themeFillTint="33"/>
          </w:tcPr>
          <w:p w14:paraId="49D4D2CE" w14:textId="77777777" w:rsidR="00651E57" w:rsidRDefault="00651E57" w:rsidP="00696EDD">
            <w:pPr>
              <w:pStyle w:val="TableParagraph"/>
              <w:rPr>
                <w:bCs/>
                <w:sz w:val="24"/>
                <w:lang w:val="en-US"/>
              </w:rPr>
            </w:pPr>
            <w:r>
              <w:rPr>
                <w:bCs/>
                <w:sz w:val="24"/>
                <w:lang w:val="en-US"/>
              </w:rPr>
              <w:t>Button</w:t>
            </w:r>
          </w:p>
        </w:tc>
        <w:tc>
          <w:tcPr>
            <w:tcW w:w="1728" w:type="dxa"/>
            <w:shd w:val="clear" w:color="auto" w:fill="DAEEF3" w:themeFill="accent5" w:themeFillTint="33"/>
          </w:tcPr>
          <w:p w14:paraId="04A7FEDC" w14:textId="77777777" w:rsidR="00651E57" w:rsidRPr="00CF7D55" w:rsidRDefault="00651E57" w:rsidP="00696EDD">
            <w:pPr>
              <w:pStyle w:val="TableParagraph"/>
              <w:ind w:left="0"/>
              <w:rPr>
                <w:bCs/>
                <w:sz w:val="24"/>
                <w:lang w:val="en-US"/>
              </w:rPr>
            </w:pPr>
          </w:p>
        </w:tc>
        <w:tc>
          <w:tcPr>
            <w:tcW w:w="1827" w:type="dxa"/>
            <w:shd w:val="clear" w:color="auto" w:fill="DAEEF3" w:themeFill="accent5" w:themeFillTint="33"/>
          </w:tcPr>
          <w:p w14:paraId="3BE8DF1E" w14:textId="77777777" w:rsidR="00651E57" w:rsidRPr="00CF7D55" w:rsidRDefault="00651E57" w:rsidP="00696EDD">
            <w:pPr>
              <w:pStyle w:val="TableParagraph"/>
              <w:ind w:left="0"/>
              <w:rPr>
                <w:bCs/>
                <w:sz w:val="24"/>
                <w:lang w:val="en-US"/>
              </w:rPr>
            </w:pPr>
          </w:p>
        </w:tc>
      </w:tr>
      <w:tr w:rsidR="00651E57" w:rsidRPr="00CF7D55" w14:paraId="7D89E1CE" w14:textId="77777777" w:rsidTr="00696EDD">
        <w:trPr>
          <w:trHeight w:val="764"/>
        </w:trPr>
        <w:tc>
          <w:tcPr>
            <w:tcW w:w="1725" w:type="dxa"/>
            <w:shd w:val="clear" w:color="auto" w:fill="DAEEF3" w:themeFill="accent5" w:themeFillTint="33"/>
          </w:tcPr>
          <w:p w14:paraId="57EF76A3" w14:textId="77777777" w:rsidR="00651E57" w:rsidRDefault="00651E57" w:rsidP="00696EDD">
            <w:pPr>
              <w:pStyle w:val="TableParagraph"/>
              <w:spacing w:before="166"/>
              <w:ind w:left="573"/>
              <w:rPr>
                <w:bCs/>
                <w:sz w:val="24"/>
                <w:lang w:val="en-US"/>
              </w:rPr>
            </w:pPr>
            <w:r>
              <w:rPr>
                <w:bCs/>
                <w:sz w:val="24"/>
                <w:lang w:val="en-US"/>
              </w:rPr>
              <w:t>8</w:t>
            </w:r>
          </w:p>
        </w:tc>
        <w:tc>
          <w:tcPr>
            <w:tcW w:w="1725" w:type="dxa"/>
            <w:shd w:val="clear" w:color="auto" w:fill="DAEEF3" w:themeFill="accent5" w:themeFillTint="33"/>
          </w:tcPr>
          <w:p w14:paraId="18A73132" w14:textId="77777777" w:rsidR="00651E57" w:rsidRDefault="00651E57"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Sửa</w:t>
            </w:r>
            <w:proofErr w:type="spellEnd"/>
          </w:p>
        </w:tc>
        <w:tc>
          <w:tcPr>
            <w:tcW w:w="1728" w:type="dxa"/>
            <w:shd w:val="clear" w:color="auto" w:fill="DAEEF3" w:themeFill="accent5" w:themeFillTint="33"/>
          </w:tcPr>
          <w:p w14:paraId="611706CE" w14:textId="2E6F6514" w:rsidR="00651E57" w:rsidRDefault="00651E57"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sửa</w:t>
            </w:r>
            <w:proofErr w:type="spellEnd"/>
            <w:r>
              <w:rPr>
                <w:bCs/>
                <w:sz w:val="24"/>
                <w:lang w:val="en-US"/>
              </w:rPr>
              <w:t xml:space="preserve"> </w:t>
            </w:r>
            <w:proofErr w:type="spellStart"/>
            <w:r>
              <w:rPr>
                <w:bCs/>
                <w:sz w:val="24"/>
                <w:lang w:val="en-US"/>
              </w:rPr>
              <w:t>thông</w:t>
            </w:r>
            <w:proofErr w:type="spellEnd"/>
            <w:r>
              <w:rPr>
                <w:bCs/>
                <w:sz w:val="24"/>
                <w:lang w:val="en-US"/>
              </w:rPr>
              <w:t xml:space="preserve"> tin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725" w:type="dxa"/>
            <w:shd w:val="clear" w:color="auto" w:fill="DAEEF3" w:themeFill="accent5" w:themeFillTint="33"/>
          </w:tcPr>
          <w:p w14:paraId="4B6CFD27" w14:textId="77777777" w:rsidR="00651E57" w:rsidRDefault="00651E57" w:rsidP="00696EDD">
            <w:pPr>
              <w:pStyle w:val="TableParagraph"/>
              <w:rPr>
                <w:bCs/>
                <w:sz w:val="24"/>
                <w:lang w:val="en-US"/>
              </w:rPr>
            </w:pPr>
            <w:r>
              <w:rPr>
                <w:bCs/>
                <w:sz w:val="24"/>
                <w:lang w:val="en-US"/>
              </w:rPr>
              <w:t>Button</w:t>
            </w:r>
          </w:p>
        </w:tc>
        <w:tc>
          <w:tcPr>
            <w:tcW w:w="1728" w:type="dxa"/>
            <w:shd w:val="clear" w:color="auto" w:fill="DAEEF3" w:themeFill="accent5" w:themeFillTint="33"/>
          </w:tcPr>
          <w:p w14:paraId="2F38A5B9" w14:textId="77777777" w:rsidR="00651E57" w:rsidRPr="00CF7D55" w:rsidRDefault="00651E57" w:rsidP="00696EDD">
            <w:pPr>
              <w:pStyle w:val="TableParagraph"/>
              <w:ind w:left="0"/>
              <w:rPr>
                <w:bCs/>
                <w:sz w:val="24"/>
                <w:lang w:val="en-US"/>
              </w:rPr>
            </w:pPr>
          </w:p>
        </w:tc>
        <w:tc>
          <w:tcPr>
            <w:tcW w:w="1827" w:type="dxa"/>
            <w:shd w:val="clear" w:color="auto" w:fill="DAEEF3" w:themeFill="accent5" w:themeFillTint="33"/>
          </w:tcPr>
          <w:p w14:paraId="2B3A7AE8" w14:textId="77777777" w:rsidR="00651E57" w:rsidRPr="00CF7D55" w:rsidRDefault="00651E57" w:rsidP="00696EDD">
            <w:pPr>
              <w:pStyle w:val="TableParagraph"/>
              <w:ind w:left="0"/>
              <w:rPr>
                <w:bCs/>
                <w:sz w:val="24"/>
                <w:lang w:val="en-US"/>
              </w:rPr>
            </w:pPr>
          </w:p>
        </w:tc>
      </w:tr>
    </w:tbl>
    <w:p w14:paraId="60DD02D6" w14:textId="62BE2CAB" w:rsidR="00D94005" w:rsidRDefault="00D94005">
      <w:pPr>
        <w:rPr>
          <w:sz w:val="26"/>
          <w:szCs w:val="26"/>
          <w:u w:val="single"/>
        </w:rPr>
      </w:pPr>
    </w:p>
    <w:p w14:paraId="3900F72C" w14:textId="77777777" w:rsidR="00651E57" w:rsidRDefault="00651E57" w:rsidP="00CC1543">
      <w:pPr>
        <w:pStyle w:val="BodyText"/>
        <w:ind w:left="424" w:right="621"/>
        <w:rPr>
          <w:u w:val="single"/>
        </w:rPr>
      </w:pPr>
    </w:p>
    <w:p w14:paraId="15338B6C" w14:textId="77777777" w:rsidR="00651E57" w:rsidRDefault="00651E57" w:rsidP="00CC1543">
      <w:pPr>
        <w:pStyle w:val="BodyText"/>
        <w:ind w:left="424" w:right="621"/>
        <w:rPr>
          <w:u w:val="single"/>
        </w:rPr>
      </w:pPr>
    </w:p>
    <w:p w14:paraId="27A80503" w14:textId="77777777" w:rsidR="00651E57" w:rsidRDefault="00651E57" w:rsidP="00CC1543">
      <w:pPr>
        <w:pStyle w:val="BodyText"/>
        <w:ind w:left="424" w:right="621"/>
        <w:rPr>
          <w:u w:val="single"/>
        </w:rPr>
      </w:pPr>
    </w:p>
    <w:p w14:paraId="513D8CE4" w14:textId="77777777" w:rsidR="00651E57" w:rsidRDefault="00651E57" w:rsidP="00CC1543">
      <w:pPr>
        <w:pStyle w:val="BodyText"/>
        <w:ind w:left="424" w:right="621"/>
        <w:rPr>
          <w:u w:val="single"/>
        </w:rPr>
      </w:pPr>
    </w:p>
    <w:p w14:paraId="2605B4D3" w14:textId="77777777" w:rsidR="00651E57" w:rsidRDefault="00651E57" w:rsidP="00CC1543">
      <w:pPr>
        <w:pStyle w:val="BodyText"/>
        <w:ind w:left="424" w:right="621"/>
        <w:rPr>
          <w:u w:val="single"/>
        </w:rPr>
      </w:pPr>
    </w:p>
    <w:p w14:paraId="7008645B" w14:textId="77777777" w:rsidR="00651E57" w:rsidRDefault="00651E57" w:rsidP="00CC1543">
      <w:pPr>
        <w:pStyle w:val="BodyText"/>
        <w:ind w:left="424" w:right="621"/>
        <w:rPr>
          <w:u w:val="single"/>
        </w:rPr>
      </w:pPr>
    </w:p>
    <w:p w14:paraId="2CC8126F" w14:textId="77777777" w:rsidR="00651E57" w:rsidRDefault="00651E57" w:rsidP="00CC1543">
      <w:pPr>
        <w:pStyle w:val="BodyText"/>
        <w:ind w:left="424" w:right="621"/>
        <w:rPr>
          <w:u w:val="single"/>
        </w:rPr>
      </w:pPr>
    </w:p>
    <w:p w14:paraId="1D8F191A" w14:textId="77777777" w:rsidR="00651E57" w:rsidRDefault="00651E57" w:rsidP="00CC1543">
      <w:pPr>
        <w:pStyle w:val="BodyText"/>
        <w:ind w:left="424" w:right="621"/>
        <w:rPr>
          <w:u w:val="single"/>
        </w:rPr>
      </w:pPr>
    </w:p>
    <w:p w14:paraId="6A885208" w14:textId="77777777" w:rsidR="00651E57" w:rsidRDefault="00651E57" w:rsidP="00CC1543">
      <w:pPr>
        <w:pStyle w:val="BodyText"/>
        <w:ind w:left="424" w:right="621"/>
        <w:rPr>
          <w:u w:val="single"/>
        </w:rPr>
      </w:pPr>
    </w:p>
    <w:p w14:paraId="7EF13449" w14:textId="77777777" w:rsidR="00651E57" w:rsidRDefault="00651E57" w:rsidP="00CC1543">
      <w:pPr>
        <w:pStyle w:val="BodyText"/>
        <w:ind w:left="424" w:right="621"/>
        <w:rPr>
          <w:u w:val="single"/>
        </w:rPr>
      </w:pPr>
    </w:p>
    <w:p w14:paraId="09D37F4F" w14:textId="77777777" w:rsidR="00651E57" w:rsidRDefault="00651E57" w:rsidP="00CC1543">
      <w:pPr>
        <w:pStyle w:val="BodyText"/>
        <w:ind w:left="424" w:right="621"/>
        <w:rPr>
          <w:u w:val="single"/>
        </w:rPr>
      </w:pPr>
    </w:p>
    <w:p w14:paraId="322C2177" w14:textId="77777777" w:rsidR="00651E57" w:rsidRDefault="00651E57" w:rsidP="00CC1543">
      <w:pPr>
        <w:pStyle w:val="BodyText"/>
        <w:ind w:left="424" w:right="621"/>
        <w:rPr>
          <w:u w:val="single"/>
        </w:rPr>
      </w:pPr>
    </w:p>
    <w:p w14:paraId="171E8F29" w14:textId="77777777" w:rsidR="00651E57" w:rsidRDefault="00651E57" w:rsidP="00CC1543">
      <w:pPr>
        <w:pStyle w:val="BodyText"/>
        <w:ind w:left="424" w:right="621"/>
        <w:rPr>
          <w:u w:val="single"/>
        </w:rPr>
      </w:pPr>
    </w:p>
    <w:p w14:paraId="247AEE59" w14:textId="77777777" w:rsidR="00651E57" w:rsidRDefault="00651E57" w:rsidP="00CC1543">
      <w:pPr>
        <w:pStyle w:val="BodyText"/>
        <w:ind w:left="424" w:right="621"/>
        <w:rPr>
          <w:u w:val="single"/>
        </w:rPr>
      </w:pPr>
    </w:p>
    <w:p w14:paraId="4EAF9AA1" w14:textId="77777777" w:rsidR="00651E57" w:rsidRDefault="00651E57" w:rsidP="00CC1543">
      <w:pPr>
        <w:pStyle w:val="BodyText"/>
        <w:ind w:left="424" w:right="621"/>
        <w:rPr>
          <w:u w:val="single"/>
        </w:rPr>
      </w:pPr>
    </w:p>
    <w:p w14:paraId="49D9A5CC" w14:textId="77777777" w:rsidR="00651E57" w:rsidRDefault="00651E57" w:rsidP="00CC1543">
      <w:pPr>
        <w:pStyle w:val="BodyText"/>
        <w:ind w:left="424" w:right="621"/>
        <w:rPr>
          <w:u w:val="single"/>
        </w:rPr>
      </w:pPr>
    </w:p>
    <w:p w14:paraId="301418E4" w14:textId="77777777" w:rsidR="00651E57" w:rsidRDefault="00651E57" w:rsidP="00CC1543">
      <w:pPr>
        <w:pStyle w:val="BodyText"/>
        <w:ind w:left="424" w:right="621"/>
        <w:rPr>
          <w:u w:val="single"/>
        </w:rPr>
      </w:pPr>
    </w:p>
    <w:p w14:paraId="73AAD9C8" w14:textId="77777777" w:rsidR="00651E57" w:rsidRDefault="00651E57" w:rsidP="00CC1543">
      <w:pPr>
        <w:pStyle w:val="BodyText"/>
        <w:ind w:left="424" w:right="621"/>
        <w:rPr>
          <w:u w:val="single"/>
        </w:rPr>
      </w:pPr>
    </w:p>
    <w:p w14:paraId="32FC393A" w14:textId="77777777" w:rsidR="00651E57" w:rsidRDefault="00651E57" w:rsidP="00CC1543">
      <w:pPr>
        <w:pStyle w:val="BodyText"/>
        <w:ind w:left="424" w:right="621"/>
        <w:rPr>
          <w:u w:val="single"/>
        </w:rPr>
      </w:pPr>
    </w:p>
    <w:p w14:paraId="68662D48" w14:textId="77777777" w:rsidR="00651E57" w:rsidRDefault="00651E57" w:rsidP="00CC1543">
      <w:pPr>
        <w:pStyle w:val="BodyText"/>
        <w:ind w:left="424" w:right="621"/>
        <w:rPr>
          <w:u w:val="single"/>
        </w:rPr>
      </w:pPr>
    </w:p>
    <w:p w14:paraId="72D1AD40" w14:textId="77777777" w:rsidR="00651E57" w:rsidRDefault="00651E57" w:rsidP="00CC1543">
      <w:pPr>
        <w:pStyle w:val="BodyText"/>
        <w:ind w:left="424" w:right="621"/>
        <w:rPr>
          <w:u w:val="single"/>
        </w:rPr>
      </w:pPr>
    </w:p>
    <w:p w14:paraId="507C01E4" w14:textId="77777777" w:rsidR="00651E57" w:rsidRDefault="00651E57" w:rsidP="00CC1543">
      <w:pPr>
        <w:pStyle w:val="BodyText"/>
        <w:ind w:left="424" w:right="621"/>
        <w:rPr>
          <w:u w:val="single"/>
        </w:rPr>
      </w:pPr>
    </w:p>
    <w:p w14:paraId="7376A895" w14:textId="77777777" w:rsidR="00651E57" w:rsidRDefault="00651E57" w:rsidP="00CC1543">
      <w:pPr>
        <w:pStyle w:val="BodyText"/>
        <w:ind w:left="424" w:right="621"/>
        <w:rPr>
          <w:u w:val="single"/>
        </w:rPr>
      </w:pPr>
    </w:p>
    <w:p w14:paraId="4EA1C5BF" w14:textId="77777777" w:rsidR="00651E57" w:rsidRDefault="00651E57" w:rsidP="00CC1543">
      <w:pPr>
        <w:pStyle w:val="BodyText"/>
        <w:ind w:left="424" w:right="621"/>
        <w:rPr>
          <w:u w:val="single"/>
        </w:rPr>
      </w:pPr>
    </w:p>
    <w:p w14:paraId="1F51E642" w14:textId="2F2C19E3" w:rsidR="00CC1543" w:rsidRPr="00CC1543" w:rsidRDefault="00CC1543" w:rsidP="00CC1543">
      <w:pPr>
        <w:pStyle w:val="BodyText"/>
        <w:ind w:left="424" w:right="621"/>
        <w:rPr>
          <w:lang w:val="en-US"/>
        </w:rPr>
      </w:pPr>
      <w:r w:rsidRPr="00462319">
        <w:rPr>
          <w:u w:val="single"/>
        </w:rPr>
        <w:t>Mock-up</w:t>
      </w:r>
      <w:r w:rsidRPr="00462319">
        <w:rPr>
          <w:spacing w:val="22"/>
          <w:u w:val="single"/>
        </w:rPr>
        <w:t xml:space="preserve"> </w:t>
      </w:r>
      <w:r w:rsidRPr="00462319">
        <w:rPr>
          <w:u w:val="single"/>
        </w:rPr>
        <w:t>cho</w:t>
      </w:r>
      <w:r w:rsidRPr="00462319">
        <w:rPr>
          <w:spacing w:val="22"/>
          <w:u w:val="single"/>
        </w:rPr>
        <w:t xml:space="preserve"> </w:t>
      </w:r>
      <w:r w:rsidRPr="00462319">
        <w:rPr>
          <w:u w:val="single"/>
        </w:rPr>
        <w:t>màn</w:t>
      </w:r>
      <w:r w:rsidRPr="00462319">
        <w:rPr>
          <w:spacing w:val="22"/>
          <w:u w:val="single"/>
        </w:rPr>
        <w:t xml:space="preserve"> </w:t>
      </w:r>
      <w:r w:rsidRPr="00462319">
        <w:rPr>
          <w:u w:val="single"/>
        </w:rPr>
        <w:t>hình</w:t>
      </w:r>
      <w:r w:rsidRPr="00462319">
        <w:rPr>
          <w:spacing w:val="23"/>
          <w:u w:val="single"/>
        </w:rPr>
        <w:t xml:space="preserve"> </w:t>
      </w:r>
      <w:proofErr w:type="spellStart"/>
      <w:r>
        <w:rPr>
          <w:spacing w:val="23"/>
          <w:u w:val="single"/>
          <w:lang w:val="en-US"/>
        </w:rPr>
        <w:t>quản</w:t>
      </w:r>
      <w:proofErr w:type="spellEnd"/>
      <w:r>
        <w:rPr>
          <w:spacing w:val="23"/>
          <w:u w:val="single"/>
          <w:lang w:val="en-US"/>
        </w:rPr>
        <w:t xml:space="preserve"> </w:t>
      </w:r>
      <w:proofErr w:type="spellStart"/>
      <w:r>
        <w:rPr>
          <w:spacing w:val="23"/>
          <w:u w:val="single"/>
          <w:lang w:val="en-US"/>
        </w:rPr>
        <w:t>lí</w:t>
      </w:r>
      <w:proofErr w:type="spellEnd"/>
      <w:r>
        <w:rPr>
          <w:spacing w:val="23"/>
          <w:u w:val="single"/>
          <w:lang w:val="en-US"/>
        </w:rPr>
        <w:t xml:space="preserve"> </w:t>
      </w:r>
      <w:proofErr w:type="spellStart"/>
      <w:r>
        <w:rPr>
          <w:spacing w:val="23"/>
          <w:u w:val="single"/>
          <w:lang w:val="en-US"/>
        </w:rPr>
        <w:t>phiếu</w:t>
      </w:r>
      <w:proofErr w:type="spellEnd"/>
      <w:r>
        <w:rPr>
          <w:spacing w:val="23"/>
          <w:u w:val="single"/>
          <w:lang w:val="en-US"/>
        </w:rPr>
        <w:t xml:space="preserve"> </w:t>
      </w:r>
      <w:proofErr w:type="spellStart"/>
      <w:r>
        <w:rPr>
          <w:spacing w:val="23"/>
          <w:u w:val="single"/>
          <w:lang w:val="en-US"/>
        </w:rPr>
        <w:t>nhập</w:t>
      </w:r>
      <w:proofErr w:type="spellEnd"/>
      <w:r>
        <w:rPr>
          <w:spacing w:val="23"/>
          <w:u w:val="single"/>
          <w:lang w:val="en-US"/>
        </w:rPr>
        <w:t xml:space="preserve"> </w:t>
      </w:r>
      <w:r w:rsidRPr="00462319">
        <w:rPr>
          <w:u w:val="single"/>
        </w:rPr>
        <w:t>của</w:t>
      </w:r>
      <w:r w:rsidRPr="00462319">
        <w:rPr>
          <w:spacing w:val="-1"/>
          <w:u w:val="single"/>
        </w:rPr>
        <w:t xml:space="preserve"> </w:t>
      </w:r>
      <w:r w:rsidRPr="00462319">
        <w:rPr>
          <w:u w:val="single"/>
        </w:rPr>
        <w:t>bài toán :</w:t>
      </w:r>
    </w:p>
    <w:p w14:paraId="2C7A146A" w14:textId="1AAFCCD1" w:rsidR="00CC1543" w:rsidRDefault="00A73D5D" w:rsidP="00AC2591">
      <w:pPr>
        <w:rPr>
          <w:lang w:val="en-US"/>
        </w:rPr>
      </w:pPr>
      <w:r>
        <w:rPr>
          <w:noProof/>
        </w:rPr>
        <w:drawing>
          <wp:inline distT="0" distB="0" distL="0" distR="0" wp14:anchorId="74DA1DE7" wp14:editId="2746192B">
            <wp:extent cx="6597652" cy="3569335"/>
            <wp:effectExtent l="0" t="0" r="0" b="0"/>
            <wp:docPr id="441115419" name="Picture 441115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70">
                      <a:extLst>
                        <a:ext uri="{28A0092B-C50C-407E-A947-70E740481C1C}">
                          <a14:useLocalDpi xmlns:a14="http://schemas.microsoft.com/office/drawing/2010/main" val="0"/>
                        </a:ext>
                      </a:extLst>
                    </a:blip>
                    <a:stretch>
                      <a:fillRect/>
                    </a:stretch>
                  </pic:blipFill>
                  <pic:spPr>
                    <a:xfrm>
                      <a:off x="0" y="0"/>
                      <a:ext cx="6597652" cy="3569335"/>
                    </a:xfrm>
                    <a:prstGeom prst="rect">
                      <a:avLst/>
                    </a:prstGeom>
                  </pic:spPr>
                </pic:pic>
              </a:graphicData>
            </a:graphic>
          </wp:inline>
        </w:drawing>
      </w:r>
    </w:p>
    <w:p w14:paraId="0430EC6F" w14:textId="77777777" w:rsidR="00CC1543" w:rsidRDefault="00CC1543">
      <w:pPr>
        <w:rPr>
          <w:lang w:val="en-US"/>
        </w:rPr>
      </w:pPr>
      <w:r>
        <w:rPr>
          <w:lang w:val="en-US"/>
        </w:rPr>
        <w:br w:type="page"/>
      </w:r>
    </w:p>
    <w:tbl>
      <w:tblPr>
        <w:tblpPr w:leftFromText="180" w:rightFromText="180" w:horzAnchor="margin" w:tblpY="975"/>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0"/>
        <w:gridCol w:w="1680"/>
        <w:gridCol w:w="1684"/>
        <w:gridCol w:w="1680"/>
        <w:gridCol w:w="1684"/>
        <w:gridCol w:w="1780"/>
      </w:tblGrid>
      <w:tr w:rsidR="00651E57" w:rsidRPr="00A53350" w14:paraId="2C417B26" w14:textId="77777777" w:rsidTr="00696EDD">
        <w:trPr>
          <w:trHeight w:val="901"/>
        </w:trPr>
        <w:tc>
          <w:tcPr>
            <w:tcW w:w="1680" w:type="dxa"/>
            <w:shd w:val="clear" w:color="auto" w:fill="4AABC5"/>
          </w:tcPr>
          <w:p w14:paraId="63EB16BE" w14:textId="77777777" w:rsidR="00651E57" w:rsidRPr="00A53350" w:rsidRDefault="00651E57" w:rsidP="00696EDD">
            <w:pPr>
              <w:pStyle w:val="TableParagraph"/>
              <w:spacing w:before="166"/>
              <w:ind w:left="573"/>
              <w:rPr>
                <w:b/>
                <w:sz w:val="24"/>
                <w:lang w:val="en-US"/>
              </w:rPr>
            </w:pPr>
            <w:r w:rsidRPr="00A53350">
              <w:rPr>
                <w:b/>
                <w:sz w:val="24"/>
                <w:lang w:val="en-US"/>
              </w:rPr>
              <w:lastRenderedPageBreak/>
              <w:t>STT</w:t>
            </w:r>
          </w:p>
        </w:tc>
        <w:tc>
          <w:tcPr>
            <w:tcW w:w="1680" w:type="dxa"/>
            <w:shd w:val="clear" w:color="auto" w:fill="4AABC5"/>
          </w:tcPr>
          <w:p w14:paraId="4CD46E9C" w14:textId="77777777" w:rsidR="00651E57" w:rsidRPr="00A53350" w:rsidRDefault="00651E57" w:rsidP="00696EDD">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684" w:type="dxa"/>
            <w:shd w:val="clear" w:color="auto" w:fill="4AABC5"/>
          </w:tcPr>
          <w:p w14:paraId="0CA42C9E" w14:textId="77777777" w:rsidR="00651E57" w:rsidRPr="00A53350" w:rsidRDefault="00651E57" w:rsidP="00696EDD">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115069FD" w14:textId="77777777" w:rsidR="00651E57" w:rsidRPr="00A53350" w:rsidRDefault="00651E57" w:rsidP="00696EDD">
            <w:pPr>
              <w:pStyle w:val="TableParagraph"/>
              <w:spacing w:before="56"/>
              <w:ind w:left="239" w:right="226"/>
              <w:jc w:val="center"/>
              <w:rPr>
                <w:b/>
                <w:sz w:val="24"/>
              </w:rPr>
            </w:pPr>
            <w:r w:rsidRPr="00A53350">
              <w:rPr>
                <w:b/>
                <w:sz w:val="24"/>
              </w:rPr>
              <w:t>liệu</w:t>
            </w:r>
          </w:p>
        </w:tc>
        <w:tc>
          <w:tcPr>
            <w:tcW w:w="1680" w:type="dxa"/>
            <w:shd w:val="clear" w:color="auto" w:fill="4AABC5"/>
          </w:tcPr>
          <w:p w14:paraId="54FED86A" w14:textId="77777777" w:rsidR="00651E57" w:rsidRPr="00A53350" w:rsidRDefault="00651E57" w:rsidP="00696EDD">
            <w:pPr>
              <w:pStyle w:val="TableParagraph"/>
              <w:spacing w:before="166"/>
              <w:ind w:left="91" w:right="80"/>
              <w:jc w:val="center"/>
              <w:rPr>
                <w:b/>
                <w:sz w:val="24"/>
              </w:rPr>
            </w:pPr>
            <w:r w:rsidRPr="00A53350">
              <w:rPr>
                <w:b/>
                <w:sz w:val="24"/>
              </w:rPr>
              <w:t>Loại</w:t>
            </w:r>
          </w:p>
        </w:tc>
        <w:tc>
          <w:tcPr>
            <w:tcW w:w="1684" w:type="dxa"/>
            <w:shd w:val="clear" w:color="auto" w:fill="4AABC5"/>
          </w:tcPr>
          <w:p w14:paraId="4FC13B9D" w14:textId="77777777" w:rsidR="00651E57" w:rsidRPr="00A53350" w:rsidRDefault="00651E57" w:rsidP="00696EDD">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780" w:type="dxa"/>
            <w:shd w:val="clear" w:color="auto" w:fill="4AABC5"/>
          </w:tcPr>
          <w:p w14:paraId="4318DF76" w14:textId="77777777" w:rsidR="00651E57" w:rsidRPr="00A53350" w:rsidRDefault="00651E57" w:rsidP="00696EDD">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651E57" w:rsidRPr="00CF7D55" w14:paraId="4065363F" w14:textId="77777777" w:rsidTr="00696EDD">
        <w:trPr>
          <w:trHeight w:val="1351"/>
        </w:trPr>
        <w:tc>
          <w:tcPr>
            <w:tcW w:w="1680" w:type="dxa"/>
            <w:shd w:val="clear" w:color="auto" w:fill="D9EDF2"/>
          </w:tcPr>
          <w:p w14:paraId="671E2D01" w14:textId="77777777" w:rsidR="00651E57" w:rsidRPr="00CF7D55" w:rsidRDefault="00651E57" w:rsidP="00696EDD">
            <w:pPr>
              <w:pStyle w:val="TableParagraph"/>
              <w:spacing w:before="166"/>
              <w:ind w:left="573"/>
              <w:rPr>
                <w:bCs/>
                <w:sz w:val="24"/>
                <w:lang w:val="en-US"/>
              </w:rPr>
            </w:pPr>
            <w:r w:rsidRPr="00CF7D55">
              <w:rPr>
                <w:bCs/>
                <w:sz w:val="24"/>
                <w:lang w:val="en-US"/>
              </w:rPr>
              <w:t>1</w:t>
            </w:r>
          </w:p>
        </w:tc>
        <w:tc>
          <w:tcPr>
            <w:tcW w:w="1680" w:type="dxa"/>
            <w:shd w:val="clear" w:color="auto" w:fill="D9EDF2"/>
          </w:tcPr>
          <w:p w14:paraId="0BB17527" w14:textId="77FC2E0F" w:rsidR="00651E57" w:rsidRPr="00CF7D55" w:rsidRDefault="00651E57" w:rsidP="00696EDD">
            <w:pPr>
              <w:pStyle w:val="TableParagraph"/>
              <w:ind w:left="91" w:right="182"/>
              <w:rPr>
                <w:bCs/>
                <w:sz w:val="24"/>
                <w:lang w:val="en-US"/>
              </w:rPr>
            </w:pPr>
            <w:r>
              <w:rPr>
                <w:bCs/>
                <w:sz w:val="24"/>
                <w:lang w:val="en-US"/>
              </w:rPr>
              <w:t xml:space="preserve">Trường </w:t>
            </w:r>
            <w:proofErr w:type="spellStart"/>
            <w:r>
              <w:rPr>
                <w:bCs/>
                <w:sz w:val="24"/>
                <w:lang w:val="en-US"/>
              </w:rPr>
              <w:t>Mã</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Nhập</w:t>
            </w:r>
            <w:proofErr w:type="spellEnd"/>
          </w:p>
        </w:tc>
        <w:tc>
          <w:tcPr>
            <w:tcW w:w="1684" w:type="dxa"/>
            <w:shd w:val="clear" w:color="auto" w:fill="D9EDF2"/>
          </w:tcPr>
          <w:p w14:paraId="31E82153" w14:textId="1420FCF6" w:rsidR="00651E57" w:rsidRPr="00531A06" w:rsidRDefault="00651E57" w:rsidP="00696EDD">
            <w:pPr>
              <w:pStyle w:val="TableParagraph"/>
              <w:ind w:left="77"/>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mã</w:t>
            </w:r>
            <w:proofErr w:type="spellEnd"/>
            <w:r>
              <w:rPr>
                <w:bCs/>
                <w:sz w:val="24"/>
                <w:lang w:val="en-US"/>
              </w:rPr>
              <w:t xml:space="preserve"> </w:t>
            </w:r>
            <w:proofErr w:type="spellStart"/>
            <w:r w:rsidR="00544A07">
              <w:rPr>
                <w:bCs/>
                <w:sz w:val="24"/>
                <w:lang w:val="en-US"/>
              </w:rPr>
              <w:t>phiếu</w:t>
            </w:r>
            <w:proofErr w:type="spellEnd"/>
            <w:r w:rsidR="00544A07">
              <w:rPr>
                <w:bCs/>
                <w:sz w:val="24"/>
                <w:lang w:val="en-US"/>
              </w:rPr>
              <w:t xml:space="preserve"> </w:t>
            </w:r>
            <w:proofErr w:type="spellStart"/>
            <w:r w:rsidR="00544A07">
              <w:rPr>
                <w:bCs/>
                <w:sz w:val="24"/>
                <w:lang w:val="en-US"/>
              </w:rPr>
              <w:t>nhập</w:t>
            </w:r>
            <w:proofErr w:type="spellEnd"/>
          </w:p>
        </w:tc>
        <w:tc>
          <w:tcPr>
            <w:tcW w:w="1680" w:type="dxa"/>
            <w:shd w:val="clear" w:color="auto" w:fill="D9EDF2"/>
          </w:tcPr>
          <w:p w14:paraId="315343EC" w14:textId="77777777" w:rsidR="00651E57" w:rsidRPr="00511B1E" w:rsidRDefault="00651E57" w:rsidP="00696EDD">
            <w:pPr>
              <w:pStyle w:val="TableParagraph"/>
              <w:rPr>
                <w:bCs/>
                <w:sz w:val="24"/>
                <w:lang w:val="en-US"/>
              </w:rPr>
            </w:pPr>
            <w:r>
              <w:rPr>
                <w:bCs/>
                <w:sz w:val="24"/>
                <w:lang w:val="en-US"/>
              </w:rPr>
              <w:t>Text Field</w:t>
            </w:r>
          </w:p>
        </w:tc>
        <w:tc>
          <w:tcPr>
            <w:tcW w:w="1684" w:type="dxa"/>
            <w:shd w:val="clear" w:color="auto" w:fill="D9EDF2"/>
          </w:tcPr>
          <w:p w14:paraId="6261753F" w14:textId="77777777" w:rsidR="00651E57" w:rsidRPr="00CF7D55" w:rsidRDefault="00651E57"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0" w:type="dxa"/>
            <w:shd w:val="clear" w:color="auto" w:fill="D9EDF2"/>
          </w:tcPr>
          <w:p w14:paraId="4FDBDAC9" w14:textId="77777777" w:rsidR="00651E57" w:rsidRPr="00CF7D55" w:rsidRDefault="00651E57" w:rsidP="00696EDD">
            <w:pPr>
              <w:pStyle w:val="TableParagraph"/>
              <w:ind w:left="0"/>
              <w:rPr>
                <w:bCs/>
                <w:sz w:val="24"/>
              </w:rPr>
            </w:pPr>
          </w:p>
        </w:tc>
      </w:tr>
      <w:tr w:rsidR="00651E57" w:rsidRPr="00CF7D55" w14:paraId="15C541C4" w14:textId="77777777" w:rsidTr="00696EDD">
        <w:trPr>
          <w:trHeight w:val="901"/>
        </w:trPr>
        <w:tc>
          <w:tcPr>
            <w:tcW w:w="1680" w:type="dxa"/>
            <w:shd w:val="clear" w:color="auto" w:fill="DAEEF3" w:themeFill="accent5" w:themeFillTint="33"/>
          </w:tcPr>
          <w:p w14:paraId="05DEF7F1" w14:textId="77777777" w:rsidR="00651E57" w:rsidRPr="00CF7D55" w:rsidRDefault="00651E57" w:rsidP="00696EDD">
            <w:pPr>
              <w:pStyle w:val="TableParagraph"/>
              <w:spacing w:before="166"/>
              <w:ind w:left="573"/>
              <w:rPr>
                <w:bCs/>
                <w:sz w:val="24"/>
                <w:lang w:val="en-US"/>
              </w:rPr>
            </w:pPr>
            <w:r w:rsidRPr="00CF7D55">
              <w:rPr>
                <w:bCs/>
                <w:sz w:val="24"/>
                <w:lang w:val="en-US"/>
              </w:rPr>
              <w:t>2</w:t>
            </w:r>
          </w:p>
        </w:tc>
        <w:tc>
          <w:tcPr>
            <w:tcW w:w="1680" w:type="dxa"/>
            <w:shd w:val="clear" w:color="auto" w:fill="DAEEF3" w:themeFill="accent5" w:themeFillTint="33"/>
          </w:tcPr>
          <w:p w14:paraId="55DA7EFD" w14:textId="29B2070B" w:rsidR="00651E57" w:rsidRPr="00CF7D55" w:rsidRDefault="00651E57" w:rsidP="00696EDD">
            <w:pPr>
              <w:pStyle w:val="TableParagraph"/>
              <w:spacing w:before="54"/>
              <w:rPr>
                <w:bCs/>
                <w:sz w:val="24"/>
                <w:lang w:val="en-US"/>
              </w:rPr>
            </w:pPr>
            <w:r>
              <w:rPr>
                <w:bCs/>
                <w:sz w:val="24"/>
                <w:lang w:val="en-US"/>
              </w:rPr>
              <w:t xml:space="preserve">Trường </w:t>
            </w:r>
            <w:proofErr w:type="spellStart"/>
            <w:r>
              <w:rPr>
                <w:bCs/>
                <w:sz w:val="24"/>
                <w:lang w:val="en-US"/>
              </w:rPr>
              <w:t>ComboBox</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Nhà</w:t>
            </w:r>
            <w:proofErr w:type="spellEnd"/>
            <w:r>
              <w:rPr>
                <w:bCs/>
                <w:sz w:val="24"/>
                <w:lang w:val="en-US"/>
              </w:rPr>
              <w:t xml:space="preserve"> Cung </w:t>
            </w:r>
            <w:proofErr w:type="spellStart"/>
            <w:r>
              <w:rPr>
                <w:bCs/>
                <w:sz w:val="24"/>
                <w:lang w:val="en-US"/>
              </w:rPr>
              <w:t>Cấp</w:t>
            </w:r>
            <w:proofErr w:type="spellEnd"/>
          </w:p>
        </w:tc>
        <w:tc>
          <w:tcPr>
            <w:tcW w:w="1684" w:type="dxa"/>
            <w:shd w:val="clear" w:color="auto" w:fill="DAEEF3" w:themeFill="accent5" w:themeFillTint="33"/>
          </w:tcPr>
          <w:p w14:paraId="3A4690B8" w14:textId="3131DE36" w:rsidR="00651E57" w:rsidRPr="00CF7D55" w:rsidRDefault="00544A07"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chọn</w:t>
            </w:r>
            <w:proofErr w:type="spellEnd"/>
            <w:r w:rsidR="00651E57">
              <w:rPr>
                <w:bCs/>
                <w:sz w:val="24"/>
                <w:lang w:val="en-US"/>
              </w:rPr>
              <w:t xml:space="preserve"> </w:t>
            </w:r>
            <w:proofErr w:type="spellStart"/>
            <w:r w:rsidR="00651E57">
              <w:rPr>
                <w:bCs/>
                <w:sz w:val="24"/>
                <w:lang w:val="en-US"/>
              </w:rPr>
              <w:t>nhà</w:t>
            </w:r>
            <w:proofErr w:type="spellEnd"/>
            <w:r w:rsidR="00651E57">
              <w:rPr>
                <w:bCs/>
                <w:sz w:val="24"/>
                <w:lang w:val="en-US"/>
              </w:rPr>
              <w:t xml:space="preserve"> </w:t>
            </w:r>
            <w:proofErr w:type="spellStart"/>
            <w:r w:rsidR="00651E57">
              <w:rPr>
                <w:bCs/>
                <w:sz w:val="24"/>
                <w:lang w:val="en-US"/>
              </w:rPr>
              <w:t>cung</w:t>
            </w:r>
            <w:proofErr w:type="spellEnd"/>
            <w:r w:rsidR="00651E57">
              <w:rPr>
                <w:bCs/>
                <w:sz w:val="24"/>
                <w:lang w:val="en-US"/>
              </w:rPr>
              <w:t xml:space="preserve"> </w:t>
            </w:r>
            <w:proofErr w:type="spellStart"/>
            <w:r w:rsidR="00651E57">
              <w:rPr>
                <w:bCs/>
                <w:sz w:val="24"/>
                <w:lang w:val="en-US"/>
              </w:rPr>
              <w:t>cấp</w:t>
            </w:r>
            <w:proofErr w:type="spellEnd"/>
          </w:p>
        </w:tc>
        <w:tc>
          <w:tcPr>
            <w:tcW w:w="1680" w:type="dxa"/>
            <w:shd w:val="clear" w:color="auto" w:fill="DAEEF3" w:themeFill="accent5" w:themeFillTint="33"/>
          </w:tcPr>
          <w:p w14:paraId="402AB065" w14:textId="77777777" w:rsidR="00651E57" w:rsidRPr="00CF7D55" w:rsidRDefault="00651E57" w:rsidP="00696EDD">
            <w:pPr>
              <w:pStyle w:val="TableParagraph"/>
              <w:rPr>
                <w:bCs/>
                <w:sz w:val="24"/>
                <w:lang w:val="en-US"/>
              </w:rPr>
            </w:pPr>
            <w:proofErr w:type="spellStart"/>
            <w:r>
              <w:rPr>
                <w:bCs/>
                <w:sz w:val="24"/>
                <w:lang w:val="en-US"/>
              </w:rPr>
              <w:t>ComboBox</w:t>
            </w:r>
            <w:proofErr w:type="spellEnd"/>
          </w:p>
        </w:tc>
        <w:tc>
          <w:tcPr>
            <w:tcW w:w="1684" w:type="dxa"/>
            <w:shd w:val="clear" w:color="auto" w:fill="DAEEF3" w:themeFill="accent5" w:themeFillTint="33"/>
          </w:tcPr>
          <w:p w14:paraId="40BDEC75" w14:textId="77777777" w:rsidR="00651E57" w:rsidRPr="00CF7D55" w:rsidRDefault="00651E57"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0" w:type="dxa"/>
            <w:shd w:val="clear" w:color="auto" w:fill="DAEEF3" w:themeFill="accent5" w:themeFillTint="33"/>
          </w:tcPr>
          <w:p w14:paraId="51250F35" w14:textId="77777777" w:rsidR="00651E57" w:rsidRPr="00CF7D55" w:rsidRDefault="00651E57" w:rsidP="00696EDD">
            <w:pPr>
              <w:pStyle w:val="TableParagraph"/>
              <w:ind w:left="0"/>
              <w:rPr>
                <w:bCs/>
                <w:sz w:val="24"/>
                <w:lang w:val="en-US"/>
              </w:rPr>
            </w:pPr>
          </w:p>
        </w:tc>
      </w:tr>
      <w:tr w:rsidR="00651E57" w:rsidRPr="00CF7D55" w14:paraId="469416CF" w14:textId="77777777" w:rsidTr="00696EDD">
        <w:trPr>
          <w:trHeight w:val="901"/>
        </w:trPr>
        <w:tc>
          <w:tcPr>
            <w:tcW w:w="1680" w:type="dxa"/>
            <w:shd w:val="clear" w:color="auto" w:fill="DAEEF3" w:themeFill="accent5" w:themeFillTint="33"/>
          </w:tcPr>
          <w:p w14:paraId="4B78CA0E" w14:textId="77777777" w:rsidR="00651E57" w:rsidRPr="00CF7D55" w:rsidRDefault="00651E57" w:rsidP="00696EDD">
            <w:pPr>
              <w:pStyle w:val="TableParagraph"/>
              <w:spacing w:before="166"/>
              <w:ind w:left="573"/>
              <w:rPr>
                <w:bCs/>
                <w:sz w:val="24"/>
                <w:lang w:val="en-US"/>
              </w:rPr>
            </w:pPr>
            <w:r>
              <w:rPr>
                <w:bCs/>
                <w:sz w:val="24"/>
                <w:lang w:val="en-US"/>
              </w:rPr>
              <w:t>3</w:t>
            </w:r>
          </w:p>
        </w:tc>
        <w:tc>
          <w:tcPr>
            <w:tcW w:w="1680" w:type="dxa"/>
            <w:shd w:val="clear" w:color="auto" w:fill="DAEEF3" w:themeFill="accent5" w:themeFillTint="33"/>
          </w:tcPr>
          <w:p w14:paraId="73EC4A5B" w14:textId="2E6F1156" w:rsidR="00651E57" w:rsidRDefault="00651E57" w:rsidP="00696EDD">
            <w:pPr>
              <w:pStyle w:val="TableParagraph"/>
              <w:spacing w:before="54"/>
              <w:rPr>
                <w:bCs/>
                <w:sz w:val="24"/>
                <w:lang w:val="en-US"/>
              </w:rPr>
            </w:pPr>
            <w:r>
              <w:rPr>
                <w:bCs/>
                <w:sz w:val="24"/>
                <w:lang w:val="en-US"/>
              </w:rPr>
              <w:t xml:space="preserve">Trường </w:t>
            </w:r>
            <w:proofErr w:type="spellStart"/>
            <w:r>
              <w:rPr>
                <w:bCs/>
                <w:sz w:val="24"/>
                <w:lang w:val="en-US"/>
              </w:rPr>
              <w:t>Ngày</w:t>
            </w:r>
            <w:proofErr w:type="spellEnd"/>
            <w:r>
              <w:rPr>
                <w:bCs/>
                <w:sz w:val="24"/>
                <w:lang w:val="en-US"/>
              </w:rPr>
              <w:t xml:space="preserve"> </w:t>
            </w:r>
            <w:proofErr w:type="spellStart"/>
            <w:r>
              <w:rPr>
                <w:bCs/>
                <w:sz w:val="24"/>
                <w:lang w:val="en-US"/>
              </w:rPr>
              <w:t>Nhập</w:t>
            </w:r>
            <w:proofErr w:type="spellEnd"/>
          </w:p>
        </w:tc>
        <w:tc>
          <w:tcPr>
            <w:tcW w:w="1684" w:type="dxa"/>
            <w:shd w:val="clear" w:color="auto" w:fill="DAEEF3" w:themeFill="accent5" w:themeFillTint="33"/>
          </w:tcPr>
          <w:p w14:paraId="4AED8C01" w14:textId="70C66716" w:rsidR="00651E57" w:rsidRPr="00CF7D55" w:rsidRDefault="00544A07"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ngày</w:t>
            </w:r>
            <w:proofErr w:type="spellEnd"/>
            <w:r>
              <w:rPr>
                <w:bCs/>
                <w:sz w:val="24"/>
                <w:lang w:val="en-US"/>
              </w:rPr>
              <w:t xml:space="preserve"> </w:t>
            </w:r>
            <w:proofErr w:type="spellStart"/>
            <w:r>
              <w:rPr>
                <w:bCs/>
                <w:sz w:val="24"/>
                <w:lang w:val="en-US"/>
              </w:rPr>
              <w:t>nhập</w:t>
            </w:r>
            <w:proofErr w:type="spellEnd"/>
          </w:p>
        </w:tc>
        <w:tc>
          <w:tcPr>
            <w:tcW w:w="1680" w:type="dxa"/>
            <w:shd w:val="clear" w:color="auto" w:fill="DAEEF3" w:themeFill="accent5" w:themeFillTint="33"/>
          </w:tcPr>
          <w:p w14:paraId="1620E173" w14:textId="77777777" w:rsidR="00651E57" w:rsidRDefault="00651E57" w:rsidP="00696EDD">
            <w:pPr>
              <w:pStyle w:val="TableParagraph"/>
              <w:rPr>
                <w:bCs/>
                <w:sz w:val="24"/>
                <w:lang w:val="en-US"/>
              </w:rPr>
            </w:pPr>
            <w:r>
              <w:rPr>
                <w:bCs/>
                <w:sz w:val="24"/>
                <w:lang w:val="en-US"/>
              </w:rPr>
              <w:t>Text Field</w:t>
            </w:r>
          </w:p>
        </w:tc>
        <w:tc>
          <w:tcPr>
            <w:tcW w:w="1684" w:type="dxa"/>
            <w:shd w:val="clear" w:color="auto" w:fill="DAEEF3" w:themeFill="accent5" w:themeFillTint="33"/>
          </w:tcPr>
          <w:p w14:paraId="0675BF83" w14:textId="77777777" w:rsidR="00651E57" w:rsidRPr="00CF7D55" w:rsidRDefault="00651E57"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0" w:type="dxa"/>
            <w:shd w:val="clear" w:color="auto" w:fill="DAEEF3" w:themeFill="accent5" w:themeFillTint="33"/>
          </w:tcPr>
          <w:p w14:paraId="6E40CA0C" w14:textId="77777777" w:rsidR="00651E57" w:rsidRPr="00CF7D55" w:rsidRDefault="00651E57" w:rsidP="00696EDD">
            <w:pPr>
              <w:pStyle w:val="TableParagraph"/>
              <w:ind w:left="0"/>
              <w:rPr>
                <w:bCs/>
                <w:sz w:val="24"/>
                <w:lang w:val="en-US"/>
              </w:rPr>
            </w:pPr>
          </w:p>
        </w:tc>
      </w:tr>
      <w:tr w:rsidR="00651E57" w:rsidRPr="00CF7D55" w14:paraId="3A36CEE7" w14:textId="77777777" w:rsidTr="00696EDD">
        <w:trPr>
          <w:trHeight w:val="901"/>
        </w:trPr>
        <w:tc>
          <w:tcPr>
            <w:tcW w:w="1680" w:type="dxa"/>
            <w:shd w:val="clear" w:color="auto" w:fill="DAEEF3" w:themeFill="accent5" w:themeFillTint="33"/>
          </w:tcPr>
          <w:p w14:paraId="3A3BE522" w14:textId="77777777" w:rsidR="00651E57" w:rsidRDefault="00651E57" w:rsidP="00696EDD">
            <w:pPr>
              <w:pStyle w:val="TableParagraph"/>
              <w:spacing w:before="166"/>
              <w:ind w:left="573"/>
              <w:rPr>
                <w:bCs/>
                <w:sz w:val="24"/>
                <w:lang w:val="en-US"/>
              </w:rPr>
            </w:pPr>
            <w:r>
              <w:rPr>
                <w:bCs/>
                <w:sz w:val="24"/>
                <w:lang w:val="en-US"/>
              </w:rPr>
              <w:t>4</w:t>
            </w:r>
          </w:p>
        </w:tc>
        <w:tc>
          <w:tcPr>
            <w:tcW w:w="1680" w:type="dxa"/>
            <w:shd w:val="clear" w:color="auto" w:fill="DAEEF3" w:themeFill="accent5" w:themeFillTint="33"/>
          </w:tcPr>
          <w:p w14:paraId="26D20C57" w14:textId="6F170EEE" w:rsidR="00651E57" w:rsidRDefault="00651E57" w:rsidP="00696EDD">
            <w:pPr>
              <w:pStyle w:val="TableParagraph"/>
              <w:spacing w:before="54"/>
              <w:rPr>
                <w:bCs/>
                <w:sz w:val="24"/>
                <w:lang w:val="en-US"/>
              </w:rPr>
            </w:pPr>
            <w:r>
              <w:rPr>
                <w:bCs/>
                <w:sz w:val="24"/>
                <w:lang w:val="en-US"/>
              </w:rPr>
              <w:t xml:space="preserve">Trường </w:t>
            </w:r>
            <w:proofErr w:type="spellStart"/>
            <w:r>
              <w:rPr>
                <w:bCs/>
                <w:sz w:val="24"/>
                <w:lang w:val="en-US"/>
              </w:rPr>
              <w:t>Tổng</w:t>
            </w:r>
            <w:proofErr w:type="spellEnd"/>
            <w:r>
              <w:rPr>
                <w:bCs/>
                <w:sz w:val="24"/>
                <w:lang w:val="en-US"/>
              </w:rPr>
              <w:t xml:space="preserve"> </w:t>
            </w:r>
            <w:proofErr w:type="spellStart"/>
            <w:r>
              <w:rPr>
                <w:bCs/>
                <w:sz w:val="24"/>
                <w:lang w:val="en-US"/>
              </w:rPr>
              <w:t>Tiền</w:t>
            </w:r>
            <w:proofErr w:type="spellEnd"/>
          </w:p>
        </w:tc>
        <w:tc>
          <w:tcPr>
            <w:tcW w:w="1684" w:type="dxa"/>
            <w:shd w:val="clear" w:color="auto" w:fill="DAEEF3" w:themeFill="accent5" w:themeFillTint="33"/>
          </w:tcPr>
          <w:p w14:paraId="633027EA" w14:textId="276D8A08" w:rsidR="00651E57" w:rsidRPr="00CF7D55" w:rsidRDefault="00544A07"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tổng</w:t>
            </w:r>
            <w:proofErr w:type="spellEnd"/>
            <w:r>
              <w:rPr>
                <w:bCs/>
                <w:sz w:val="24"/>
                <w:lang w:val="en-US"/>
              </w:rPr>
              <w:t xml:space="preserve"> </w:t>
            </w:r>
            <w:proofErr w:type="spellStart"/>
            <w:r>
              <w:rPr>
                <w:bCs/>
                <w:sz w:val="24"/>
                <w:lang w:val="en-US"/>
              </w:rPr>
              <w:t>tiền</w:t>
            </w:r>
            <w:proofErr w:type="spellEnd"/>
          </w:p>
        </w:tc>
        <w:tc>
          <w:tcPr>
            <w:tcW w:w="1680" w:type="dxa"/>
            <w:shd w:val="clear" w:color="auto" w:fill="DAEEF3" w:themeFill="accent5" w:themeFillTint="33"/>
          </w:tcPr>
          <w:p w14:paraId="497832B2" w14:textId="77777777" w:rsidR="00651E57" w:rsidRDefault="00651E57" w:rsidP="00696EDD">
            <w:pPr>
              <w:pStyle w:val="TableParagraph"/>
              <w:rPr>
                <w:bCs/>
                <w:sz w:val="24"/>
                <w:lang w:val="en-US"/>
              </w:rPr>
            </w:pPr>
            <w:r>
              <w:rPr>
                <w:bCs/>
                <w:sz w:val="24"/>
                <w:lang w:val="en-US"/>
              </w:rPr>
              <w:t>Text Field</w:t>
            </w:r>
          </w:p>
        </w:tc>
        <w:tc>
          <w:tcPr>
            <w:tcW w:w="1684" w:type="dxa"/>
            <w:shd w:val="clear" w:color="auto" w:fill="DAEEF3" w:themeFill="accent5" w:themeFillTint="33"/>
          </w:tcPr>
          <w:p w14:paraId="233DA5B7" w14:textId="77777777" w:rsidR="00651E57" w:rsidRPr="00CF7D55" w:rsidRDefault="00651E57"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0" w:type="dxa"/>
            <w:shd w:val="clear" w:color="auto" w:fill="DAEEF3" w:themeFill="accent5" w:themeFillTint="33"/>
          </w:tcPr>
          <w:p w14:paraId="0F0B2929" w14:textId="77777777" w:rsidR="00651E57" w:rsidRPr="00CF7D55" w:rsidRDefault="00651E57" w:rsidP="00696EDD">
            <w:pPr>
              <w:pStyle w:val="TableParagraph"/>
              <w:ind w:left="0"/>
              <w:rPr>
                <w:bCs/>
                <w:sz w:val="24"/>
                <w:lang w:val="en-US"/>
              </w:rPr>
            </w:pPr>
          </w:p>
        </w:tc>
      </w:tr>
      <w:tr w:rsidR="00651E57" w:rsidRPr="00CF7D55" w14:paraId="07B21749" w14:textId="77777777" w:rsidTr="00696EDD">
        <w:trPr>
          <w:trHeight w:val="901"/>
        </w:trPr>
        <w:tc>
          <w:tcPr>
            <w:tcW w:w="1680" w:type="dxa"/>
            <w:shd w:val="clear" w:color="auto" w:fill="DAEEF3" w:themeFill="accent5" w:themeFillTint="33"/>
          </w:tcPr>
          <w:p w14:paraId="63AC58EB" w14:textId="77777777" w:rsidR="00651E57" w:rsidRDefault="00651E57" w:rsidP="00696EDD">
            <w:pPr>
              <w:pStyle w:val="TableParagraph"/>
              <w:spacing w:before="166"/>
              <w:ind w:left="573"/>
              <w:rPr>
                <w:bCs/>
                <w:sz w:val="24"/>
                <w:lang w:val="en-US"/>
              </w:rPr>
            </w:pPr>
            <w:r>
              <w:rPr>
                <w:bCs/>
                <w:sz w:val="24"/>
                <w:lang w:val="en-US"/>
              </w:rPr>
              <w:t>5</w:t>
            </w:r>
          </w:p>
        </w:tc>
        <w:tc>
          <w:tcPr>
            <w:tcW w:w="1680" w:type="dxa"/>
            <w:shd w:val="clear" w:color="auto" w:fill="DAEEF3" w:themeFill="accent5" w:themeFillTint="33"/>
          </w:tcPr>
          <w:p w14:paraId="65DC29E0" w14:textId="6FF9D77D" w:rsidR="00651E57" w:rsidRDefault="00651E57" w:rsidP="00696EDD">
            <w:pPr>
              <w:pStyle w:val="TableParagraph"/>
              <w:spacing w:before="54"/>
              <w:rPr>
                <w:bCs/>
                <w:sz w:val="24"/>
                <w:lang w:val="en-US"/>
              </w:rPr>
            </w:pPr>
            <w:r>
              <w:rPr>
                <w:bCs/>
                <w:sz w:val="24"/>
                <w:lang w:val="en-US"/>
              </w:rPr>
              <w:t xml:space="preserve">Trường </w:t>
            </w:r>
            <w:proofErr w:type="spellStart"/>
            <w:r w:rsidR="00544A07">
              <w:rPr>
                <w:bCs/>
                <w:sz w:val="24"/>
                <w:lang w:val="en-US"/>
              </w:rPr>
              <w:t>Trả</w:t>
            </w:r>
            <w:proofErr w:type="spellEnd"/>
            <w:r w:rsidR="00544A07">
              <w:rPr>
                <w:bCs/>
                <w:sz w:val="24"/>
                <w:lang w:val="en-US"/>
              </w:rPr>
              <w:t xml:space="preserve"> </w:t>
            </w:r>
            <w:proofErr w:type="spellStart"/>
            <w:r w:rsidR="00544A07">
              <w:rPr>
                <w:bCs/>
                <w:sz w:val="24"/>
                <w:lang w:val="en-US"/>
              </w:rPr>
              <w:t>Về</w:t>
            </w:r>
            <w:proofErr w:type="spellEnd"/>
            <w:r w:rsidR="00544A07">
              <w:rPr>
                <w:bCs/>
                <w:sz w:val="24"/>
                <w:lang w:val="en-US"/>
              </w:rPr>
              <w:t xml:space="preserve"> Danh </w:t>
            </w:r>
            <w:proofErr w:type="spellStart"/>
            <w:r w:rsidR="00544A07">
              <w:rPr>
                <w:bCs/>
                <w:sz w:val="24"/>
                <w:lang w:val="en-US"/>
              </w:rPr>
              <w:t>Sách</w:t>
            </w:r>
            <w:proofErr w:type="spellEnd"/>
            <w:r w:rsidR="00544A07">
              <w:rPr>
                <w:bCs/>
                <w:sz w:val="24"/>
                <w:lang w:val="en-US"/>
              </w:rPr>
              <w:t xml:space="preserve"> </w:t>
            </w:r>
            <w:proofErr w:type="spellStart"/>
            <w:r w:rsidR="00544A07">
              <w:rPr>
                <w:bCs/>
                <w:sz w:val="24"/>
                <w:lang w:val="en-US"/>
              </w:rPr>
              <w:t>Phiếu</w:t>
            </w:r>
            <w:proofErr w:type="spellEnd"/>
            <w:r w:rsidR="00544A07">
              <w:rPr>
                <w:bCs/>
                <w:sz w:val="24"/>
                <w:lang w:val="en-US"/>
              </w:rPr>
              <w:t xml:space="preserve"> </w:t>
            </w:r>
            <w:proofErr w:type="spellStart"/>
            <w:r w:rsidR="00544A07">
              <w:rPr>
                <w:bCs/>
                <w:sz w:val="24"/>
                <w:lang w:val="en-US"/>
              </w:rPr>
              <w:t>Nhập</w:t>
            </w:r>
            <w:proofErr w:type="spellEnd"/>
          </w:p>
        </w:tc>
        <w:tc>
          <w:tcPr>
            <w:tcW w:w="1684" w:type="dxa"/>
            <w:shd w:val="clear" w:color="auto" w:fill="DAEEF3" w:themeFill="accent5" w:themeFillTint="33"/>
          </w:tcPr>
          <w:p w14:paraId="4A3F75E7" w14:textId="77777777" w:rsidR="00651E57" w:rsidRPr="00CF7D55" w:rsidRDefault="00651E57" w:rsidP="00696EDD">
            <w:pPr>
              <w:pStyle w:val="TableParagraph"/>
              <w:spacing w:before="54"/>
              <w:rPr>
                <w:bCs/>
                <w:sz w:val="24"/>
                <w:lang w:val="en-US"/>
              </w:rPr>
            </w:pPr>
            <w:r>
              <w:rPr>
                <w:bCs/>
                <w:sz w:val="24"/>
                <w:lang w:val="en-US"/>
              </w:rPr>
              <w:t xml:space="preserve">Hiển </w:t>
            </w:r>
            <w:proofErr w:type="spellStart"/>
            <w:r>
              <w:rPr>
                <w:bCs/>
                <w:sz w:val="24"/>
                <w:lang w:val="en-US"/>
              </w:rPr>
              <w:t>thị</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680" w:type="dxa"/>
            <w:shd w:val="clear" w:color="auto" w:fill="DAEEF3" w:themeFill="accent5" w:themeFillTint="33"/>
          </w:tcPr>
          <w:p w14:paraId="7F9AFE99" w14:textId="77777777" w:rsidR="00651E57" w:rsidRDefault="00651E57" w:rsidP="00696EDD">
            <w:pPr>
              <w:pStyle w:val="TableParagraph"/>
              <w:rPr>
                <w:bCs/>
                <w:sz w:val="24"/>
                <w:lang w:val="en-US"/>
              </w:rPr>
            </w:pPr>
            <w:r>
              <w:rPr>
                <w:bCs/>
                <w:sz w:val="24"/>
                <w:lang w:val="en-US"/>
              </w:rPr>
              <w:t>Table</w:t>
            </w:r>
          </w:p>
        </w:tc>
        <w:tc>
          <w:tcPr>
            <w:tcW w:w="1684" w:type="dxa"/>
            <w:shd w:val="clear" w:color="auto" w:fill="DAEEF3" w:themeFill="accent5" w:themeFillTint="33"/>
          </w:tcPr>
          <w:p w14:paraId="7826320F" w14:textId="77777777" w:rsidR="00651E57" w:rsidRPr="00CF7D55" w:rsidRDefault="00651E57" w:rsidP="00696EDD">
            <w:pPr>
              <w:pStyle w:val="TableParagraph"/>
              <w:ind w:left="184"/>
              <w:rPr>
                <w:bCs/>
                <w:sz w:val="24"/>
                <w:lang w:val="en-US"/>
              </w:rPr>
            </w:pPr>
          </w:p>
        </w:tc>
        <w:tc>
          <w:tcPr>
            <w:tcW w:w="1780" w:type="dxa"/>
            <w:shd w:val="clear" w:color="auto" w:fill="DAEEF3" w:themeFill="accent5" w:themeFillTint="33"/>
          </w:tcPr>
          <w:p w14:paraId="6C5B5AAA" w14:textId="77777777" w:rsidR="00651E57" w:rsidRPr="00CF7D55" w:rsidRDefault="00651E57" w:rsidP="00696EDD">
            <w:pPr>
              <w:pStyle w:val="TableParagraph"/>
              <w:ind w:left="0"/>
              <w:rPr>
                <w:bCs/>
                <w:sz w:val="24"/>
                <w:lang w:val="en-US"/>
              </w:rPr>
            </w:pPr>
          </w:p>
        </w:tc>
      </w:tr>
      <w:tr w:rsidR="00651E57" w:rsidRPr="00CF7D55" w14:paraId="664D1259" w14:textId="77777777" w:rsidTr="00696EDD">
        <w:trPr>
          <w:trHeight w:val="901"/>
        </w:trPr>
        <w:tc>
          <w:tcPr>
            <w:tcW w:w="1680" w:type="dxa"/>
            <w:shd w:val="clear" w:color="auto" w:fill="DAEEF3" w:themeFill="accent5" w:themeFillTint="33"/>
          </w:tcPr>
          <w:p w14:paraId="5633F1CF" w14:textId="77777777" w:rsidR="00651E57" w:rsidRDefault="00651E57" w:rsidP="00696EDD">
            <w:pPr>
              <w:pStyle w:val="TableParagraph"/>
              <w:spacing w:before="166"/>
              <w:ind w:left="573"/>
              <w:rPr>
                <w:bCs/>
                <w:sz w:val="24"/>
                <w:lang w:val="en-US"/>
              </w:rPr>
            </w:pPr>
            <w:r>
              <w:rPr>
                <w:bCs/>
                <w:sz w:val="24"/>
                <w:lang w:val="en-US"/>
              </w:rPr>
              <w:t>6</w:t>
            </w:r>
          </w:p>
        </w:tc>
        <w:tc>
          <w:tcPr>
            <w:tcW w:w="1680" w:type="dxa"/>
            <w:shd w:val="clear" w:color="auto" w:fill="DAEEF3" w:themeFill="accent5" w:themeFillTint="33"/>
          </w:tcPr>
          <w:p w14:paraId="21D06512" w14:textId="77777777" w:rsidR="00651E57" w:rsidRDefault="00651E57"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Thêm</w:t>
            </w:r>
            <w:proofErr w:type="spellEnd"/>
          </w:p>
        </w:tc>
        <w:tc>
          <w:tcPr>
            <w:tcW w:w="1684" w:type="dxa"/>
            <w:shd w:val="clear" w:color="auto" w:fill="DAEEF3" w:themeFill="accent5" w:themeFillTint="33"/>
          </w:tcPr>
          <w:p w14:paraId="52C23955" w14:textId="77777777" w:rsidR="00651E57" w:rsidRDefault="00651E57"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thêm</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680" w:type="dxa"/>
            <w:shd w:val="clear" w:color="auto" w:fill="DAEEF3" w:themeFill="accent5" w:themeFillTint="33"/>
          </w:tcPr>
          <w:p w14:paraId="001E4AE6" w14:textId="77777777" w:rsidR="00651E57" w:rsidRDefault="00651E57" w:rsidP="00696EDD">
            <w:pPr>
              <w:pStyle w:val="TableParagraph"/>
              <w:rPr>
                <w:bCs/>
                <w:sz w:val="24"/>
                <w:lang w:val="en-US"/>
              </w:rPr>
            </w:pPr>
            <w:r>
              <w:rPr>
                <w:bCs/>
                <w:sz w:val="24"/>
                <w:lang w:val="en-US"/>
              </w:rPr>
              <w:t>Button</w:t>
            </w:r>
          </w:p>
        </w:tc>
        <w:tc>
          <w:tcPr>
            <w:tcW w:w="1684" w:type="dxa"/>
            <w:shd w:val="clear" w:color="auto" w:fill="DAEEF3" w:themeFill="accent5" w:themeFillTint="33"/>
          </w:tcPr>
          <w:p w14:paraId="252C04F1" w14:textId="77777777" w:rsidR="00651E57" w:rsidRPr="00CF7D55" w:rsidRDefault="00651E57" w:rsidP="00696EDD">
            <w:pPr>
              <w:pStyle w:val="TableParagraph"/>
              <w:ind w:left="0"/>
              <w:rPr>
                <w:bCs/>
                <w:sz w:val="24"/>
                <w:lang w:val="en-US"/>
              </w:rPr>
            </w:pPr>
          </w:p>
        </w:tc>
        <w:tc>
          <w:tcPr>
            <w:tcW w:w="1780" w:type="dxa"/>
            <w:shd w:val="clear" w:color="auto" w:fill="DAEEF3" w:themeFill="accent5" w:themeFillTint="33"/>
          </w:tcPr>
          <w:p w14:paraId="24C64B8C" w14:textId="77777777" w:rsidR="00651E57" w:rsidRPr="00CF7D55" w:rsidRDefault="00651E57" w:rsidP="00696EDD">
            <w:pPr>
              <w:pStyle w:val="TableParagraph"/>
              <w:ind w:left="0"/>
              <w:rPr>
                <w:bCs/>
                <w:sz w:val="24"/>
                <w:lang w:val="en-US"/>
              </w:rPr>
            </w:pPr>
          </w:p>
        </w:tc>
      </w:tr>
      <w:tr w:rsidR="00651E57" w:rsidRPr="00CF7D55" w14:paraId="095EFCAE" w14:textId="77777777" w:rsidTr="00696EDD">
        <w:trPr>
          <w:trHeight w:val="901"/>
        </w:trPr>
        <w:tc>
          <w:tcPr>
            <w:tcW w:w="1680" w:type="dxa"/>
            <w:shd w:val="clear" w:color="auto" w:fill="DAEEF3" w:themeFill="accent5" w:themeFillTint="33"/>
          </w:tcPr>
          <w:p w14:paraId="35C5CE07" w14:textId="77777777" w:rsidR="00651E57" w:rsidRDefault="00651E57" w:rsidP="00696EDD">
            <w:pPr>
              <w:pStyle w:val="TableParagraph"/>
              <w:spacing w:before="166"/>
              <w:ind w:left="573"/>
              <w:rPr>
                <w:bCs/>
                <w:sz w:val="24"/>
                <w:lang w:val="en-US"/>
              </w:rPr>
            </w:pPr>
            <w:r>
              <w:rPr>
                <w:bCs/>
                <w:sz w:val="24"/>
                <w:lang w:val="en-US"/>
              </w:rPr>
              <w:t>7</w:t>
            </w:r>
          </w:p>
        </w:tc>
        <w:tc>
          <w:tcPr>
            <w:tcW w:w="1680" w:type="dxa"/>
            <w:shd w:val="clear" w:color="auto" w:fill="DAEEF3" w:themeFill="accent5" w:themeFillTint="33"/>
          </w:tcPr>
          <w:p w14:paraId="007DB964" w14:textId="77777777" w:rsidR="00651E57" w:rsidRDefault="00651E57"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Xoá</w:t>
            </w:r>
            <w:proofErr w:type="spellEnd"/>
            <w:r>
              <w:rPr>
                <w:bCs/>
                <w:sz w:val="24"/>
                <w:lang w:val="en-US"/>
              </w:rPr>
              <w:t xml:space="preserve"> </w:t>
            </w:r>
          </w:p>
        </w:tc>
        <w:tc>
          <w:tcPr>
            <w:tcW w:w="1684" w:type="dxa"/>
            <w:shd w:val="clear" w:color="auto" w:fill="DAEEF3" w:themeFill="accent5" w:themeFillTint="33"/>
          </w:tcPr>
          <w:p w14:paraId="723DD272" w14:textId="77777777" w:rsidR="00651E57" w:rsidRDefault="00651E57"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xoá</w:t>
            </w:r>
            <w:proofErr w:type="spellEnd"/>
            <w:r>
              <w:rPr>
                <w:bCs/>
                <w:sz w:val="24"/>
                <w:lang w:val="en-US"/>
              </w:rPr>
              <w:t xml:space="preserve">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680" w:type="dxa"/>
            <w:shd w:val="clear" w:color="auto" w:fill="DAEEF3" w:themeFill="accent5" w:themeFillTint="33"/>
          </w:tcPr>
          <w:p w14:paraId="48BF4432" w14:textId="77777777" w:rsidR="00651E57" w:rsidRDefault="00651E57" w:rsidP="00696EDD">
            <w:pPr>
              <w:pStyle w:val="TableParagraph"/>
              <w:rPr>
                <w:bCs/>
                <w:sz w:val="24"/>
                <w:lang w:val="en-US"/>
              </w:rPr>
            </w:pPr>
            <w:r>
              <w:rPr>
                <w:bCs/>
                <w:sz w:val="24"/>
                <w:lang w:val="en-US"/>
              </w:rPr>
              <w:t>Button</w:t>
            </w:r>
          </w:p>
        </w:tc>
        <w:tc>
          <w:tcPr>
            <w:tcW w:w="1684" w:type="dxa"/>
            <w:shd w:val="clear" w:color="auto" w:fill="DAEEF3" w:themeFill="accent5" w:themeFillTint="33"/>
          </w:tcPr>
          <w:p w14:paraId="6CA7FD04" w14:textId="77777777" w:rsidR="00651E57" w:rsidRPr="00CF7D55" w:rsidRDefault="00651E57" w:rsidP="00696EDD">
            <w:pPr>
              <w:pStyle w:val="TableParagraph"/>
              <w:ind w:left="0"/>
              <w:rPr>
                <w:bCs/>
                <w:sz w:val="24"/>
                <w:lang w:val="en-US"/>
              </w:rPr>
            </w:pPr>
          </w:p>
        </w:tc>
        <w:tc>
          <w:tcPr>
            <w:tcW w:w="1780" w:type="dxa"/>
            <w:shd w:val="clear" w:color="auto" w:fill="DAEEF3" w:themeFill="accent5" w:themeFillTint="33"/>
          </w:tcPr>
          <w:p w14:paraId="03A26DE8" w14:textId="77777777" w:rsidR="00651E57" w:rsidRPr="00CF7D55" w:rsidRDefault="00651E57" w:rsidP="00696EDD">
            <w:pPr>
              <w:pStyle w:val="TableParagraph"/>
              <w:ind w:left="0"/>
              <w:rPr>
                <w:bCs/>
                <w:sz w:val="24"/>
                <w:lang w:val="en-US"/>
              </w:rPr>
            </w:pPr>
          </w:p>
        </w:tc>
      </w:tr>
      <w:tr w:rsidR="00651E57" w:rsidRPr="00CF7D55" w14:paraId="537F63ED" w14:textId="77777777" w:rsidTr="00696EDD">
        <w:trPr>
          <w:trHeight w:val="901"/>
        </w:trPr>
        <w:tc>
          <w:tcPr>
            <w:tcW w:w="1680" w:type="dxa"/>
            <w:shd w:val="clear" w:color="auto" w:fill="DAEEF3" w:themeFill="accent5" w:themeFillTint="33"/>
          </w:tcPr>
          <w:p w14:paraId="1C1056CF" w14:textId="77777777" w:rsidR="00651E57" w:rsidRDefault="00651E57" w:rsidP="00696EDD">
            <w:pPr>
              <w:pStyle w:val="TableParagraph"/>
              <w:spacing w:before="166"/>
              <w:ind w:left="573"/>
              <w:rPr>
                <w:bCs/>
                <w:sz w:val="24"/>
                <w:lang w:val="en-US"/>
              </w:rPr>
            </w:pPr>
            <w:r>
              <w:rPr>
                <w:bCs/>
                <w:sz w:val="24"/>
                <w:lang w:val="en-US"/>
              </w:rPr>
              <w:t>8</w:t>
            </w:r>
          </w:p>
        </w:tc>
        <w:tc>
          <w:tcPr>
            <w:tcW w:w="1680" w:type="dxa"/>
            <w:shd w:val="clear" w:color="auto" w:fill="DAEEF3" w:themeFill="accent5" w:themeFillTint="33"/>
          </w:tcPr>
          <w:p w14:paraId="39DF147F" w14:textId="77777777" w:rsidR="00651E57" w:rsidRDefault="00651E57"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Sửa</w:t>
            </w:r>
            <w:proofErr w:type="spellEnd"/>
          </w:p>
        </w:tc>
        <w:tc>
          <w:tcPr>
            <w:tcW w:w="1684" w:type="dxa"/>
            <w:shd w:val="clear" w:color="auto" w:fill="DAEEF3" w:themeFill="accent5" w:themeFillTint="33"/>
          </w:tcPr>
          <w:p w14:paraId="3E22290C" w14:textId="77777777" w:rsidR="00651E57" w:rsidRDefault="00651E57" w:rsidP="00696EDD">
            <w:pPr>
              <w:pStyle w:val="TableParagraph"/>
              <w:spacing w:before="54"/>
              <w:rPr>
                <w:bCs/>
                <w:sz w:val="24"/>
                <w:lang w:val="en-US"/>
              </w:rPr>
            </w:pPr>
            <w:proofErr w:type="spellStart"/>
            <w:r>
              <w:rPr>
                <w:bCs/>
                <w:sz w:val="24"/>
                <w:lang w:val="en-US"/>
              </w:rPr>
              <w:t>Nhấp</w:t>
            </w:r>
            <w:proofErr w:type="spellEnd"/>
            <w:r>
              <w:rPr>
                <w:bCs/>
                <w:sz w:val="24"/>
                <w:lang w:val="en-US"/>
              </w:rPr>
              <w:t xml:space="preserve">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sửa</w:t>
            </w:r>
            <w:proofErr w:type="spellEnd"/>
            <w:r>
              <w:rPr>
                <w:bCs/>
                <w:sz w:val="24"/>
                <w:lang w:val="en-US"/>
              </w:rPr>
              <w:t xml:space="preserve"> </w:t>
            </w:r>
            <w:proofErr w:type="spellStart"/>
            <w:r>
              <w:rPr>
                <w:bCs/>
                <w:sz w:val="24"/>
                <w:lang w:val="en-US"/>
              </w:rPr>
              <w:t>thông</w:t>
            </w:r>
            <w:proofErr w:type="spellEnd"/>
            <w:r>
              <w:rPr>
                <w:bCs/>
                <w:sz w:val="24"/>
                <w:lang w:val="en-US"/>
              </w:rPr>
              <w:t xml:space="preserve"> tin </w:t>
            </w:r>
            <w:proofErr w:type="spellStart"/>
            <w:r>
              <w:rPr>
                <w:bCs/>
                <w:sz w:val="24"/>
                <w:lang w:val="en-US"/>
              </w:rPr>
              <w:t>nhà</w:t>
            </w:r>
            <w:proofErr w:type="spellEnd"/>
            <w:r>
              <w:rPr>
                <w:bCs/>
                <w:sz w:val="24"/>
                <w:lang w:val="en-US"/>
              </w:rPr>
              <w:t xml:space="preserve"> </w:t>
            </w:r>
            <w:proofErr w:type="spellStart"/>
            <w:r>
              <w:rPr>
                <w:bCs/>
                <w:sz w:val="24"/>
                <w:lang w:val="en-US"/>
              </w:rPr>
              <w:t>cung</w:t>
            </w:r>
            <w:proofErr w:type="spellEnd"/>
            <w:r>
              <w:rPr>
                <w:bCs/>
                <w:sz w:val="24"/>
                <w:lang w:val="en-US"/>
              </w:rPr>
              <w:t xml:space="preserve"> </w:t>
            </w:r>
            <w:proofErr w:type="spellStart"/>
            <w:r>
              <w:rPr>
                <w:bCs/>
                <w:sz w:val="24"/>
                <w:lang w:val="en-US"/>
              </w:rPr>
              <w:t>cấp</w:t>
            </w:r>
            <w:proofErr w:type="spellEnd"/>
          </w:p>
        </w:tc>
        <w:tc>
          <w:tcPr>
            <w:tcW w:w="1680" w:type="dxa"/>
            <w:shd w:val="clear" w:color="auto" w:fill="DAEEF3" w:themeFill="accent5" w:themeFillTint="33"/>
          </w:tcPr>
          <w:p w14:paraId="3F8D9431" w14:textId="77777777" w:rsidR="00651E57" w:rsidRDefault="00651E57" w:rsidP="00696EDD">
            <w:pPr>
              <w:pStyle w:val="TableParagraph"/>
              <w:rPr>
                <w:bCs/>
                <w:sz w:val="24"/>
                <w:lang w:val="en-US"/>
              </w:rPr>
            </w:pPr>
            <w:r>
              <w:rPr>
                <w:bCs/>
                <w:sz w:val="24"/>
                <w:lang w:val="en-US"/>
              </w:rPr>
              <w:t>Button</w:t>
            </w:r>
          </w:p>
        </w:tc>
        <w:tc>
          <w:tcPr>
            <w:tcW w:w="1684" w:type="dxa"/>
            <w:shd w:val="clear" w:color="auto" w:fill="DAEEF3" w:themeFill="accent5" w:themeFillTint="33"/>
          </w:tcPr>
          <w:p w14:paraId="357AE5AE" w14:textId="77777777" w:rsidR="00651E57" w:rsidRPr="00CF7D55" w:rsidRDefault="00651E57" w:rsidP="00696EDD">
            <w:pPr>
              <w:pStyle w:val="TableParagraph"/>
              <w:ind w:left="0"/>
              <w:rPr>
                <w:bCs/>
                <w:sz w:val="24"/>
                <w:lang w:val="en-US"/>
              </w:rPr>
            </w:pPr>
          </w:p>
        </w:tc>
        <w:tc>
          <w:tcPr>
            <w:tcW w:w="1780" w:type="dxa"/>
            <w:shd w:val="clear" w:color="auto" w:fill="DAEEF3" w:themeFill="accent5" w:themeFillTint="33"/>
          </w:tcPr>
          <w:p w14:paraId="46CA21CC" w14:textId="77777777" w:rsidR="00651E57" w:rsidRPr="00CF7D55" w:rsidRDefault="00651E57" w:rsidP="00696EDD">
            <w:pPr>
              <w:pStyle w:val="TableParagraph"/>
              <w:ind w:left="0"/>
              <w:rPr>
                <w:bCs/>
                <w:sz w:val="24"/>
                <w:lang w:val="en-US"/>
              </w:rPr>
            </w:pPr>
          </w:p>
        </w:tc>
      </w:tr>
    </w:tbl>
    <w:p w14:paraId="68272EA7" w14:textId="18F4D8E1" w:rsidR="004716A8" w:rsidRPr="005A17C0" w:rsidRDefault="004716A8" w:rsidP="005A17C0">
      <w:pPr>
        <w:rPr>
          <w:lang w:val="en-US"/>
        </w:rPr>
      </w:pPr>
    </w:p>
    <w:p w14:paraId="2538A3FF" w14:textId="77777777" w:rsidR="00651E57" w:rsidRDefault="00651E57" w:rsidP="00B6590C">
      <w:pPr>
        <w:pStyle w:val="BodyText"/>
        <w:ind w:left="424" w:right="621"/>
        <w:rPr>
          <w:u w:val="single"/>
        </w:rPr>
      </w:pPr>
    </w:p>
    <w:p w14:paraId="325A645D" w14:textId="77777777" w:rsidR="00651E57" w:rsidRDefault="00651E57" w:rsidP="00B6590C">
      <w:pPr>
        <w:pStyle w:val="BodyText"/>
        <w:ind w:left="424" w:right="621"/>
        <w:rPr>
          <w:u w:val="single"/>
        </w:rPr>
      </w:pPr>
    </w:p>
    <w:p w14:paraId="4C5A6DA1" w14:textId="77777777" w:rsidR="00651E57" w:rsidRDefault="00651E57" w:rsidP="00B6590C">
      <w:pPr>
        <w:pStyle w:val="BodyText"/>
        <w:ind w:left="424" w:right="621"/>
        <w:rPr>
          <w:u w:val="single"/>
        </w:rPr>
      </w:pPr>
    </w:p>
    <w:p w14:paraId="7AE3A8CA" w14:textId="77777777" w:rsidR="00651E57" w:rsidRDefault="00651E57" w:rsidP="00B6590C">
      <w:pPr>
        <w:pStyle w:val="BodyText"/>
        <w:ind w:left="424" w:right="621"/>
        <w:rPr>
          <w:u w:val="single"/>
        </w:rPr>
      </w:pPr>
    </w:p>
    <w:p w14:paraId="4F5BB42B" w14:textId="77777777" w:rsidR="00651E57" w:rsidRDefault="00651E57" w:rsidP="00B6590C">
      <w:pPr>
        <w:pStyle w:val="BodyText"/>
        <w:ind w:left="424" w:right="621"/>
        <w:rPr>
          <w:u w:val="single"/>
        </w:rPr>
      </w:pPr>
    </w:p>
    <w:p w14:paraId="1D18B430" w14:textId="77777777" w:rsidR="00651E57" w:rsidRDefault="00651E57" w:rsidP="00B6590C">
      <w:pPr>
        <w:pStyle w:val="BodyText"/>
        <w:ind w:left="424" w:right="621"/>
        <w:rPr>
          <w:u w:val="single"/>
        </w:rPr>
      </w:pPr>
    </w:p>
    <w:p w14:paraId="499047E4" w14:textId="77777777" w:rsidR="00651E57" w:rsidRDefault="00651E57" w:rsidP="00B6590C">
      <w:pPr>
        <w:pStyle w:val="BodyText"/>
        <w:ind w:left="424" w:right="621"/>
        <w:rPr>
          <w:u w:val="single"/>
        </w:rPr>
      </w:pPr>
    </w:p>
    <w:p w14:paraId="360CBEB7" w14:textId="77777777" w:rsidR="00651E57" w:rsidRDefault="00651E57" w:rsidP="00B6590C">
      <w:pPr>
        <w:pStyle w:val="BodyText"/>
        <w:ind w:left="424" w:right="621"/>
        <w:rPr>
          <w:u w:val="single"/>
        </w:rPr>
      </w:pPr>
    </w:p>
    <w:p w14:paraId="0D0C9B79" w14:textId="77777777" w:rsidR="00651E57" w:rsidRDefault="00651E57" w:rsidP="00B6590C">
      <w:pPr>
        <w:pStyle w:val="BodyText"/>
        <w:ind w:left="424" w:right="621"/>
        <w:rPr>
          <w:u w:val="single"/>
        </w:rPr>
      </w:pPr>
    </w:p>
    <w:p w14:paraId="3D1812EB" w14:textId="77777777" w:rsidR="00651E57" w:rsidRDefault="00651E57" w:rsidP="00B6590C">
      <w:pPr>
        <w:pStyle w:val="BodyText"/>
        <w:ind w:left="424" w:right="621"/>
        <w:rPr>
          <w:u w:val="single"/>
        </w:rPr>
      </w:pPr>
    </w:p>
    <w:p w14:paraId="4641BAD2" w14:textId="77777777" w:rsidR="00651E57" w:rsidRDefault="00651E57" w:rsidP="00B6590C">
      <w:pPr>
        <w:pStyle w:val="BodyText"/>
        <w:ind w:left="424" w:right="621"/>
        <w:rPr>
          <w:u w:val="single"/>
        </w:rPr>
      </w:pPr>
    </w:p>
    <w:p w14:paraId="025ECD85" w14:textId="77777777" w:rsidR="00651E57" w:rsidRDefault="00651E57" w:rsidP="00B6590C">
      <w:pPr>
        <w:pStyle w:val="BodyText"/>
        <w:ind w:left="424" w:right="621"/>
        <w:rPr>
          <w:u w:val="single"/>
        </w:rPr>
      </w:pPr>
    </w:p>
    <w:p w14:paraId="1B8585FB" w14:textId="77777777" w:rsidR="00651E57" w:rsidRDefault="00651E57" w:rsidP="00B6590C">
      <w:pPr>
        <w:pStyle w:val="BodyText"/>
        <w:ind w:left="424" w:right="621"/>
        <w:rPr>
          <w:u w:val="single"/>
        </w:rPr>
      </w:pPr>
    </w:p>
    <w:p w14:paraId="629D54B0" w14:textId="77777777" w:rsidR="00651E57" w:rsidRDefault="00651E57" w:rsidP="00B6590C">
      <w:pPr>
        <w:pStyle w:val="BodyText"/>
        <w:ind w:left="424" w:right="621"/>
        <w:rPr>
          <w:u w:val="single"/>
        </w:rPr>
      </w:pPr>
    </w:p>
    <w:p w14:paraId="0E3FAC61" w14:textId="77777777" w:rsidR="00651E57" w:rsidRDefault="00651E57" w:rsidP="00B6590C">
      <w:pPr>
        <w:pStyle w:val="BodyText"/>
        <w:ind w:left="424" w:right="621"/>
        <w:rPr>
          <w:u w:val="single"/>
        </w:rPr>
      </w:pPr>
    </w:p>
    <w:p w14:paraId="04765B97" w14:textId="77777777" w:rsidR="00651E57" w:rsidRDefault="00651E57" w:rsidP="00B6590C">
      <w:pPr>
        <w:pStyle w:val="BodyText"/>
        <w:ind w:left="424" w:right="621"/>
        <w:rPr>
          <w:u w:val="single"/>
        </w:rPr>
      </w:pPr>
    </w:p>
    <w:p w14:paraId="79A3A6A8" w14:textId="77777777" w:rsidR="00651E57" w:rsidRDefault="00651E57" w:rsidP="00B6590C">
      <w:pPr>
        <w:pStyle w:val="BodyText"/>
        <w:ind w:left="424" w:right="621"/>
        <w:rPr>
          <w:u w:val="single"/>
        </w:rPr>
      </w:pPr>
    </w:p>
    <w:p w14:paraId="4CBC606D" w14:textId="77777777" w:rsidR="00651E57" w:rsidRDefault="00651E57" w:rsidP="00B6590C">
      <w:pPr>
        <w:pStyle w:val="BodyText"/>
        <w:ind w:left="424" w:right="621"/>
        <w:rPr>
          <w:u w:val="single"/>
        </w:rPr>
      </w:pPr>
    </w:p>
    <w:p w14:paraId="3E47D88A" w14:textId="77777777" w:rsidR="00651E57" w:rsidRDefault="00651E57" w:rsidP="00B6590C">
      <w:pPr>
        <w:pStyle w:val="BodyText"/>
        <w:ind w:left="424" w:right="621"/>
        <w:rPr>
          <w:u w:val="single"/>
        </w:rPr>
      </w:pPr>
    </w:p>
    <w:p w14:paraId="078A594F" w14:textId="77777777" w:rsidR="00651E57" w:rsidRDefault="00651E57" w:rsidP="00B6590C">
      <w:pPr>
        <w:pStyle w:val="BodyText"/>
        <w:ind w:left="424" w:right="621"/>
        <w:rPr>
          <w:u w:val="single"/>
        </w:rPr>
      </w:pPr>
    </w:p>
    <w:p w14:paraId="0C58E3D6" w14:textId="77777777" w:rsidR="00651E57" w:rsidRDefault="00651E57" w:rsidP="00B6590C">
      <w:pPr>
        <w:pStyle w:val="BodyText"/>
        <w:ind w:left="424" w:right="621"/>
        <w:rPr>
          <w:u w:val="single"/>
        </w:rPr>
      </w:pPr>
    </w:p>
    <w:p w14:paraId="4DB3051E" w14:textId="77777777" w:rsidR="00651E57" w:rsidRDefault="00651E57" w:rsidP="00B6590C">
      <w:pPr>
        <w:pStyle w:val="BodyText"/>
        <w:ind w:left="424" w:right="621"/>
        <w:rPr>
          <w:u w:val="single"/>
        </w:rPr>
      </w:pPr>
    </w:p>
    <w:p w14:paraId="6E07A3D3" w14:textId="77777777" w:rsidR="00651E57" w:rsidRDefault="00651E57" w:rsidP="00B6590C">
      <w:pPr>
        <w:pStyle w:val="BodyText"/>
        <w:ind w:left="424" w:right="621"/>
        <w:rPr>
          <w:u w:val="single"/>
        </w:rPr>
      </w:pPr>
    </w:p>
    <w:p w14:paraId="3845DEC0" w14:textId="3624CF90" w:rsidR="00B6590C" w:rsidRDefault="00B6590C" w:rsidP="00B6590C">
      <w:pPr>
        <w:pStyle w:val="BodyText"/>
        <w:ind w:left="424" w:right="621"/>
        <w:rPr>
          <w:u w:val="single"/>
          <w:lang w:val="en-US"/>
        </w:rPr>
      </w:pPr>
      <w:r w:rsidRPr="00462319">
        <w:rPr>
          <w:u w:val="single"/>
        </w:rPr>
        <w:t>Mock-up</w:t>
      </w:r>
      <w:r w:rsidRPr="00462319">
        <w:rPr>
          <w:spacing w:val="22"/>
          <w:u w:val="single"/>
        </w:rPr>
        <w:t xml:space="preserve"> </w:t>
      </w:r>
      <w:r w:rsidRPr="00462319">
        <w:rPr>
          <w:u w:val="single"/>
        </w:rPr>
        <w:t>cho</w:t>
      </w:r>
      <w:r w:rsidRPr="00462319">
        <w:rPr>
          <w:spacing w:val="22"/>
          <w:u w:val="single"/>
        </w:rPr>
        <w:t xml:space="preserve"> </w:t>
      </w:r>
      <w:r w:rsidRPr="00462319">
        <w:rPr>
          <w:u w:val="single"/>
        </w:rPr>
        <w:t>màn</w:t>
      </w:r>
      <w:r w:rsidRPr="00462319">
        <w:rPr>
          <w:spacing w:val="22"/>
          <w:u w:val="single"/>
        </w:rPr>
        <w:t xml:space="preserve"> </w:t>
      </w:r>
      <w:r w:rsidRPr="00462319">
        <w:rPr>
          <w:u w:val="single"/>
        </w:rPr>
        <w:t>hình</w:t>
      </w:r>
      <w:r w:rsidRPr="00462319">
        <w:rPr>
          <w:spacing w:val="23"/>
          <w:u w:val="single"/>
        </w:rPr>
        <w:t xml:space="preserve"> </w:t>
      </w:r>
      <w:proofErr w:type="spellStart"/>
      <w:r>
        <w:rPr>
          <w:spacing w:val="23"/>
          <w:u w:val="single"/>
          <w:lang w:val="en-US"/>
        </w:rPr>
        <w:t>quản</w:t>
      </w:r>
      <w:proofErr w:type="spellEnd"/>
      <w:r>
        <w:rPr>
          <w:spacing w:val="23"/>
          <w:u w:val="single"/>
          <w:lang w:val="en-US"/>
        </w:rPr>
        <w:t xml:space="preserve"> </w:t>
      </w:r>
      <w:proofErr w:type="spellStart"/>
      <w:r>
        <w:rPr>
          <w:spacing w:val="23"/>
          <w:u w:val="single"/>
          <w:lang w:val="en-US"/>
        </w:rPr>
        <w:t>lí</w:t>
      </w:r>
      <w:proofErr w:type="spellEnd"/>
      <w:r>
        <w:rPr>
          <w:spacing w:val="23"/>
          <w:u w:val="single"/>
          <w:lang w:val="en-US"/>
        </w:rPr>
        <w:t xml:space="preserve"> </w:t>
      </w:r>
      <w:proofErr w:type="spellStart"/>
      <w:r>
        <w:rPr>
          <w:spacing w:val="23"/>
          <w:u w:val="single"/>
          <w:lang w:val="en-US"/>
        </w:rPr>
        <w:t>phiếu</w:t>
      </w:r>
      <w:proofErr w:type="spellEnd"/>
      <w:r>
        <w:rPr>
          <w:spacing w:val="23"/>
          <w:u w:val="single"/>
          <w:lang w:val="en-US"/>
        </w:rPr>
        <w:t xml:space="preserve"> </w:t>
      </w:r>
      <w:proofErr w:type="spellStart"/>
      <w:r w:rsidR="005A17C0">
        <w:rPr>
          <w:spacing w:val="23"/>
          <w:u w:val="single"/>
          <w:lang w:val="en-US"/>
        </w:rPr>
        <w:t>nhập</w:t>
      </w:r>
      <w:proofErr w:type="spellEnd"/>
      <w:r>
        <w:rPr>
          <w:spacing w:val="23"/>
          <w:u w:val="single"/>
          <w:lang w:val="en-US"/>
        </w:rPr>
        <w:t xml:space="preserve"> </w:t>
      </w:r>
      <w:r w:rsidRPr="00462319">
        <w:rPr>
          <w:u w:val="single"/>
        </w:rPr>
        <w:t>của</w:t>
      </w:r>
      <w:r w:rsidRPr="00462319">
        <w:rPr>
          <w:spacing w:val="-1"/>
          <w:u w:val="single"/>
        </w:rPr>
        <w:t xml:space="preserve"> </w:t>
      </w:r>
      <w:r w:rsidRPr="00462319">
        <w:rPr>
          <w:u w:val="single"/>
        </w:rPr>
        <w:t>bài toán :</w:t>
      </w:r>
    </w:p>
    <w:p w14:paraId="225A5609" w14:textId="4FCD907C" w:rsidR="00D6439E" w:rsidRDefault="00DD6447" w:rsidP="00B6590C">
      <w:pPr>
        <w:pStyle w:val="BodyText"/>
        <w:ind w:left="424" w:right="621"/>
        <w:rPr>
          <w:lang w:val="en-US"/>
        </w:rPr>
      </w:pPr>
      <w:r>
        <w:rPr>
          <w:noProof/>
          <w:lang w:val="en-US"/>
        </w:rPr>
        <w:drawing>
          <wp:inline distT="0" distB="0" distL="0" distR="0" wp14:anchorId="1C2CBB5E" wp14:editId="45027590">
            <wp:extent cx="6597650" cy="3569335"/>
            <wp:effectExtent l="0" t="0" r="0" b="0"/>
            <wp:docPr id="2067105882" name="Picture 20671058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5882" name="Picture 13"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6597650" cy="3569335"/>
                    </a:xfrm>
                    <a:prstGeom prst="rect">
                      <a:avLst/>
                    </a:prstGeom>
                  </pic:spPr>
                </pic:pic>
              </a:graphicData>
            </a:graphic>
          </wp:inline>
        </w:drawing>
      </w:r>
    </w:p>
    <w:p w14:paraId="640F74A7" w14:textId="77777777" w:rsidR="004716A8" w:rsidRDefault="00D6439E">
      <w:pPr>
        <w:rPr>
          <w:sz w:val="26"/>
          <w:szCs w:val="26"/>
          <w:lang w:val="en-US"/>
        </w:rPr>
      </w:pPr>
      <w:r>
        <w:rPr>
          <w:lang w:val="en-US"/>
        </w:rPr>
        <w:br w:type="page"/>
      </w:r>
    </w:p>
    <w:tbl>
      <w:tblPr>
        <w:tblpPr w:leftFromText="180" w:rightFromText="180" w:horzAnchor="margin" w:tblpY="1065"/>
        <w:tblW w:w="10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5"/>
        <w:gridCol w:w="1715"/>
        <w:gridCol w:w="1718"/>
        <w:gridCol w:w="1715"/>
        <w:gridCol w:w="1718"/>
        <w:gridCol w:w="1816"/>
      </w:tblGrid>
      <w:tr w:rsidR="004716A8" w:rsidRPr="00A53350" w14:paraId="4A6E42AF" w14:textId="77777777" w:rsidTr="00696EDD">
        <w:trPr>
          <w:trHeight w:val="858"/>
        </w:trPr>
        <w:tc>
          <w:tcPr>
            <w:tcW w:w="1715" w:type="dxa"/>
            <w:shd w:val="clear" w:color="auto" w:fill="4AABC5"/>
          </w:tcPr>
          <w:p w14:paraId="3FFB03E8" w14:textId="77777777" w:rsidR="004716A8" w:rsidRPr="00A53350" w:rsidRDefault="004716A8" w:rsidP="00696EDD">
            <w:pPr>
              <w:pStyle w:val="TableParagraph"/>
              <w:spacing w:before="166"/>
              <w:ind w:left="573"/>
              <w:rPr>
                <w:b/>
                <w:sz w:val="24"/>
                <w:lang w:val="en-US"/>
              </w:rPr>
            </w:pPr>
            <w:r w:rsidRPr="00A53350">
              <w:rPr>
                <w:b/>
                <w:sz w:val="24"/>
                <w:lang w:val="en-US"/>
              </w:rPr>
              <w:lastRenderedPageBreak/>
              <w:t>STT</w:t>
            </w:r>
          </w:p>
        </w:tc>
        <w:tc>
          <w:tcPr>
            <w:tcW w:w="1715" w:type="dxa"/>
            <w:shd w:val="clear" w:color="auto" w:fill="4AABC5"/>
          </w:tcPr>
          <w:p w14:paraId="1BD1C1EF" w14:textId="77777777" w:rsidR="004716A8" w:rsidRPr="00A53350" w:rsidRDefault="004716A8" w:rsidP="00696EDD">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718" w:type="dxa"/>
            <w:shd w:val="clear" w:color="auto" w:fill="4AABC5"/>
          </w:tcPr>
          <w:p w14:paraId="5909C1D1" w14:textId="77777777" w:rsidR="004716A8" w:rsidRPr="00A53350" w:rsidRDefault="004716A8" w:rsidP="00696EDD">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665D6084" w14:textId="77777777" w:rsidR="004716A8" w:rsidRPr="00A53350" w:rsidRDefault="004716A8" w:rsidP="00696EDD">
            <w:pPr>
              <w:pStyle w:val="TableParagraph"/>
              <w:spacing w:before="56"/>
              <w:ind w:left="239" w:right="226"/>
              <w:jc w:val="center"/>
              <w:rPr>
                <w:b/>
                <w:sz w:val="24"/>
              </w:rPr>
            </w:pPr>
            <w:r w:rsidRPr="00A53350">
              <w:rPr>
                <w:b/>
                <w:sz w:val="24"/>
              </w:rPr>
              <w:t>liệu</w:t>
            </w:r>
          </w:p>
        </w:tc>
        <w:tc>
          <w:tcPr>
            <w:tcW w:w="1715" w:type="dxa"/>
            <w:shd w:val="clear" w:color="auto" w:fill="4AABC5"/>
          </w:tcPr>
          <w:p w14:paraId="274C8FE1" w14:textId="77777777" w:rsidR="004716A8" w:rsidRPr="00A53350" w:rsidRDefault="004716A8" w:rsidP="00696EDD">
            <w:pPr>
              <w:pStyle w:val="TableParagraph"/>
              <w:spacing w:before="166"/>
              <w:ind w:left="91" w:right="80"/>
              <w:jc w:val="center"/>
              <w:rPr>
                <w:b/>
                <w:sz w:val="24"/>
              </w:rPr>
            </w:pPr>
            <w:r w:rsidRPr="00A53350">
              <w:rPr>
                <w:b/>
                <w:sz w:val="24"/>
              </w:rPr>
              <w:t>Loại</w:t>
            </w:r>
          </w:p>
        </w:tc>
        <w:tc>
          <w:tcPr>
            <w:tcW w:w="1718" w:type="dxa"/>
            <w:shd w:val="clear" w:color="auto" w:fill="4AABC5"/>
          </w:tcPr>
          <w:p w14:paraId="3F38821B" w14:textId="77777777" w:rsidR="004716A8" w:rsidRPr="00A53350" w:rsidRDefault="004716A8" w:rsidP="00696EDD">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816" w:type="dxa"/>
            <w:shd w:val="clear" w:color="auto" w:fill="4AABC5"/>
          </w:tcPr>
          <w:p w14:paraId="75E417B4" w14:textId="77777777" w:rsidR="004716A8" w:rsidRPr="00A53350" w:rsidRDefault="004716A8" w:rsidP="00696EDD">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4716A8" w:rsidRPr="00CF7D55" w14:paraId="05F9C382" w14:textId="77777777" w:rsidTr="00696EDD">
        <w:trPr>
          <w:trHeight w:val="1288"/>
        </w:trPr>
        <w:tc>
          <w:tcPr>
            <w:tcW w:w="1715" w:type="dxa"/>
            <w:shd w:val="clear" w:color="auto" w:fill="D9EDF2"/>
          </w:tcPr>
          <w:p w14:paraId="03011BCE" w14:textId="77777777" w:rsidR="004716A8" w:rsidRPr="00CF7D55" w:rsidRDefault="004716A8" w:rsidP="00696EDD">
            <w:pPr>
              <w:pStyle w:val="TableParagraph"/>
              <w:spacing w:before="166"/>
              <w:ind w:left="573"/>
              <w:rPr>
                <w:bCs/>
                <w:sz w:val="24"/>
                <w:lang w:val="en-US"/>
              </w:rPr>
            </w:pPr>
            <w:r w:rsidRPr="00CF7D55">
              <w:rPr>
                <w:bCs/>
                <w:sz w:val="24"/>
                <w:lang w:val="en-US"/>
              </w:rPr>
              <w:t>1</w:t>
            </w:r>
          </w:p>
        </w:tc>
        <w:tc>
          <w:tcPr>
            <w:tcW w:w="1715" w:type="dxa"/>
            <w:shd w:val="clear" w:color="auto" w:fill="D9EDF2"/>
          </w:tcPr>
          <w:p w14:paraId="5C945459" w14:textId="77777777" w:rsidR="004716A8" w:rsidRPr="00CF7D55" w:rsidRDefault="004716A8" w:rsidP="00696EDD">
            <w:pPr>
              <w:pStyle w:val="TableParagraph"/>
              <w:ind w:left="91" w:right="182"/>
              <w:rPr>
                <w:bCs/>
                <w:sz w:val="24"/>
                <w:lang w:val="en-US"/>
              </w:rPr>
            </w:pPr>
            <w:r>
              <w:rPr>
                <w:bCs/>
                <w:sz w:val="24"/>
                <w:lang w:val="en-US"/>
              </w:rPr>
              <w:t xml:space="preserve">Trường </w:t>
            </w:r>
            <w:proofErr w:type="spellStart"/>
            <w:r>
              <w:rPr>
                <w:bCs/>
                <w:sz w:val="24"/>
                <w:lang w:val="en-US"/>
              </w:rPr>
              <w:t>ComboBox</w:t>
            </w:r>
            <w:proofErr w:type="spellEnd"/>
            <w:r>
              <w:rPr>
                <w:bCs/>
                <w:sz w:val="24"/>
                <w:lang w:val="en-US"/>
              </w:rPr>
              <w:t xml:space="preserve"> </w:t>
            </w:r>
            <w:proofErr w:type="spellStart"/>
            <w:r>
              <w:rPr>
                <w:bCs/>
                <w:sz w:val="24"/>
                <w:lang w:val="en-US"/>
              </w:rPr>
              <w:t>Mã</w:t>
            </w:r>
            <w:proofErr w:type="spellEnd"/>
            <w:r>
              <w:rPr>
                <w:bCs/>
                <w:sz w:val="24"/>
                <w:lang w:val="en-US"/>
              </w:rPr>
              <w:t xml:space="preserve"> </w:t>
            </w:r>
            <w:proofErr w:type="spellStart"/>
            <w:r>
              <w:rPr>
                <w:bCs/>
                <w:sz w:val="24"/>
                <w:lang w:val="en-US"/>
              </w:rPr>
              <w:t>Hàng</w:t>
            </w:r>
            <w:proofErr w:type="spellEnd"/>
          </w:p>
        </w:tc>
        <w:tc>
          <w:tcPr>
            <w:tcW w:w="1718" w:type="dxa"/>
            <w:shd w:val="clear" w:color="auto" w:fill="D9EDF2"/>
          </w:tcPr>
          <w:p w14:paraId="4174C21C" w14:textId="77777777" w:rsidR="004716A8" w:rsidRPr="00DC542A" w:rsidRDefault="004716A8" w:rsidP="00696EDD">
            <w:pPr>
              <w:pStyle w:val="TableParagraph"/>
              <w:ind w:left="77"/>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chọn</w:t>
            </w:r>
            <w:proofErr w:type="spellEnd"/>
            <w:r>
              <w:rPr>
                <w:bCs/>
                <w:sz w:val="24"/>
                <w:lang w:val="en-US"/>
              </w:rPr>
              <w:t xml:space="preserve"> </w:t>
            </w:r>
            <w:proofErr w:type="spellStart"/>
            <w:r>
              <w:rPr>
                <w:bCs/>
                <w:sz w:val="24"/>
                <w:lang w:val="en-US"/>
              </w:rPr>
              <w:t>mã</w:t>
            </w:r>
            <w:proofErr w:type="spellEnd"/>
            <w:r>
              <w:rPr>
                <w:bCs/>
                <w:sz w:val="24"/>
                <w:lang w:val="en-US"/>
              </w:rPr>
              <w:t xml:space="preserve"> </w:t>
            </w:r>
            <w:proofErr w:type="spellStart"/>
            <w:r>
              <w:rPr>
                <w:bCs/>
                <w:sz w:val="24"/>
                <w:lang w:val="en-US"/>
              </w:rPr>
              <w:t>hàng</w:t>
            </w:r>
            <w:proofErr w:type="spellEnd"/>
          </w:p>
        </w:tc>
        <w:tc>
          <w:tcPr>
            <w:tcW w:w="1715" w:type="dxa"/>
            <w:shd w:val="clear" w:color="auto" w:fill="D9EDF2"/>
          </w:tcPr>
          <w:p w14:paraId="37478C9B" w14:textId="77777777" w:rsidR="004716A8" w:rsidRPr="00511B1E" w:rsidRDefault="004716A8" w:rsidP="00696EDD">
            <w:pPr>
              <w:pStyle w:val="TableParagraph"/>
              <w:ind w:left="200"/>
              <w:rPr>
                <w:bCs/>
                <w:sz w:val="24"/>
                <w:lang w:val="en-US"/>
              </w:rPr>
            </w:pPr>
            <w:proofErr w:type="spellStart"/>
            <w:r>
              <w:rPr>
                <w:bCs/>
                <w:sz w:val="24"/>
                <w:lang w:val="en-US"/>
              </w:rPr>
              <w:t>ComboBox</w:t>
            </w:r>
            <w:proofErr w:type="spellEnd"/>
          </w:p>
        </w:tc>
        <w:tc>
          <w:tcPr>
            <w:tcW w:w="1718" w:type="dxa"/>
            <w:shd w:val="clear" w:color="auto" w:fill="D9EDF2"/>
          </w:tcPr>
          <w:p w14:paraId="4EE9E761" w14:textId="77777777" w:rsidR="004716A8" w:rsidRPr="00CF7D55" w:rsidRDefault="004716A8"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16" w:type="dxa"/>
            <w:shd w:val="clear" w:color="auto" w:fill="D9EDF2"/>
          </w:tcPr>
          <w:p w14:paraId="7E5E629B" w14:textId="77777777" w:rsidR="004716A8" w:rsidRPr="00CF7D55" w:rsidRDefault="004716A8" w:rsidP="00696EDD">
            <w:pPr>
              <w:pStyle w:val="TableParagraph"/>
              <w:ind w:left="166"/>
              <w:rPr>
                <w:bCs/>
                <w:sz w:val="24"/>
              </w:rPr>
            </w:pPr>
          </w:p>
        </w:tc>
      </w:tr>
      <w:tr w:rsidR="004716A8" w:rsidRPr="00CF7D55" w14:paraId="1F547FD3" w14:textId="77777777" w:rsidTr="00696EDD">
        <w:trPr>
          <w:trHeight w:val="858"/>
        </w:trPr>
        <w:tc>
          <w:tcPr>
            <w:tcW w:w="1715" w:type="dxa"/>
            <w:shd w:val="clear" w:color="auto" w:fill="DAEEF3" w:themeFill="accent5" w:themeFillTint="33"/>
          </w:tcPr>
          <w:p w14:paraId="59CDF49E" w14:textId="77777777" w:rsidR="004716A8" w:rsidRPr="00CF7D55" w:rsidRDefault="004716A8" w:rsidP="00696EDD">
            <w:pPr>
              <w:pStyle w:val="TableParagraph"/>
              <w:spacing w:before="166"/>
              <w:ind w:left="573"/>
              <w:rPr>
                <w:bCs/>
                <w:sz w:val="24"/>
                <w:lang w:val="en-US"/>
              </w:rPr>
            </w:pPr>
            <w:r w:rsidRPr="00CF7D55">
              <w:rPr>
                <w:bCs/>
                <w:sz w:val="24"/>
                <w:lang w:val="en-US"/>
              </w:rPr>
              <w:t>2</w:t>
            </w:r>
          </w:p>
        </w:tc>
        <w:tc>
          <w:tcPr>
            <w:tcW w:w="1715" w:type="dxa"/>
            <w:shd w:val="clear" w:color="auto" w:fill="DAEEF3" w:themeFill="accent5" w:themeFillTint="33"/>
          </w:tcPr>
          <w:p w14:paraId="4D2E398C" w14:textId="77777777" w:rsidR="004716A8" w:rsidRPr="00CF7D55" w:rsidRDefault="004716A8" w:rsidP="00696EDD">
            <w:pPr>
              <w:pStyle w:val="TableParagraph"/>
              <w:spacing w:before="54"/>
              <w:rPr>
                <w:bCs/>
                <w:sz w:val="24"/>
                <w:lang w:val="en-US"/>
              </w:rPr>
            </w:pPr>
            <w:r>
              <w:rPr>
                <w:bCs/>
                <w:sz w:val="24"/>
                <w:lang w:val="en-US"/>
              </w:rPr>
              <w:t xml:space="preserve">Trường </w:t>
            </w:r>
            <w:proofErr w:type="spellStart"/>
            <w:r>
              <w:rPr>
                <w:bCs/>
                <w:sz w:val="24"/>
                <w:lang w:val="en-US"/>
              </w:rPr>
              <w:t>Tên</w:t>
            </w:r>
            <w:proofErr w:type="spellEnd"/>
            <w:r>
              <w:rPr>
                <w:bCs/>
                <w:sz w:val="24"/>
                <w:lang w:val="en-US"/>
              </w:rPr>
              <w:t xml:space="preserve"> </w:t>
            </w:r>
            <w:proofErr w:type="spellStart"/>
            <w:r>
              <w:rPr>
                <w:bCs/>
                <w:sz w:val="24"/>
                <w:lang w:val="en-US"/>
              </w:rPr>
              <w:t>Hàng</w:t>
            </w:r>
            <w:proofErr w:type="spellEnd"/>
          </w:p>
        </w:tc>
        <w:tc>
          <w:tcPr>
            <w:tcW w:w="1718" w:type="dxa"/>
            <w:shd w:val="clear" w:color="auto" w:fill="DAEEF3" w:themeFill="accent5" w:themeFillTint="33"/>
          </w:tcPr>
          <w:p w14:paraId="01629C23" w14:textId="77777777" w:rsidR="004716A8" w:rsidRPr="00CF7D55" w:rsidRDefault="004716A8"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hàng</w:t>
            </w:r>
            <w:proofErr w:type="spellEnd"/>
          </w:p>
        </w:tc>
        <w:tc>
          <w:tcPr>
            <w:tcW w:w="1715" w:type="dxa"/>
            <w:shd w:val="clear" w:color="auto" w:fill="DAEEF3" w:themeFill="accent5" w:themeFillTint="33"/>
          </w:tcPr>
          <w:p w14:paraId="3F0C89E3" w14:textId="77777777" w:rsidR="004716A8" w:rsidRPr="00CF7D55" w:rsidRDefault="004716A8" w:rsidP="00696EDD">
            <w:pPr>
              <w:pStyle w:val="TableParagraph"/>
              <w:ind w:left="200"/>
              <w:rPr>
                <w:bCs/>
                <w:sz w:val="24"/>
                <w:lang w:val="en-US"/>
              </w:rPr>
            </w:pPr>
            <w:r>
              <w:rPr>
                <w:bCs/>
                <w:sz w:val="24"/>
                <w:lang w:val="en-US"/>
              </w:rPr>
              <w:t>Text Field</w:t>
            </w:r>
          </w:p>
        </w:tc>
        <w:tc>
          <w:tcPr>
            <w:tcW w:w="1718" w:type="dxa"/>
            <w:shd w:val="clear" w:color="auto" w:fill="DAEEF3" w:themeFill="accent5" w:themeFillTint="33"/>
          </w:tcPr>
          <w:p w14:paraId="5F129285" w14:textId="77777777" w:rsidR="004716A8" w:rsidRPr="00CF7D55" w:rsidRDefault="004716A8"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16" w:type="dxa"/>
            <w:shd w:val="clear" w:color="auto" w:fill="DAEEF3" w:themeFill="accent5" w:themeFillTint="33"/>
          </w:tcPr>
          <w:p w14:paraId="668BE170" w14:textId="77777777" w:rsidR="004716A8" w:rsidRPr="00CF7D55" w:rsidRDefault="004716A8" w:rsidP="00696EDD">
            <w:pPr>
              <w:pStyle w:val="TableParagraph"/>
              <w:ind w:left="166"/>
              <w:rPr>
                <w:bCs/>
                <w:sz w:val="24"/>
                <w:lang w:val="en-US"/>
              </w:rPr>
            </w:pPr>
          </w:p>
        </w:tc>
      </w:tr>
      <w:tr w:rsidR="004716A8" w:rsidRPr="00CF7D55" w14:paraId="13C7A246" w14:textId="77777777" w:rsidTr="00696EDD">
        <w:trPr>
          <w:trHeight w:val="858"/>
        </w:trPr>
        <w:tc>
          <w:tcPr>
            <w:tcW w:w="1715" w:type="dxa"/>
            <w:shd w:val="clear" w:color="auto" w:fill="DAEEF3" w:themeFill="accent5" w:themeFillTint="33"/>
          </w:tcPr>
          <w:p w14:paraId="07B877FB" w14:textId="77777777" w:rsidR="004716A8" w:rsidRPr="00CF7D55" w:rsidRDefault="004716A8" w:rsidP="00696EDD">
            <w:pPr>
              <w:pStyle w:val="TableParagraph"/>
              <w:spacing w:before="166"/>
              <w:ind w:left="573"/>
              <w:rPr>
                <w:bCs/>
                <w:sz w:val="24"/>
                <w:lang w:val="en-US"/>
              </w:rPr>
            </w:pPr>
            <w:r>
              <w:rPr>
                <w:bCs/>
                <w:sz w:val="24"/>
                <w:lang w:val="en-US"/>
              </w:rPr>
              <w:t>3</w:t>
            </w:r>
          </w:p>
        </w:tc>
        <w:tc>
          <w:tcPr>
            <w:tcW w:w="1715" w:type="dxa"/>
            <w:shd w:val="clear" w:color="auto" w:fill="DAEEF3" w:themeFill="accent5" w:themeFillTint="33"/>
          </w:tcPr>
          <w:p w14:paraId="4ADF7FBF" w14:textId="77777777" w:rsidR="004716A8" w:rsidRDefault="004716A8" w:rsidP="00696EDD">
            <w:pPr>
              <w:pStyle w:val="TableParagraph"/>
              <w:spacing w:before="54"/>
              <w:rPr>
                <w:bCs/>
                <w:sz w:val="24"/>
                <w:lang w:val="en-US"/>
              </w:rPr>
            </w:pPr>
            <w:r>
              <w:rPr>
                <w:bCs/>
                <w:sz w:val="24"/>
                <w:lang w:val="en-US"/>
              </w:rPr>
              <w:t xml:space="preserve">Trường </w:t>
            </w:r>
            <w:proofErr w:type="spellStart"/>
            <w:r>
              <w:rPr>
                <w:bCs/>
                <w:sz w:val="24"/>
                <w:lang w:val="en-US"/>
              </w:rPr>
              <w:t>Số</w:t>
            </w:r>
            <w:proofErr w:type="spellEnd"/>
            <w:r>
              <w:rPr>
                <w:bCs/>
                <w:sz w:val="24"/>
                <w:lang w:val="en-US"/>
              </w:rPr>
              <w:t xml:space="preserve"> </w:t>
            </w:r>
            <w:proofErr w:type="spellStart"/>
            <w:r>
              <w:rPr>
                <w:bCs/>
                <w:sz w:val="24"/>
                <w:lang w:val="en-US"/>
              </w:rPr>
              <w:t>Lượng</w:t>
            </w:r>
            <w:proofErr w:type="spellEnd"/>
          </w:p>
        </w:tc>
        <w:tc>
          <w:tcPr>
            <w:tcW w:w="1718" w:type="dxa"/>
            <w:shd w:val="clear" w:color="auto" w:fill="DAEEF3" w:themeFill="accent5" w:themeFillTint="33"/>
          </w:tcPr>
          <w:p w14:paraId="7B3498A0" w14:textId="77777777" w:rsidR="004716A8" w:rsidRPr="00CF7D55" w:rsidRDefault="004716A8" w:rsidP="00696EDD">
            <w:pPr>
              <w:pStyle w:val="TableParagraph"/>
              <w:spacing w:before="54"/>
              <w:ind w:left="77"/>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số</w:t>
            </w:r>
            <w:proofErr w:type="spellEnd"/>
            <w:r>
              <w:rPr>
                <w:bCs/>
                <w:sz w:val="24"/>
                <w:lang w:val="en-US"/>
              </w:rPr>
              <w:t xml:space="preserve"> </w:t>
            </w:r>
            <w:proofErr w:type="spellStart"/>
            <w:r>
              <w:rPr>
                <w:bCs/>
                <w:sz w:val="24"/>
                <w:lang w:val="en-US"/>
              </w:rPr>
              <w:t>lượng</w:t>
            </w:r>
            <w:proofErr w:type="spellEnd"/>
            <w:r>
              <w:rPr>
                <w:bCs/>
                <w:sz w:val="24"/>
                <w:lang w:val="en-US"/>
              </w:rPr>
              <w:t xml:space="preserve"> </w:t>
            </w:r>
            <w:proofErr w:type="spellStart"/>
            <w:r>
              <w:rPr>
                <w:bCs/>
                <w:sz w:val="24"/>
                <w:lang w:val="en-US"/>
              </w:rPr>
              <w:t>hàng</w:t>
            </w:r>
            <w:proofErr w:type="spellEnd"/>
          </w:p>
        </w:tc>
        <w:tc>
          <w:tcPr>
            <w:tcW w:w="1715" w:type="dxa"/>
            <w:shd w:val="clear" w:color="auto" w:fill="DAEEF3" w:themeFill="accent5" w:themeFillTint="33"/>
          </w:tcPr>
          <w:p w14:paraId="2BD034F4" w14:textId="77777777" w:rsidR="004716A8" w:rsidRDefault="004716A8" w:rsidP="00696EDD">
            <w:pPr>
              <w:pStyle w:val="TableParagraph"/>
              <w:ind w:left="201"/>
              <w:rPr>
                <w:bCs/>
                <w:sz w:val="24"/>
                <w:lang w:val="en-US"/>
              </w:rPr>
            </w:pPr>
            <w:r>
              <w:rPr>
                <w:bCs/>
                <w:sz w:val="24"/>
                <w:lang w:val="en-US"/>
              </w:rPr>
              <w:t>Text Field</w:t>
            </w:r>
          </w:p>
        </w:tc>
        <w:tc>
          <w:tcPr>
            <w:tcW w:w="1718" w:type="dxa"/>
            <w:shd w:val="clear" w:color="auto" w:fill="DAEEF3" w:themeFill="accent5" w:themeFillTint="33"/>
          </w:tcPr>
          <w:p w14:paraId="6D8C2DCF" w14:textId="77777777" w:rsidR="004716A8" w:rsidRPr="00CF7D55" w:rsidRDefault="004716A8"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16" w:type="dxa"/>
            <w:shd w:val="clear" w:color="auto" w:fill="DAEEF3" w:themeFill="accent5" w:themeFillTint="33"/>
          </w:tcPr>
          <w:p w14:paraId="35C64EBE" w14:textId="77777777" w:rsidR="004716A8" w:rsidRPr="00CF7D55" w:rsidRDefault="004716A8" w:rsidP="00696EDD">
            <w:pPr>
              <w:pStyle w:val="TableParagraph"/>
              <w:ind w:left="166"/>
              <w:rPr>
                <w:bCs/>
                <w:sz w:val="24"/>
                <w:lang w:val="en-US"/>
              </w:rPr>
            </w:pPr>
          </w:p>
        </w:tc>
      </w:tr>
      <w:tr w:rsidR="004716A8" w:rsidRPr="00CF7D55" w14:paraId="232AA0AC" w14:textId="77777777" w:rsidTr="00696EDD">
        <w:trPr>
          <w:trHeight w:val="858"/>
        </w:trPr>
        <w:tc>
          <w:tcPr>
            <w:tcW w:w="1715" w:type="dxa"/>
            <w:shd w:val="clear" w:color="auto" w:fill="DAEEF3" w:themeFill="accent5" w:themeFillTint="33"/>
          </w:tcPr>
          <w:p w14:paraId="6CA90356" w14:textId="77777777" w:rsidR="004716A8" w:rsidRDefault="004716A8" w:rsidP="00696EDD">
            <w:pPr>
              <w:pStyle w:val="TableParagraph"/>
              <w:spacing w:before="166"/>
              <w:ind w:left="573"/>
              <w:rPr>
                <w:bCs/>
                <w:sz w:val="24"/>
                <w:lang w:val="en-US"/>
              </w:rPr>
            </w:pPr>
            <w:r>
              <w:rPr>
                <w:bCs/>
                <w:sz w:val="24"/>
                <w:lang w:val="en-US"/>
              </w:rPr>
              <w:t>4</w:t>
            </w:r>
          </w:p>
        </w:tc>
        <w:tc>
          <w:tcPr>
            <w:tcW w:w="1715" w:type="dxa"/>
            <w:shd w:val="clear" w:color="auto" w:fill="DAEEF3" w:themeFill="accent5" w:themeFillTint="33"/>
          </w:tcPr>
          <w:p w14:paraId="2AF1E504" w14:textId="77777777" w:rsidR="004716A8" w:rsidRDefault="004716A8" w:rsidP="00696EDD">
            <w:pPr>
              <w:pStyle w:val="TableParagraph"/>
              <w:spacing w:before="54"/>
              <w:rPr>
                <w:bCs/>
                <w:sz w:val="24"/>
                <w:lang w:val="en-US"/>
              </w:rPr>
            </w:pPr>
            <w:r>
              <w:rPr>
                <w:bCs/>
                <w:sz w:val="24"/>
                <w:lang w:val="en-US"/>
              </w:rPr>
              <w:t xml:space="preserve">Trường </w:t>
            </w:r>
            <w:proofErr w:type="spellStart"/>
            <w:r>
              <w:rPr>
                <w:bCs/>
                <w:sz w:val="24"/>
                <w:lang w:val="en-US"/>
              </w:rPr>
              <w:t>Đơn</w:t>
            </w:r>
            <w:proofErr w:type="spellEnd"/>
            <w:r>
              <w:rPr>
                <w:bCs/>
                <w:sz w:val="24"/>
                <w:lang w:val="en-US"/>
              </w:rPr>
              <w:t xml:space="preserve"> </w:t>
            </w:r>
            <w:proofErr w:type="spellStart"/>
            <w:r>
              <w:rPr>
                <w:bCs/>
                <w:sz w:val="24"/>
                <w:lang w:val="en-US"/>
              </w:rPr>
              <w:t>Vị</w:t>
            </w:r>
            <w:proofErr w:type="spellEnd"/>
            <w:r>
              <w:rPr>
                <w:bCs/>
                <w:sz w:val="24"/>
                <w:lang w:val="en-US"/>
              </w:rPr>
              <w:t xml:space="preserve"> </w:t>
            </w:r>
            <w:proofErr w:type="spellStart"/>
            <w:r>
              <w:rPr>
                <w:bCs/>
                <w:sz w:val="24"/>
                <w:lang w:val="en-US"/>
              </w:rPr>
              <w:t>Tính</w:t>
            </w:r>
            <w:proofErr w:type="spellEnd"/>
          </w:p>
        </w:tc>
        <w:tc>
          <w:tcPr>
            <w:tcW w:w="1718" w:type="dxa"/>
            <w:shd w:val="clear" w:color="auto" w:fill="DAEEF3" w:themeFill="accent5" w:themeFillTint="33"/>
          </w:tcPr>
          <w:p w14:paraId="1CEB9E27" w14:textId="77777777" w:rsidR="004716A8" w:rsidRPr="00CF7D55" w:rsidRDefault="004716A8"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đơn</w:t>
            </w:r>
            <w:proofErr w:type="spellEnd"/>
            <w:r>
              <w:rPr>
                <w:bCs/>
                <w:sz w:val="24"/>
                <w:lang w:val="en-US"/>
              </w:rPr>
              <w:t xml:space="preserve"> </w:t>
            </w:r>
            <w:proofErr w:type="spellStart"/>
            <w:r>
              <w:rPr>
                <w:bCs/>
                <w:sz w:val="24"/>
                <w:lang w:val="en-US"/>
              </w:rPr>
              <w:t>vị</w:t>
            </w:r>
            <w:proofErr w:type="spellEnd"/>
            <w:r>
              <w:rPr>
                <w:bCs/>
                <w:sz w:val="24"/>
                <w:lang w:val="en-US"/>
              </w:rPr>
              <w:t xml:space="preserve"> </w:t>
            </w:r>
            <w:proofErr w:type="spellStart"/>
            <w:r>
              <w:rPr>
                <w:bCs/>
                <w:sz w:val="24"/>
                <w:lang w:val="en-US"/>
              </w:rPr>
              <w:t>tính</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hàng</w:t>
            </w:r>
            <w:proofErr w:type="spellEnd"/>
          </w:p>
        </w:tc>
        <w:tc>
          <w:tcPr>
            <w:tcW w:w="1715" w:type="dxa"/>
            <w:shd w:val="clear" w:color="auto" w:fill="DAEEF3" w:themeFill="accent5" w:themeFillTint="33"/>
          </w:tcPr>
          <w:p w14:paraId="161EED87" w14:textId="77777777" w:rsidR="004716A8" w:rsidRDefault="004716A8" w:rsidP="00696EDD">
            <w:pPr>
              <w:pStyle w:val="TableParagraph"/>
              <w:ind w:left="200"/>
              <w:rPr>
                <w:bCs/>
                <w:sz w:val="24"/>
                <w:lang w:val="en-US"/>
              </w:rPr>
            </w:pPr>
            <w:r>
              <w:rPr>
                <w:bCs/>
                <w:sz w:val="24"/>
                <w:lang w:val="en-US"/>
              </w:rPr>
              <w:t>Text Field</w:t>
            </w:r>
          </w:p>
        </w:tc>
        <w:tc>
          <w:tcPr>
            <w:tcW w:w="1718" w:type="dxa"/>
            <w:shd w:val="clear" w:color="auto" w:fill="DAEEF3" w:themeFill="accent5" w:themeFillTint="33"/>
          </w:tcPr>
          <w:p w14:paraId="3B8AFFBA" w14:textId="77777777" w:rsidR="004716A8" w:rsidRPr="00CF7D55" w:rsidRDefault="004716A8"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16" w:type="dxa"/>
            <w:shd w:val="clear" w:color="auto" w:fill="DAEEF3" w:themeFill="accent5" w:themeFillTint="33"/>
          </w:tcPr>
          <w:p w14:paraId="5E815870" w14:textId="77777777" w:rsidR="004716A8" w:rsidRPr="00CF7D55" w:rsidRDefault="004716A8" w:rsidP="00696EDD">
            <w:pPr>
              <w:pStyle w:val="TableParagraph"/>
              <w:ind w:left="166"/>
              <w:rPr>
                <w:bCs/>
                <w:sz w:val="24"/>
                <w:lang w:val="en-US"/>
              </w:rPr>
            </w:pPr>
          </w:p>
        </w:tc>
      </w:tr>
      <w:tr w:rsidR="004716A8" w:rsidRPr="00CF7D55" w14:paraId="4FA3E72D" w14:textId="77777777" w:rsidTr="00696EDD">
        <w:trPr>
          <w:trHeight w:val="858"/>
        </w:trPr>
        <w:tc>
          <w:tcPr>
            <w:tcW w:w="1715" w:type="dxa"/>
            <w:shd w:val="clear" w:color="auto" w:fill="DAEEF3" w:themeFill="accent5" w:themeFillTint="33"/>
          </w:tcPr>
          <w:p w14:paraId="3562B41C" w14:textId="77777777" w:rsidR="004716A8" w:rsidRDefault="004716A8" w:rsidP="00696EDD">
            <w:pPr>
              <w:pStyle w:val="TableParagraph"/>
              <w:spacing w:before="166"/>
              <w:ind w:left="573"/>
              <w:rPr>
                <w:bCs/>
                <w:sz w:val="24"/>
                <w:lang w:val="en-US"/>
              </w:rPr>
            </w:pPr>
            <w:r>
              <w:rPr>
                <w:bCs/>
                <w:sz w:val="24"/>
                <w:lang w:val="en-US"/>
              </w:rPr>
              <w:t>5</w:t>
            </w:r>
          </w:p>
        </w:tc>
        <w:tc>
          <w:tcPr>
            <w:tcW w:w="1715" w:type="dxa"/>
            <w:shd w:val="clear" w:color="auto" w:fill="DAEEF3" w:themeFill="accent5" w:themeFillTint="33"/>
          </w:tcPr>
          <w:p w14:paraId="26A476E8" w14:textId="77777777" w:rsidR="004716A8" w:rsidRDefault="004716A8" w:rsidP="00696EDD">
            <w:pPr>
              <w:pStyle w:val="TableParagraph"/>
              <w:spacing w:before="54"/>
              <w:rPr>
                <w:bCs/>
                <w:sz w:val="24"/>
                <w:lang w:val="en-US"/>
              </w:rPr>
            </w:pPr>
            <w:r>
              <w:rPr>
                <w:bCs/>
                <w:sz w:val="24"/>
                <w:lang w:val="en-US"/>
              </w:rPr>
              <w:t xml:space="preserve">Trường </w:t>
            </w:r>
            <w:proofErr w:type="spellStart"/>
            <w:r>
              <w:rPr>
                <w:bCs/>
                <w:sz w:val="24"/>
                <w:lang w:val="en-US"/>
              </w:rPr>
              <w:t>Đơn</w:t>
            </w:r>
            <w:proofErr w:type="spellEnd"/>
            <w:r>
              <w:rPr>
                <w:bCs/>
                <w:sz w:val="24"/>
                <w:lang w:val="en-US"/>
              </w:rPr>
              <w:t xml:space="preserve"> </w:t>
            </w:r>
            <w:proofErr w:type="spellStart"/>
            <w:r>
              <w:rPr>
                <w:bCs/>
                <w:sz w:val="24"/>
                <w:lang w:val="en-US"/>
              </w:rPr>
              <w:t>Giá</w:t>
            </w:r>
            <w:proofErr w:type="spellEnd"/>
          </w:p>
        </w:tc>
        <w:tc>
          <w:tcPr>
            <w:tcW w:w="1718" w:type="dxa"/>
            <w:shd w:val="clear" w:color="auto" w:fill="DAEEF3" w:themeFill="accent5" w:themeFillTint="33"/>
          </w:tcPr>
          <w:p w14:paraId="0E7268DE" w14:textId="77777777" w:rsidR="004716A8" w:rsidRPr="00CF7D55" w:rsidRDefault="004716A8"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đơn</w:t>
            </w:r>
            <w:proofErr w:type="spellEnd"/>
            <w:r>
              <w:rPr>
                <w:bCs/>
                <w:sz w:val="24"/>
                <w:lang w:val="en-US"/>
              </w:rPr>
              <w:t xml:space="preserve"> </w:t>
            </w:r>
            <w:proofErr w:type="spellStart"/>
            <w:r>
              <w:rPr>
                <w:bCs/>
                <w:sz w:val="24"/>
                <w:lang w:val="en-US"/>
              </w:rPr>
              <w:t>giá</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hàng</w:t>
            </w:r>
            <w:proofErr w:type="spellEnd"/>
          </w:p>
        </w:tc>
        <w:tc>
          <w:tcPr>
            <w:tcW w:w="1715" w:type="dxa"/>
            <w:shd w:val="clear" w:color="auto" w:fill="DAEEF3" w:themeFill="accent5" w:themeFillTint="33"/>
          </w:tcPr>
          <w:p w14:paraId="562DC42B" w14:textId="77777777" w:rsidR="004716A8" w:rsidRDefault="004716A8" w:rsidP="00696EDD">
            <w:pPr>
              <w:pStyle w:val="TableParagraph"/>
              <w:ind w:left="200"/>
              <w:rPr>
                <w:bCs/>
                <w:sz w:val="24"/>
                <w:lang w:val="en-US"/>
              </w:rPr>
            </w:pPr>
            <w:r>
              <w:rPr>
                <w:bCs/>
                <w:sz w:val="24"/>
                <w:lang w:val="en-US"/>
              </w:rPr>
              <w:t>Text Field</w:t>
            </w:r>
          </w:p>
        </w:tc>
        <w:tc>
          <w:tcPr>
            <w:tcW w:w="1718" w:type="dxa"/>
            <w:shd w:val="clear" w:color="auto" w:fill="DAEEF3" w:themeFill="accent5" w:themeFillTint="33"/>
          </w:tcPr>
          <w:p w14:paraId="34CB9650" w14:textId="77777777" w:rsidR="004716A8" w:rsidRPr="00CF7D55" w:rsidRDefault="004716A8"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16" w:type="dxa"/>
            <w:shd w:val="clear" w:color="auto" w:fill="DAEEF3" w:themeFill="accent5" w:themeFillTint="33"/>
          </w:tcPr>
          <w:p w14:paraId="01525C19" w14:textId="77777777" w:rsidR="004716A8" w:rsidRPr="00CF7D55" w:rsidRDefault="004716A8" w:rsidP="00696EDD">
            <w:pPr>
              <w:pStyle w:val="TableParagraph"/>
              <w:ind w:left="166"/>
              <w:rPr>
                <w:bCs/>
                <w:sz w:val="24"/>
                <w:lang w:val="en-US"/>
              </w:rPr>
            </w:pPr>
          </w:p>
        </w:tc>
      </w:tr>
      <w:tr w:rsidR="004716A8" w:rsidRPr="00CF7D55" w14:paraId="1FBDFABA" w14:textId="77777777" w:rsidTr="00696EDD">
        <w:trPr>
          <w:trHeight w:val="858"/>
        </w:trPr>
        <w:tc>
          <w:tcPr>
            <w:tcW w:w="1715" w:type="dxa"/>
            <w:shd w:val="clear" w:color="auto" w:fill="DAEEF3" w:themeFill="accent5" w:themeFillTint="33"/>
          </w:tcPr>
          <w:p w14:paraId="5DE876C0" w14:textId="77777777" w:rsidR="004716A8" w:rsidRDefault="004716A8" w:rsidP="00696EDD">
            <w:pPr>
              <w:pStyle w:val="TableParagraph"/>
              <w:spacing w:before="166"/>
              <w:ind w:left="573"/>
              <w:rPr>
                <w:bCs/>
                <w:sz w:val="24"/>
                <w:lang w:val="en-US"/>
              </w:rPr>
            </w:pPr>
            <w:r>
              <w:rPr>
                <w:bCs/>
                <w:sz w:val="24"/>
                <w:lang w:val="en-US"/>
              </w:rPr>
              <w:t>6</w:t>
            </w:r>
          </w:p>
        </w:tc>
        <w:tc>
          <w:tcPr>
            <w:tcW w:w="1715" w:type="dxa"/>
            <w:shd w:val="clear" w:color="auto" w:fill="DAEEF3" w:themeFill="accent5" w:themeFillTint="33"/>
          </w:tcPr>
          <w:p w14:paraId="3A207B0B" w14:textId="77777777" w:rsidR="004716A8" w:rsidRDefault="004716A8" w:rsidP="00696EDD">
            <w:pPr>
              <w:pStyle w:val="TableParagraph"/>
              <w:spacing w:before="54"/>
              <w:rPr>
                <w:bCs/>
                <w:sz w:val="24"/>
                <w:lang w:val="en-US"/>
              </w:rPr>
            </w:pPr>
            <w:r>
              <w:rPr>
                <w:bCs/>
                <w:sz w:val="24"/>
                <w:lang w:val="en-US"/>
              </w:rPr>
              <w:t xml:space="preserve">Trường Thành </w:t>
            </w:r>
            <w:proofErr w:type="spellStart"/>
            <w:r>
              <w:rPr>
                <w:bCs/>
                <w:sz w:val="24"/>
                <w:lang w:val="en-US"/>
              </w:rPr>
              <w:t>Tiền</w:t>
            </w:r>
            <w:proofErr w:type="spellEnd"/>
          </w:p>
        </w:tc>
        <w:tc>
          <w:tcPr>
            <w:tcW w:w="1718" w:type="dxa"/>
            <w:shd w:val="clear" w:color="auto" w:fill="DAEEF3" w:themeFill="accent5" w:themeFillTint="33"/>
          </w:tcPr>
          <w:p w14:paraId="0B1D1FEE" w14:textId="77777777" w:rsidR="004716A8" w:rsidRDefault="004716A8"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thành</w:t>
            </w:r>
            <w:proofErr w:type="spellEnd"/>
            <w:r>
              <w:rPr>
                <w:bCs/>
                <w:sz w:val="24"/>
                <w:lang w:val="en-US"/>
              </w:rPr>
              <w:t xml:space="preserve"> </w:t>
            </w:r>
            <w:proofErr w:type="spellStart"/>
            <w:r>
              <w:rPr>
                <w:bCs/>
                <w:sz w:val="24"/>
                <w:lang w:val="en-US"/>
              </w:rPr>
              <w:t>tiền</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hàng</w:t>
            </w:r>
            <w:proofErr w:type="spellEnd"/>
          </w:p>
        </w:tc>
        <w:tc>
          <w:tcPr>
            <w:tcW w:w="1715" w:type="dxa"/>
            <w:shd w:val="clear" w:color="auto" w:fill="DAEEF3" w:themeFill="accent5" w:themeFillTint="33"/>
          </w:tcPr>
          <w:p w14:paraId="775E9326" w14:textId="77777777" w:rsidR="004716A8" w:rsidRDefault="004716A8" w:rsidP="00696EDD">
            <w:pPr>
              <w:pStyle w:val="TableParagraph"/>
              <w:ind w:left="200"/>
              <w:rPr>
                <w:bCs/>
                <w:sz w:val="24"/>
                <w:lang w:val="en-US"/>
              </w:rPr>
            </w:pPr>
            <w:r>
              <w:rPr>
                <w:bCs/>
                <w:sz w:val="24"/>
                <w:lang w:val="en-US"/>
              </w:rPr>
              <w:t>Text Field</w:t>
            </w:r>
          </w:p>
        </w:tc>
        <w:tc>
          <w:tcPr>
            <w:tcW w:w="1718" w:type="dxa"/>
            <w:shd w:val="clear" w:color="auto" w:fill="DAEEF3" w:themeFill="accent5" w:themeFillTint="33"/>
          </w:tcPr>
          <w:p w14:paraId="024000A9" w14:textId="77777777" w:rsidR="004716A8" w:rsidRPr="00CF7D55" w:rsidRDefault="004716A8"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816" w:type="dxa"/>
            <w:shd w:val="clear" w:color="auto" w:fill="DAEEF3" w:themeFill="accent5" w:themeFillTint="33"/>
          </w:tcPr>
          <w:p w14:paraId="6C65FD94" w14:textId="77777777" w:rsidR="004716A8" w:rsidRPr="00CF7D55" w:rsidRDefault="004716A8" w:rsidP="00696EDD">
            <w:pPr>
              <w:pStyle w:val="TableParagraph"/>
              <w:ind w:left="166"/>
              <w:rPr>
                <w:bCs/>
                <w:sz w:val="24"/>
                <w:lang w:val="en-US"/>
              </w:rPr>
            </w:pPr>
          </w:p>
        </w:tc>
      </w:tr>
      <w:tr w:rsidR="004716A8" w:rsidRPr="00CF7D55" w14:paraId="5C801F50" w14:textId="77777777" w:rsidTr="00696EDD">
        <w:trPr>
          <w:trHeight w:val="858"/>
        </w:trPr>
        <w:tc>
          <w:tcPr>
            <w:tcW w:w="1715" w:type="dxa"/>
            <w:shd w:val="clear" w:color="auto" w:fill="DAEEF3" w:themeFill="accent5" w:themeFillTint="33"/>
          </w:tcPr>
          <w:p w14:paraId="56486199" w14:textId="77777777" w:rsidR="004716A8" w:rsidRDefault="004716A8" w:rsidP="00696EDD">
            <w:pPr>
              <w:pStyle w:val="TableParagraph"/>
              <w:spacing w:before="166"/>
              <w:ind w:left="573"/>
              <w:rPr>
                <w:bCs/>
                <w:sz w:val="24"/>
                <w:lang w:val="en-US"/>
              </w:rPr>
            </w:pPr>
            <w:r>
              <w:rPr>
                <w:bCs/>
                <w:sz w:val="24"/>
                <w:lang w:val="en-US"/>
              </w:rPr>
              <w:t>7</w:t>
            </w:r>
          </w:p>
        </w:tc>
        <w:tc>
          <w:tcPr>
            <w:tcW w:w="1715" w:type="dxa"/>
            <w:shd w:val="clear" w:color="auto" w:fill="DAEEF3" w:themeFill="accent5" w:themeFillTint="33"/>
          </w:tcPr>
          <w:p w14:paraId="31D514FB" w14:textId="58392DDA" w:rsidR="004716A8" w:rsidRDefault="004716A8" w:rsidP="00696EDD">
            <w:pPr>
              <w:pStyle w:val="TableParagraph"/>
              <w:spacing w:before="54"/>
              <w:rPr>
                <w:bCs/>
                <w:sz w:val="24"/>
                <w:lang w:val="en-US"/>
              </w:rPr>
            </w:pPr>
            <w:r>
              <w:rPr>
                <w:bCs/>
                <w:sz w:val="24"/>
                <w:lang w:val="en-US"/>
              </w:rPr>
              <w:t xml:space="preserve">Trường </w:t>
            </w:r>
            <w:proofErr w:type="spellStart"/>
            <w:r>
              <w:rPr>
                <w:bCs/>
                <w:sz w:val="24"/>
                <w:lang w:val="en-US"/>
              </w:rPr>
              <w:t>trả</w:t>
            </w:r>
            <w:proofErr w:type="spellEnd"/>
            <w:r>
              <w:rPr>
                <w:bCs/>
                <w:sz w:val="24"/>
                <w:lang w:val="en-US"/>
              </w:rPr>
              <w:t xml:space="preserve"> </w:t>
            </w:r>
            <w:proofErr w:type="spellStart"/>
            <w:r>
              <w:rPr>
                <w:bCs/>
                <w:sz w:val="24"/>
                <w:lang w:val="en-US"/>
              </w:rPr>
              <w:t>về</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chi </w:t>
            </w:r>
            <w:proofErr w:type="spellStart"/>
            <w:r>
              <w:rPr>
                <w:bCs/>
                <w:sz w:val="24"/>
                <w:lang w:val="en-US"/>
              </w:rPr>
              <w:t>tiết</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nhập</w:t>
            </w:r>
            <w:proofErr w:type="spellEnd"/>
          </w:p>
        </w:tc>
        <w:tc>
          <w:tcPr>
            <w:tcW w:w="1718" w:type="dxa"/>
            <w:shd w:val="clear" w:color="auto" w:fill="DAEEF3" w:themeFill="accent5" w:themeFillTint="33"/>
          </w:tcPr>
          <w:p w14:paraId="5692B853" w14:textId="24029CC0" w:rsidR="004716A8" w:rsidRDefault="004716A8" w:rsidP="00696EDD">
            <w:pPr>
              <w:pStyle w:val="TableParagraph"/>
              <w:spacing w:before="54"/>
              <w:rPr>
                <w:bCs/>
                <w:sz w:val="24"/>
                <w:lang w:val="en-US"/>
              </w:rPr>
            </w:pPr>
            <w:r>
              <w:rPr>
                <w:bCs/>
                <w:sz w:val="24"/>
                <w:lang w:val="en-US"/>
              </w:rPr>
              <w:t xml:space="preserve">Hiển </w:t>
            </w:r>
            <w:proofErr w:type="spellStart"/>
            <w:r>
              <w:rPr>
                <w:bCs/>
                <w:sz w:val="24"/>
                <w:lang w:val="en-US"/>
              </w:rPr>
              <w:t>thị</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chi </w:t>
            </w:r>
            <w:proofErr w:type="spellStart"/>
            <w:r>
              <w:rPr>
                <w:bCs/>
                <w:sz w:val="24"/>
                <w:lang w:val="en-US"/>
              </w:rPr>
              <w:t>tiết</w:t>
            </w:r>
            <w:proofErr w:type="spellEnd"/>
            <w:r>
              <w:rPr>
                <w:bCs/>
                <w:sz w:val="24"/>
                <w:lang w:val="en-US"/>
              </w:rPr>
              <w:t xml:space="preserve"> </w:t>
            </w:r>
            <w:proofErr w:type="spellStart"/>
            <w:r>
              <w:rPr>
                <w:bCs/>
                <w:sz w:val="24"/>
                <w:lang w:val="en-US"/>
              </w:rPr>
              <w:t>các</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nhập</w:t>
            </w:r>
            <w:proofErr w:type="spellEnd"/>
          </w:p>
        </w:tc>
        <w:tc>
          <w:tcPr>
            <w:tcW w:w="1715" w:type="dxa"/>
            <w:shd w:val="clear" w:color="auto" w:fill="DAEEF3" w:themeFill="accent5" w:themeFillTint="33"/>
          </w:tcPr>
          <w:p w14:paraId="55B62B82" w14:textId="77777777" w:rsidR="004716A8" w:rsidRDefault="004716A8" w:rsidP="00696EDD">
            <w:pPr>
              <w:pStyle w:val="TableParagraph"/>
              <w:ind w:left="200"/>
              <w:rPr>
                <w:bCs/>
                <w:sz w:val="24"/>
                <w:lang w:val="en-US"/>
              </w:rPr>
            </w:pPr>
            <w:r>
              <w:rPr>
                <w:bCs/>
                <w:sz w:val="24"/>
                <w:lang w:val="en-US"/>
              </w:rPr>
              <w:t>Table</w:t>
            </w:r>
          </w:p>
        </w:tc>
        <w:tc>
          <w:tcPr>
            <w:tcW w:w="1718" w:type="dxa"/>
            <w:shd w:val="clear" w:color="auto" w:fill="DAEEF3" w:themeFill="accent5" w:themeFillTint="33"/>
          </w:tcPr>
          <w:p w14:paraId="48AFEE85" w14:textId="77777777" w:rsidR="004716A8" w:rsidRPr="00CF7D55" w:rsidRDefault="004716A8" w:rsidP="00696EDD">
            <w:pPr>
              <w:pStyle w:val="TableParagraph"/>
              <w:ind w:left="184"/>
              <w:rPr>
                <w:bCs/>
                <w:sz w:val="24"/>
                <w:lang w:val="en-US"/>
              </w:rPr>
            </w:pPr>
          </w:p>
        </w:tc>
        <w:tc>
          <w:tcPr>
            <w:tcW w:w="1816" w:type="dxa"/>
            <w:shd w:val="clear" w:color="auto" w:fill="DAEEF3" w:themeFill="accent5" w:themeFillTint="33"/>
          </w:tcPr>
          <w:p w14:paraId="205E4B6C" w14:textId="77777777" w:rsidR="004716A8" w:rsidRPr="00CF7D55" w:rsidRDefault="004716A8" w:rsidP="00696EDD">
            <w:pPr>
              <w:pStyle w:val="TableParagraph"/>
              <w:ind w:left="166"/>
              <w:rPr>
                <w:bCs/>
                <w:sz w:val="24"/>
                <w:lang w:val="en-US"/>
              </w:rPr>
            </w:pPr>
          </w:p>
        </w:tc>
      </w:tr>
      <w:tr w:rsidR="004716A8" w:rsidRPr="00CF7D55" w14:paraId="19E48C2F" w14:textId="77777777" w:rsidTr="00696EDD">
        <w:trPr>
          <w:trHeight w:val="858"/>
        </w:trPr>
        <w:tc>
          <w:tcPr>
            <w:tcW w:w="1715" w:type="dxa"/>
            <w:shd w:val="clear" w:color="auto" w:fill="DAEEF3" w:themeFill="accent5" w:themeFillTint="33"/>
          </w:tcPr>
          <w:p w14:paraId="3A3E18EE" w14:textId="77777777" w:rsidR="004716A8" w:rsidRDefault="004716A8" w:rsidP="00696EDD">
            <w:pPr>
              <w:pStyle w:val="TableParagraph"/>
              <w:spacing w:before="166"/>
              <w:ind w:left="573"/>
              <w:rPr>
                <w:bCs/>
                <w:sz w:val="24"/>
                <w:lang w:val="en-US"/>
              </w:rPr>
            </w:pPr>
            <w:r>
              <w:rPr>
                <w:bCs/>
                <w:sz w:val="24"/>
                <w:lang w:val="en-US"/>
              </w:rPr>
              <w:t>8</w:t>
            </w:r>
          </w:p>
        </w:tc>
        <w:tc>
          <w:tcPr>
            <w:tcW w:w="1715" w:type="dxa"/>
            <w:shd w:val="clear" w:color="auto" w:fill="DAEEF3" w:themeFill="accent5" w:themeFillTint="33"/>
          </w:tcPr>
          <w:p w14:paraId="7B4F2645" w14:textId="77777777" w:rsidR="004716A8" w:rsidRDefault="004716A8"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Thêm</w:t>
            </w:r>
            <w:proofErr w:type="spellEnd"/>
            <w:r>
              <w:rPr>
                <w:bCs/>
                <w:sz w:val="24"/>
                <w:lang w:val="en-US"/>
              </w:rPr>
              <w:t xml:space="preserve"> </w:t>
            </w:r>
          </w:p>
        </w:tc>
        <w:tc>
          <w:tcPr>
            <w:tcW w:w="1718" w:type="dxa"/>
            <w:shd w:val="clear" w:color="auto" w:fill="DAEEF3" w:themeFill="accent5" w:themeFillTint="33"/>
          </w:tcPr>
          <w:p w14:paraId="267C0DAB" w14:textId="16A57A53" w:rsidR="004716A8" w:rsidRDefault="004716A8"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thêm</w:t>
            </w:r>
            <w:proofErr w:type="spellEnd"/>
            <w:r>
              <w:rPr>
                <w:bCs/>
                <w:sz w:val="24"/>
                <w:lang w:val="en-US"/>
              </w:rPr>
              <w:t xml:space="preserve"> 1 chi </w:t>
            </w:r>
            <w:proofErr w:type="spellStart"/>
            <w:r>
              <w:rPr>
                <w:bCs/>
                <w:sz w:val="24"/>
                <w:lang w:val="en-US"/>
              </w:rPr>
              <w:t>tiết</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nhập</w:t>
            </w:r>
            <w:proofErr w:type="spellEnd"/>
          </w:p>
        </w:tc>
        <w:tc>
          <w:tcPr>
            <w:tcW w:w="1715" w:type="dxa"/>
            <w:shd w:val="clear" w:color="auto" w:fill="DAEEF3" w:themeFill="accent5" w:themeFillTint="33"/>
          </w:tcPr>
          <w:p w14:paraId="0025227B" w14:textId="77777777" w:rsidR="004716A8" w:rsidRDefault="004716A8" w:rsidP="00696EDD">
            <w:pPr>
              <w:pStyle w:val="TableParagraph"/>
              <w:ind w:left="200"/>
              <w:rPr>
                <w:bCs/>
                <w:sz w:val="24"/>
                <w:lang w:val="en-US"/>
              </w:rPr>
            </w:pPr>
            <w:r>
              <w:rPr>
                <w:bCs/>
                <w:sz w:val="24"/>
                <w:lang w:val="en-US"/>
              </w:rPr>
              <w:t>Button</w:t>
            </w:r>
          </w:p>
        </w:tc>
        <w:tc>
          <w:tcPr>
            <w:tcW w:w="1718" w:type="dxa"/>
            <w:shd w:val="clear" w:color="auto" w:fill="DAEEF3" w:themeFill="accent5" w:themeFillTint="33"/>
          </w:tcPr>
          <w:p w14:paraId="2BA8757E" w14:textId="77777777" w:rsidR="004716A8" w:rsidRPr="00CF7D55" w:rsidRDefault="004716A8" w:rsidP="00696EDD">
            <w:pPr>
              <w:pStyle w:val="TableParagraph"/>
              <w:ind w:left="184"/>
              <w:rPr>
                <w:bCs/>
                <w:sz w:val="24"/>
                <w:lang w:val="en-US"/>
              </w:rPr>
            </w:pPr>
          </w:p>
        </w:tc>
        <w:tc>
          <w:tcPr>
            <w:tcW w:w="1816" w:type="dxa"/>
            <w:shd w:val="clear" w:color="auto" w:fill="DAEEF3" w:themeFill="accent5" w:themeFillTint="33"/>
          </w:tcPr>
          <w:p w14:paraId="78B02E13" w14:textId="77777777" w:rsidR="004716A8" w:rsidRPr="00CF7D55" w:rsidRDefault="004716A8" w:rsidP="00696EDD">
            <w:pPr>
              <w:pStyle w:val="TableParagraph"/>
              <w:ind w:left="166"/>
              <w:rPr>
                <w:bCs/>
                <w:sz w:val="24"/>
                <w:lang w:val="en-US"/>
              </w:rPr>
            </w:pPr>
          </w:p>
        </w:tc>
      </w:tr>
      <w:tr w:rsidR="004716A8" w:rsidRPr="00CF7D55" w14:paraId="0037965D" w14:textId="77777777" w:rsidTr="00696EDD">
        <w:trPr>
          <w:trHeight w:val="858"/>
        </w:trPr>
        <w:tc>
          <w:tcPr>
            <w:tcW w:w="1715" w:type="dxa"/>
            <w:shd w:val="clear" w:color="auto" w:fill="DAEEF3" w:themeFill="accent5" w:themeFillTint="33"/>
          </w:tcPr>
          <w:p w14:paraId="6FE2B586" w14:textId="77777777" w:rsidR="004716A8" w:rsidRDefault="004716A8" w:rsidP="00696EDD">
            <w:pPr>
              <w:pStyle w:val="TableParagraph"/>
              <w:spacing w:before="166"/>
              <w:ind w:left="573"/>
              <w:rPr>
                <w:bCs/>
                <w:sz w:val="24"/>
                <w:lang w:val="en-US"/>
              </w:rPr>
            </w:pPr>
            <w:r>
              <w:rPr>
                <w:bCs/>
                <w:sz w:val="24"/>
                <w:lang w:val="en-US"/>
              </w:rPr>
              <w:t>9</w:t>
            </w:r>
          </w:p>
        </w:tc>
        <w:tc>
          <w:tcPr>
            <w:tcW w:w="1715" w:type="dxa"/>
            <w:shd w:val="clear" w:color="auto" w:fill="DAEEF3" w:themeFill="accent5" w:themeFillTint="33"/>
          </w:tcPr>
          <w:p w14:paraId="675AB656" w14:textId="77777777" w:rsidR="004716A8" w:rsidRDefault="004716A8"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Xoá</w:t>
            </w:r>
            <w:proofErr w:type="spellEnd"/>
          </w:p>
        </w:tc>
        <w:tc>
          <w:tcPr>
            <w:tcW w:w="1718" w:type="dxa"/>
            <w:shd w:val="clear" w:color="auto" w:fill="DAEEF3" w:themeFill="accent5" w:themeFillTint="33"/>
          </w:tcPr>
          <w:p w14:paraId="1E11E75F" w14:textId="5A52C3AC" w:rsidR="004716A8" w:rsidRDefault="004716A8"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xoá</w:t>
            </w:r>
            <w:proofErr w:type="spellEnd"/>
            <w:r>
              <w:rPr>
                <w:bCs/>
                <w:sz w:val="24"/>
                <w:lang w:val="en-US"/>
              </w:rPr>
              <w:t xml:space="preserve"> 1 chi </w:t>
            </w:r>
            <w:proofErr w:type="spellStart"/>
            <w:r>
              <w:rPr>
                <w:bCs/>
                <w:sz w:val="24"/>
                <w:lang w:val="en-US"/>
              </w:rPr>
              <w:t>tiết</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nhập</w:t>
            </w:r>
            <w:proofErr w:type="spellEnd"/>
          </w:p>
        </w:tc>
        <w:tc>
          <w:tcPr>
            <w:tcW w:w="1715" w:type="dxa"/>
            <w:shd w:val="clear" w:color="auto" w:fill="DAEEF3" w:themeFill="accent5" w:themeFillTint="33"/>
          </w:tcPr>
          <w:p w14:paraId="2FE5F118" w14:textId="77777777" w:rsidR="004716A8" w:rsidRDefault="004716A8" w:rsidP="00696EDD">
            <w:pPr>
              <w:pStyle w:val="TableParagraph"/>
              <w:ind w:left="200"/>
              <w:rPr>
                <w:bCs/>
                <w:sz w:val="24"/>
                <w:lang w:val="en-US"/>
              </w:rPr>
            </w:pPr>
            <w:r>
              <w:rPr>
                <w:bCs/>
                <w:sz w:val="24"/>
                <w:lang w:val="en-US"/>
              </w:rPr>
              <w:t>Button</w:t>
            </w:r>
          </w:p>
        </w:tc>
        <w:tc>
          <w:tcPr>
            <w:tcW w:w="1718" w:type="dxa"/>
            <w:shd w:val="clear" w:color="auto" w:fill="DAEEF3" w:themeFill="accent5" w:themeFillTint="33"/>
          </w:tcPr>
          <w:p w14:paraId="235EE76F" w14:textId="77777777" w:rsidR="004716A8" w:rsidRPr="00CF7D55" w:rsidRDefault="004716A8" w:rsidP="00696EDD">
            <w:pPr>
              <w:pStyle w:val="TableParagraph"/>
              <w:ind w:left="184"/>
              <w:rPr>
                <w:bCs/>
                <w:sz w:val="24"/>
                <w:lang w:val="en-US"/>
              </w:rPr>
            </w:pPr>
          </w:p>
        </w:tc>
        <w:tc>
          <w:tcPr>
            <w:tcW w:w="1816" w:type="dxa"/>
            <w:shd w:val="clear" w:color="auto" w:fill="DAEEF3" w:themeFill="accent5" w:themeFillTint="33"/>
          </w:tcPr>
          <w:p w14:paraId="0AE14C44" w14:textId="77777777" w:rsidR="004716A8" w:rsidRPr="00CF7D55" w:rsidRDefault="004716A8" w:rsidP="00696EDD">
            <w:pPr>
              <w:pStyle w:val="TableParagraph"/>
              <w:ind w:left="166"/>
              <w:rPr>
                <w:bCs/>
                <w:sz w:val="24"/>
                <w:lang w:val="en-US"/>
              </w:rPr>
            </w:pPr>
          </w:p>
        </w:tc>
      </w:tr>
      <w:tr w:rsidR="004716A8" w:rsidRPr="00CF7D55" w14:paraId="3D6E32C9" w14:textId="77777777" w:rsidTr="00696EDD">
        <w:trPr>
          <w:trHeight w:val="858"/>
        </w:trPr>
        <w:tc>
          <w:tcPr>
            <w:tcW w:w="1715" w:type="dxa"/>
            <w:shd w:val="clear" w:color="auto" w:fill="DAEEF3" w:themeFill="accent5" w:themeFillTint="33"/>
          </w:tcPr>
          <w:p w14:paraId="6F90101A" w14:textId="77777777" w:rsidR="004716A8" w:rsidRDefault="004716A8" w:rsidP="00696EDD">
            <w:pPr>
              <w:pStyle w:val="TableParagraph"/>
              <w:spacing w:before="166"/>
              <w:ind w:left="573"/>
              <w:rPr>
                <w:bCs/>
                <w:sz w:val="24"/>
                <w:lang w:val="en-US"/>
              </w:rPr>
            </w:pPr>
            <w:r>
              <w:rPr>
                <w:bCs/>
                <w:sz w:val="24"/>
                <w:lang w:val="en-US"/>
              </w:rPr>
              <w:t>10</w:t>
            </w:r>
          </w:p>
        </w:tc>
        <w:tc>
          <w:tcPr>
            <w:tcW w:w="1715" w:type="dxa"/>
            <w:shd w:val="clear" w:color="auto" w:fill="DAEEF3" w:themeFill="accent5" w:themeFillTint="33"/>
          </w:tcPr>
          <w:p w14:paraId="04C696A2" w14:textId="77777777" w:rsidR="004716A8" w:rsidRDefault="004716A8"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Sửa</w:t>
            </w:r>
            <w:proofErr w:type="spellEnd"/>
          </w:p>
        </w:tc>
        <w:tc>
          <w:tcPr>
            <w:tcW w:w="1718" w:type="dxa"/>
            <w:shd w:val="clear" w:color="auto" w:fill="DAEEF3" w:themeFill="accent5" w:themeFillTint="33"/>
          </w:tcPr>
          <w:p w14:paraId="518D76FA" w14:textId="41E109B1" w:rsidR="004716A8" w:rsidRDefault="004716A8"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sửa</w:t>
            </w:r>
            <w:proofErr w:type="spellEnd"/>
            <w:r>
              <w:rPr>
                <w:bCs/>
                <w:sz w:val="24"/>
                <w:lang w:val="en-US"/>
              </w:rPr>
              <w:t xml:space="preserve"> </w:t>
            </w:r>
            <w:proofErr w:type="spellStart"/>
            <w:r>
              <w:rPr>
                <w:bCs/>
                <w:sz w:val="24"/>
                <w:lang w:val="en-US"/>
              </w:rPr>
              <w:t>lại</w:t>
            </w:r>
            <w:proofErr w:type="spellEnd"/>
            <w:r>
              <w:rPr>
                <w:bCs/>
                <w:sz w:val="24"/>
                <w:lang w:val="en-US"/>
              </w:rPr>
              <w:t xml:space="preserve"> 1 </w:t>
            </w:r>
            <w:proofErr w:type="spellStart"/>
            <w:r>
              <w:rPr>
                <w:bCs/>
                <w:sz w:val="24"/>
                <w:lang w:val="en-US"/>
              </w:rPr>
              <w:t>thông</w:t>
            </w:r>
            <w:proofErr w:type="spellEnd"/>
            <w:r>
              <w:rPr>
                <w:bCs/>
                <w:sz w:val="24"/>
                <w:lang w:val="en-US"/>
              </w:rPr>
              <w:t xml:space="preserve"> tin chi </w:t>
            </w:r>
            <w:proofErr w:type="spellStart"/>
            <w:r>
              <w:rPr>
                <w:bCs/>
                <w:sz w:val="24"/>
                <w:lang w:val="en-US"/>
              </w:rPr>
              <w:t>tiết</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nhập</w:t>
            </w:r>
            <w:proofErr w:type="spellEnd"/>
          </w:p>
        </w:tc>
        <w:tc>
          <w:tcPr>
            <w:tcW w:w="1715" w:type="dxa"/>
            <w:shd w:val="clear" w:color="auto" w:fill="DAEEF3" w:themeFill="accent5" w:themeFillTint="33"/>
          </w:tcPr>
          <w:p w14:paraId="3B1A4284" w14:textId="77777777" w:rsidR="004716A8" w:rsidRDefault="004716A8" w:rsidP="00696EDD">
            <w:pPr>
              <w:pStyle w:val="TableParagraph"/>
              <w:ind w:left="200"/>
              <w:rPr>
                <w:bCs/>
                <w:sz w:val="24"/>
                <w:lang w:val="en-US"/>
              </w:rPr>
            </w:pPr>
            <w:r>
              <w:rPr>
                <w:bCs/>
                <w:sz w:val="24"/>
                <w:lang w:val="en-US"/>
              </w:rPr>
              <w:t>Button</w:t>
            </w:r>
          </w:p>
        </w:tc>
        <w:tc>
          <w:tcPr>
            <w:tcW w:w="1718" w:type="dxa"/>
            <w:shd w:val="clear" w:color="auto" w:fill="DAEEF3" w:themeFill="accent5" w:themeFillTint="33"/>
          </w:tcPr>
          <w:p w14:paraId="797698CB" w14:textId="77777777" w:rsidR="004716A8" w:rsidRPr="00CF7D55" w:rsidRDefault="004716A8" w:rsidP="00696EDD">
            <w:pPr>
              <w:pStyle w:val="TableParagraph"/>
              <w:ind w:left="184"/>
              <w:rPr>
                <w:bCs/>
                <w:sz w:val="24"/>
                <w:lang w:val="en-US"/>
              </w:rPr>
            </w:pPr>
          </w:p>
        </w:tc>
        <w:tc>
          <w:tcPr>
            <w:tcW w:w="1816" w:type="dxa"/>
            <w:shd w:val="clear" w:color="auto" w:fill="DAEEF3" w:themeFill="accent5" w:themeFillTint="33"/>
          </w:tcPr>
          <w:p w14:paraId="55D09197" w14:textId="77777777" w:rsidR="004716A8" w:rsidRPr="00CF7D55" w:rsidRDefault="004716A8" w:rsidP="00696EDD">
            <w:pPr>
              <w:pStyle w:val="TableParagraph"/>
              <w:ind w:left="166"/>
              <w:rPr>
                <w:bCs/>
                <w:sz w:val="24"/>
                <w:lang w:val="en-US"/>
              </w:rPr>
            </w:pPr>
          </w:p>
        </w:tc>
      </w:tr>
    </w:tbl>
    <w:p w14:paraId="022C4CB5" w14:textId="7F7FC758" w:rsidR="00D6439E" w:rsidRDefault="00D6439E">
      <w:pPr>
        <w:rPr>
          <w:sz w:val="26"/>
          <w:szCs w:val="26"/>
          <w:lang w:val="en-US"/>
        </w:rPr>
      </w:pPr>
    </w:p>
    <w:p w14:paraId="0D059FFE" w14:textId="77777777" w:rsidR="004716A8" w:rsidRDefault="004716A8" w:rsidP="00E27651">
      <w:pPr>
        <w:pStyle w:val="BodyText"/>
        <w:ind w:left="424" w:right="621"/>
        <w:rPr>
          <w:u w:val="single"/>
        </w:rPr>
      </w:pPr>
    </w:p>
    <w:p w14:paraId="0598AE17" w14:textId="77777777" w:rsidR="004716A8" w:rsidRDefault="004716A8" w:rsidP="00E27651">
      <w:pPr>
        <w:pStyle w:val="BodyText"/>
        <w:ind w:left="424" w:right="621"/>
        <w:rPr>
          <w:u w:val="single"/>
        </w:rPr>
      </w:pPr>
    </w:p>
    <w:p w14:paraId="45EFDFC4" w14:textId="77777777" w:rsidR="004716A8" w:rsidRDefault="004716A8" w:rsidP="00E27651">
      <w:pPr>
        <w:pStyle w:val="BodyText"/>
        <w:ind w:left="424" w:right="621"/>
        <w:rPr>
          <w:u w:val="single"/>
        </w:rPr>
      </w:pPr>
    </w:p>
    <w:p w14:paraId="1E953207" w14:textId="77777777" w:rsidR="004716A8" w:rsidRDefault="004716A8" w:rsidP="00E27651">
      <w:pPr>
        <w:pStyle w:val="BodyText"/>
        <w:ind w:left="424" w:right="621"/>
        <w:rPr>
          <w:u w:val="single"/>
        </w:rPr>
      </w:pPr>
    </w:p>
    <w:p w14:paraId="7019394E" w14:textId="77777777" w:rsidR="004716A8" w:rsidRDefault="004716A8" w:rsidP="00E27651">
      <w:pPr>
        <w:pStyle w:val="BodyText"/>
        <w:ind w:left="424" w:right="621"/>
        <w:rPr>
          <w:u w:val="single"/>
        </w:rPr>
      </w:pPr>
    </w:p>
    <w:p w14:paraId="46169C93" w14:textId="77777777" w:rsidR="004716A8" w:rsidRDefault="004716A8" w:rsidP="00E27651">
      <w:pPr>
        <w:pStyle w:val="BodyText"/>
        <w:ind w:left="424" w:right="621"/>
        <w:rPr>
          <w:u w:val="single"/>
        </w:rPr>
      </w:pPr>
    </w:p>
    <w:p w14:paraId="3FB884D8" w14:textId="77777777" w:rsidR="004716A8" w:rsidRDefault="004716A8" w:rsidP="00E27651">
      <w:pPr>
        <w:pStyle w:val="BodyText"/>
        <w:ind w:left="424" w:right="621"/>
        <w:rPr>
          <w:u w:val="single"/>
        </w:rPr>
      </w:pPr>
    </w:p>
    <w:p w14:paraId="6E186525" w14:textId="77777777" w:rsidR="004716A8" w:rsidRDefault="004716A8" w:rsidP="00E27651">
      <w:pPr>
        <w:pStyle w:val="BodyText"/>
        <w:ind w:left="424" w:right="621"/>
        <w:rPr>
          <w:u w:val="single"/>
        </w:rPr>
      </w:pPr>
    </w:p>
    <w:p w14:paraId="7E1FEFFF" w14:textId="77777777" w:rsidR="004716A8" w:rsidRDefault="004716A8" w:rsidP="00E27651">
      <w:pPr>
        <w:pStyle w:val="BodyText"/>
        <w:ind w:left="424" w:right="621"/>
        <w:rPr>
          <w:u w:val="single"/>
        </w:rPr>
      </w:pPr>
    </w:p>
    <w:p w14:paraId="046AD6BF" w14:textId="77777777" w:rsidR="004716A8" w:rsidRDefault="004716A8" w:rsidP="00E27651">
      <w:pPr>
        <w:pStyle w:val="BodyText"/>
        <w:ind w:left="424" w:right="621"/>
        <w:rPr>
          <w:u w:val="single"/>
        </w:rPr>
      </w:pPr>
    </w:p>
    <w:p w14:paraId="1EC0CE80" w14:textId="77777777" w:rsidR="004716A8" w:rsidRDefault="004716A8" w:rsidP="00E27651">
      <w:pPr>
        <w:pStyle w:val="BodyText"/>
        <w:ind w:left="424" w:right="621"/>
        <w:rPr>
          <w:u w:val="single"/>
        </w:rPr>
      </w:pPr>
    </w:p>
    <w:p w14:paraId="6370834A" w14:textId="77777777" w:rsidR="004716A8" w:rsidRDefault="004716A8" w:rsidP="00E27651">
      <w:pPr>
        <w:pStyle w:val="BodyText"/>
        <w:ind w:left="424" w:right="621"/>
        <w:rPr>
          <w:u w:val="single"/>
        </w:rPr>
      </w:pPr>
    </w:p>
    <w:p w14:paraId="62EA25F8" w14:textId="77777777" w:rsidR="004716A8" w:rsidRDefault="004716A8" w:rsidP="00E27651">
      <w:pPr>
        <w:pStyle w:val="BodyText"/>
        <w:ind w:left="424" w:right="621"/>
        <w:rPr>
          <w:u w:val="single"/>
        </w:rPr>
      </w:pPr>
    </w:p>
    <w:p w14:paraId="0F6DD307" w14:textId="77777777" w:rsidR="004716A8" w:rsidRDefault="004716A8" w:rsidP="00E27651">
      <w:pPr>
        <w:pStyle w:val="BodyText"/>
        <w:ind w:left="424" w:right="621"/>
        <w:rPr>
          <w:u w:val="single"/>
        </w:rPr>
      </w:pPr>
    </w:p>
    <w:p w14:paraId="19E6ECF9" w14:textId="77777777" w:rsidR="004716A8" w:rsidRDefault="004716A8" w:rsidP="00E27651">
      <w:pPr>
        <w:pStyle w:val="BodyText"/>
        <w:ind w:left="424" w:right="621"/>
        <w:rPr>
          <w:u w:val="single"/>
        </w:rPr>
      </w:pPr>
    </w:p>
    <w:p w14:paraId="4FE8D608" w14:textId="77777777" w:rsidR="004716A8" w:rsidRDefault="004716A8" w:rsidP="00E27651">
      <w:pPr>
        <w:pStyle w:val="BodyText"/>
        <w:ind w:left="424" w:right="621"/>
        <w:rPr>
          <w:u w:val="single"/>
        </w:rPr>
      </w:pPr>
    </w:p>
    <w:p w14:paraId="550A59D7" w14:textId="77777777" w:rsidR="004716A8" w:rsidRDefault="004716A8" w:rsidP="00E27651">
      <w:pPr>
        <w:pStyle w:val="BodyText"/>
        <w:ind w:left="424" w:right="621"/>
        <w:rPr>
          <w:u w:val="single"/>
        </w:rPr>
      </w:pPr>
    </w:p>
    <w:p w14:paraId="7B2780DE" w14:textId="77777777" w:rsidR="004716A8" w:rsidRDefault="004716A8" w:rsidP="00E27651">
      <w:pPr>
        <w:pStyle w:val="BodyText"/>
        <w:ind w:left="424" w:right="621"/>
        <w:rPr>
          <w:u w:val="single"/>
        </w:rPr>
      </w:pPr>
    </w:p>
    <w:p w14:paraId="70047341" w14:textId="09256886" w:rsidR="00E27651" w:rsidRDefault="00E27651" w:rsidP="00E27651">
      <w:pPr>
        <w:pStyle w:val="BodyText"/>
        <w:ind w:left="424" w:right="621"/>
        <w:rPr>
          <w:u w:val="single"/>
          <w:lang w:val="en-US"/>
        </w:rPr>
      </w:pPr>
      <w:r w:rsidRPr="00462319">
        <w:rPr>
          <w:u w:val="single"/>
        </w:rPr>
        <w:t>Mock-up</w:t>
      </w:r>
      <w:r w:rsidRPr="00462319">
        <w:rPr>
          <w:spacing w:val="22"/>
          <w:u w:val="single"/>
        </w:rPr>
        <w:t xml:space="preserve"> </w:t>
      </w:r>
      <w:r w:rsidRPr="00462319">
        <w:rPr>
          <w:u w:val="single"/>
        </w:rPr>
        <w:t>cho</w:t>
      </w:r>
      <w:r w:rsidRPr="00462319">
        <w:rPr>
          <w:spacing w:val="22"/>
          <w:u w:val="single"/>
        </w:rPr>
        <w:t xml:space="preserve"> </w:t>
      </w:r>
      <w:r w:rsidRPr="00462319">
        <w:rPr>
          <w:u w:val="single"/>
        </w:rPr>
        <w:t>màn</w:t>
      </w:r>
      <w:r w:rsidRPr="00462319">
        <w:rPr>
          <w:spacing w:val="22"/>
          <w:u w:val="single"/>
        </w:rPr>
        <w:t xml:space="preserve"> </w:t>
      </w:r>
      <w:r w:rsidRPr="00462319">
        <w:rPr>
          <w:u w:val="single"/>
        </w:rPr>
        <w:t>hình</w:t>
      </w:r>
      <w:r w:rsidRPr="00462319">
        <w:rPr>
          <w:spacing w:val="23"/>
          <w:u w:val="single"/>
        </w:rPr>
        <w:t xml:space="preserve"> </w:t>
      </w:r>
      <w:proofErr w:type="spellStart"/>
      <w:r>
        <w:rPr>
          <w:spacing w:val="23"/>
          <w:u w:val="single"/>
          <w:lang w:val="en-US"/>
        </w:rPr>
        <w:t>quản</w:t>
      </w:r>
      <w:proofErr w:type="spellEnd"/>
      <w:r>
        <w:rPr>
          <w:spacing w:val="23"/>
          <w:u w:val="single"/>
          <w:lang w:val="en-US"/>
        </w:rPr>
        <w:t xml:space="preserve"> </w:t>
      </w:r>
      <w:proofErr w:type="spellStart"/>
      <w:r>
        <w:rPr>
          <w:spacing w:val="23"/>
          <w:u w:val="single"/>
          <w:lang w:val="en-US"/>
        </w:rPr>
        <w:t>lí</w:t>
      </w:r>
      <w:proofErr w:type="spellEnd"/>
      <w:r>
        <w:rPr>
          <w:spacing w:val="23"/>
          <w:u w:val="single"/>
          <w:lang w:val="en-US"/>
        </w:rPr>
        <w:t xml:space="preserve"> chi </w:t>
      </w:r>
      <w:proofErr w:type="spellStart"/>
      <w:r>
        <w:rPr>
          <w:spacing w:val="23"/>
          <w:u w:val="single"/>
          <w:lang w:val="en-US"/>
        </w:rPr>
        <w:t>tiết</w:t>
      </w:r>
      <w:proofErr w:type="spellEnd"/>
      <w:r>
        <w:rPr>
          <w:spacing w:val="23"/>
          <w:u w:val="single"/>
          <w:lang w:val="en-US"/>
        </w:rPr>
        <w:t xml:space="preserve"> </w:t>
      </w:r>
      <w:proofErr w:type="spellStart"/>
      <w:r>
        <w:rPr>
          <w:spacing w:val="23"/>
          <w:u w:val="single"/>
          <w:lang w:val="en-US"/>
        </w:rPr>
        <w:t>phiếu</w:t>
      </w:r>
      <w:proofErr w:type="spellEnd"/>
      <w:r>
        <w:rPr>
          <w:spacing w:val="23"/>
          <w:u w:val="single"/>
          <w:lang w:val="en-US"/>
        </w:rPr>
        <w:t xml:space="preserve"> </w:t>
      </w:r>
      <w:proofErr w:type="spellStart"/>
      <w:r>
        <w:rPr>
          <w:spacing w:val="23"/>
          <w:u w:val="single"/>
          <w:lang w:val="en-US"/>
        </w:rPr>
        <w:t>xuất</w:t>
      </w:r>
      <w:proofErr w:type="spellEnd"/>
      <w:r>
        <w:rPr>
          <w:spacing w:val="23"/>
          <w:u w:val="single"/>
          <w:lang w:val="en-US"/>
        </w:rPr>
        <w:t xml:space="preserve"> </w:t>
      </w:r>
      <w:r w:rsidRPr="00462319">
        <w:rPr>
          <w:u w:val="single"/>
        </w:rPr>
        <w:t>của</w:t>
      </w:r>
      <w:r w:rsidRPr="00462319">
        <w:rPr>
          <w:spacing w:val="-1"/>
          <w:u w:val="single"/>
        </w:rPr>
        <w:t xml:space="preserve"> </w:t>
      </w:r>
      <w:r w:rsidRPr="00462319">
        <w:rPr>
          <w:u w:val="single"/>
        </w:rPr>
        <w:t>bài toán :</w:t>
      </w:r>
    </w:p>
    <w:p w14:paraId="723D7B7D" w14:textId="77777777" w:rsidR="00917DCB" w:rsidRPr="00917DCB" w:rsidRDefault="00917DCB" w:rsidP="00B6590C">
      <w:pPr>
        <w:pStyle w:val="BodyText"/>
        <w:ind w:left="424" w:right="621"/>
        <w:rPr>
          <w:lang w:val="en-US"/>
        </w:rPr>
      </w:pPr>
    </w:p>
    <w:p w14:paraId="02EC24A1" w14:textId="6022BA67" w:rsidR="00B6590C" w:rsidRDefault="006665A7" w:rsidP="00AC2591">
      <w:pPr>
        <w:rPr>
          <w:lang w:val="en-US"/>
        </w:rPr>
      </w:pPr>
      <w:r>
        <w:rPr>
          <w:noProof/>
          <w:lang w:val="en-US"/>
        </w:rPr>
        <w:drawing>
          <wp:inline distT="0" distB="0" distL="0" distR="0" wp14:anchorId="2F55E812" wp14:editId="33C7D625">
            <wp:extent cx="6597650" cy="3569335"/>
            <wp:effectExtent l="0" t="0" r="0" b="0"/>
            <wp:docPr id="994011766" name="Picture 994011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1766" name="Picture 14"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6597650" cy="3569335"/>
                    </a:xfrm>
                    <a:prstGeom prst="rect">
                      <a:avLst/>
                    </a:prstGeom>
                  </pic:spPr>
                </pic:pic>
              </a:graphicData>
            </a:graphic>
          </wp:inline>
        </w:drawing>
      </w:r>
    </w:p>
    <w:p w14:paraId="39AB13B2" w14:textId="77777777" w:rsidR="00FB2F05" w:rsidRDefault="00FB2F05">
      <w:pPr>
        <w:rPr>
          <w:u w:val="single"/>
        </w:rPr>
      </w:pPr>
    </w:p>
    <w:p w14:paraId="5553CD31" w14:textId="77777777" w:rsidR="00FB2F05" w:rsidRDefault="00FB2F05">
      <w:pPr>
        <w:rPr>
          <w:u w:val="single"/>
        </w:rPr>
      </w:pPr>
    </w:p>
    <w:p w14:paraId="42A3B334" w14:textId="77777777" w:rsidR="00FB2F05" w:rsidRDefault="00FB2F05">
      <w:pPr>
        <w:rPr>
          <w:u w:val="single"/>
        </w:rPr>
      </w:pPr>
    </w:p>
    <w:p w14:paraId="3EA0403C" w14:textId="77777777" w:rsidR="00FB2F05" w:rsidRDefault="00FB2F05">
      <w:pPr>
        <w:rPr>
          <w:u w:val="single"/>
        </w:rPr>
      </w:pPr>
    </w:p>
    <w:p w14:paraId="67A3E154" w14:textId="77777777" w:rsidR="00FB2F05" w:rsidRDefault="00FB2F05">
      <w:pPr>
        <w:rPr>
          <w:u w:val="single"/>
        </w:rPr>
      </w:pPr>
    </w:p>
    <w:p w14:paraId="7A137BF0" w14:textId="77777777" w:rsidR="00FB2F05" w:rsidRDefault="00FB2F05">
      <w:pPr>
        <w:rPr>
          <w:u w:val="single"/>
        </w:rPr>
      </w:pPr>
    </w:p>
    <w:p w14:paraId="3E8AD498" w14:textId="77777777" w:rsidR="00FB2F05" w:rsidRDefault="00FB2F05">
      <w:pPr>
        <w:rPr>
          <w:u w:val="single"/>
        </w:rPr>
      </w:pPr>
    </w:p>
    <w:p w14:paraId="046E3904" w14:textId="77777777" w:rsidR="00FB2F05" w:rsidRDefault="00FB2F05">
      <w:pPr>
        <w:rPr>
          <w:u w:val="single"/>
        </w:rPr>
      </w:pPr>
    </w:p>
    <w:p w14:paraId="49F298E0" w14:textId="77777777" w:rsidR="00FB2F05" w:rsidRDefault="00FB2F05">
      <w:pPr>
        <w:rPr>
          <w:u w:val="single"/>
        </w:rPr>
      </w:pPr>
    </w:p>
    <w:p w14:paraId="6F37D5A7" w14:textId="77777777" w:rsidR="00FB2F05" w:rsidRDefault="00FB2F05">
      <w:pPr>
        <w:rPr>
          <w:u w:val="single"/>
        </w:rPr>
      </w:pPr>
    </w:p>
    <w:p w14:paraId="0FD4CBF9" w14:textId="77777777" w:rsidR="00FB2F05" w:rsidRDefault="00FB2F05">
      <w:pPr>
        <w:rPr>
          <w:u w:val="single"/>
        </w:rPr>
      </w:pPr>
    </w:p>
    <w:p w14:paraId="672D2C12" w14:textId="77777777" w:rsidR="00FB2F05" w:rsidRDefault="00FB2F05">
      <w:pPr>
        <w:rPr>
          <w:u w:val="single"/>
        </w:rPr>
      </w:pPr>
    </w:p>
    <w:p w14:paraId="707C6BE3" w14:textId="77777777" w:rsidR="00FB2F05" w:rsidRDefault="00FB2F05">
      <w:pPr>
        <w:rPr>
          <w:u w:val="single"/>
        </w:rPr>
      </w:pPr>
    </w:p>
    <w:p w14:paraId="76BE71A9" w14:textId="77777777" w:rsidR="00FB2F05" w:rsidRDefault="00FB2F05">
      <w:pPr>
        <w:rPr>
          <w:u w:val="single"/>
        </w:rPr>
      </w:pPr>
    </w:p>
    <w:p w14:paraId="495341FD" w14:textId="77777777" w:rsidR="00FB2F05" w:rsidRDefault="00FB2F05">
      <w:pPr>
        <w:rPr>
          <w:u w:val="single"/>
        </w:rPr>
      </w:pPr>
    </w:p>
    <w:p w14:paraId="0DAB3125" w14:textId="77777777" w:rsidR="00FB2F05" w:rsidRDefault="00FB2F05">
      <w:pPr>
        <w:rPr>
          <w:u w:val="single"/>
        </w:rPr>
      </w:pPr>
    </w:p>
    <w:p w14:paraId="53A68786" w14:textId="77777777" w:rsidR="00FB2F05" w:rsidRDefault="00FB2F05">
      <w:pPr>
        <w:rPr>
          <w:u w:val="single"/>
        </w:rPr>
      </w:pPr>
    </w:p>
    <w:p w14:paraId="35120FBE" w14:textId="77777777" w:rsidR="00FB2F05" w:rsidRDefault="00FB2F05">
      <w:pPr>
        <w:rPr>
          <w:u w:val="single"/>
        </w:rPr>
      </w:pPr>
    </w:p>
    <w:p w14:paraId="4CE83D98" w14:textId="77777777" w:rsidR="00FB2F05" w:rsidRDefault="00FB2F05">
      <w:pPr>
        <w:rPr>
          <w:u w:val="single"/>
        </w:rPr>
      </w:pPr>
    </w:p>
    <w:p w14:paraId="1C66E631" w14:textId="77777777" w:rsidR="00FB2F05" w:rsidRDefault="00FB2F05">
      <w:pPr>
        <w:rPr>
          <w:u w:val="single"/>
        </w:rPr>
      </w:pPr>
    </w:p>
    <w:p w14:paraId="4B043A2B" w14:textId="77777777" w:rsidR="00FB2F05" w:rsidRDefault="00FB2F05">
      <w:pPr>
        <w:rPr>
          <w:u w:val="single"/>
        </w:rPr>
      </w:pPr>
    </w:p>
    <w:p w14:paraId="1C012B8A" w14:textId="77777777" w:rsidR="00FB2F05" w:rsidRDefault="00FB2F05">
      <w:pPr>
        <w:rPr>
          <w:u w:val="single"/>
        </w:rPr>
      </w:pPr>
    </w:p>
    <w:p w14:paraId="59BBADB0" w14:textId="77777777" w:rsidR="00FB2F05" w:rsidRDefault="00FB2F05">
      <w:pPr>
        <w:rPr>
          <w:u w:val="single"/>
        </w:rPr>
      </w:pPr>
    </w:p>
    <w:p w14:paraId="61AC25B0" w14:textId="77777777" w:rsidR="00FB2F05" w:rsidRDefault="00FB2F05">
      <w:pPr>
        <w:rPr>
          <w:u w:val="single"/>
        </w:rPr>
      </w:pPr>
    </w:p>
    <w:p w14:paraId="2E011E77" w14:textId="77777777" w:rsidR="00FB2F05" w:rsidRDefault="00FB2F05">
      <w:pPr>
        <w:rPr>
          <w:u w:val="single"/>
        </w:rPr>
      </w:pPr>
    </w:p>
    <w:p w14:paraId="55D1353F" w14:textId="77777777" w:rsidR="00FB2F05" w:rsidRDefault="00FB2F05">
      <w:pPr>
        <w:rPr>
          <w:u w:val="single"/>
        </w:rPr>
      </w:pPr>
    </w:p>
    <w:p w14:paraId="236D1B8D" w14:textId="77777777" w:rsidR="00FB2F05" w:rsidRDefault="00FB2F05">
      <w:pPr>
        <w:rPr>
          <w:u w:val="single"/>
        </w:rPr>
      </w:pPr>
    </w:p>
    <w:p w14:paraId="031D66AE" w14:textId="77777777" w:rsidR="00FB2F05" w:rsidRDefault="00FB2F05">
      <w:pPr>
        <w:rPr>
          <w:u w:val="single"/>
        </w:rPr>
      </w:pPr>
    </w:p>
    <w:p w14:paraId="79B3B93B" w14:textId="77777777" w:rsidR="00FB2F05" w:rsidRDefault="00FB2F05">
      <w:pPr>
        <w:rPr>
          <w:u w:val="single"/>
        </w:rPr>
      </w:pPr>
    </w:p>
    <w:p w14:paraId="725C95A8" w14:textId="77777777" w:rsidR="00FB2F05" w:rsidRDefault="00FB2F05">
      <w:pPr>
        <w:rPr>
          <w:u w:val="single"/>
        </w:rPr>
      </w:pPr>
    </w:p>
    <w:tbl>
      <w:tblPr>
        <w:tblpPr w:leftFromText="180" w:rightFromText="180" w:horzAnchor="margin" w:tblpY="390"/>
        <w:tblW w:w="10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5"/>
        <w:gridCol w:w="1685"/>
        <w:gridCol w:w="1689"/>
        <w:gridCol w:w="1685"/>
        <w:gridCol w:w="1689"/>
        <w:gridCol w:w="1785"/>
      </w:tblGrid>
      <w:tr w:rsidR="00FB2F05" w:rsidRPr="00A53350" w14:paraId="6854871F" w14:textId="77777777" w:rsidTr="00696EDD">
        <w:trPr>
          <w:trHeight w:val="933"/>
        </w:trPr>
        <w:tc>
          <w:tcPr>
            <w:tcW w:w="1685" w:type="dxa"/>
            <w:shd w:val="clear" w:color="auto" w:fill="4AABC5"/>
          </w:tcPr>
          <w:p w14:paraId="731F69FB" w14:textId="77777777" w:rsidR="00FB2F05" w:rsidRPr="00A53350" w:rsidRDefault="00FB2F05" w:rsidP="00696EDD">
            <w:pPr>
              <w:pStyle w:val="TableParagraph"/>
              <w:spacing w:before="166"/>
              <w:ind w:left="573"/>
              <w:rPr>
                <w:b/>
                <w:sz w:val="24"/>
                <w:lang w:val="en-US"/>
              </w:rPr>
            </w:pPr>
            <w:r w:rsidRPr="00A53350">
              <w:rPr>
                <w:b/>
                <w:sz w:val="24"/>
                <w:lang w:val="en-US"/>
              </w:rPr>
              <w:t>STT</w:t>
            </w:r>
          </w:p>
        </w:tc>
        <w:tc>
          <w:tcPr>
            <w:tcW w:w="1685" w:type="dxa"/>
            <w:shd w:val="clear" w:color="auto" w:fill="4AABC5"/>
          </w:tcPr>
          <w:p w14:paraId="1731A59E" w14:textId="77777777" w:rsidR="00FB2F05" w:rsidRPr="00A53350" w:rsidRDefault="00FB2F05" w:rsidP="00696EDD">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689" w:type="dxa"/>
            <w:shd w:val="clear" w:color="auto" w:fill="4AABC5"/>
          </w:tcPr>
          <w:p w14:paraId="66AB535F" w14:textId="77777777" w:rsidR="00FB2F05" w:rsidRPr="00A53350" w:rsidRDefault="00FB2F05" w:rsidP="00696EDD">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55AA4D76" w14:textId="77777777" w:rsidR="00FB2F05" w:rsidRPr="00A53350" w:rsidRDefault="00FB2F05" w:rsidP="00696EDD">
            <w:pPr>
              <w:pStyle w:val="TableParagraph"/>
              <w:spacing w:before="56"/>
              <w:ind w:left="239" w:right="226"/>
              <w:jc w:val="center"/>
              <w:rPr>
                <w:b/>
                <w:sz w:val="24"/>
              </w:rPr>
            </w:pPr>
            <w:r w:rsidRPr="00A53350">
              <w:rPr>
                <w:b/>
                <w:sz w:val="24"/>
              </w:rPr>
              <w:t>liệu</w:t>
            </w:r>
          </w:p>
        </w:tc>
        <w:tc>
          <w:tcPr>
            <w:tcW w:w="1685" w:type="dxa"/>
            <w:shd w:val="clear" w:color="auto" w:fill="4AABC5"/>
          </w:tcPr>
          <w:p w14:paraId="016A7B91" w14:textId="77777777" w:rsidR="00FB2F05" w:rsidRPr="00A53350" w:rsidRDefault="00FB2F05" w:rsidP="00696EDD">
            <w:pPr>
              <w:pStyle w:val="TableParagraph"/>
              <w:spacing w:before="166"/>
              <w:ind w:left="91" w:right="80"/>
              <w:jc w:val="center"/>
              <w:rPr>
                <w:b/>
                <w:sz w:val="24"/>
              </w:rPr>
            </w:pPr>
            <w:r w:rsidRPr="00A53350">
              <w:rPr>
                <w:b/>
                <w:sz w:val="24"/>
              </w:rPr>
              <w:t>Loại</w:t>
            </w:r>
          </w:p>
        </w:tc>
        <w:tc>
          <w:tcPr>
            <w:tcW w:w="1689" w:type="dxa"/>
            <w:shd w:val="clear" w:color="auto" w:fill="4AABC5"/>
          </w:tcPr>
          <w:p w14:paraId="6D131907" w14:textId="77777777" w:rsidR="00FB2F05" w:rsidRPr="00A53350" w:rsidRDefault="00FB2F05" w:rsidP="00696EDD">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785" w:type="dxa"/>
            <w:shd w:val="clear" w:color="auto" w:fill="4AABC5"/>
          </w:tcPr>
          <w:p w14:paraId="10B419F5" w14:textId="77777777" w:rsidR="00FB2F05" w:rsidRPr="00A53350" w:rsidRDefault="00FB2F05" w:rsidP="00696EDD">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FB2F05" w:rsidRPr="00CF7D55" w14:paraId="54F47DA7" w14:textId="77777777" w:rsidTr="00696EDD">
        <w:trPr>
          <w:trHeight w:val="1400"/>
        </w:trPr>
        <w:tc>
          <w:tcPr>
            <w:tcW w:w="1685" w:type="dxa"/>
            <w:shd w:val="clear" w:color="auto" w:fill="D9EDF2"/>
          </w:tcPr>
          <w:p w14:paraId="0DD0962B" w14:textId="77777777" w:rsidR="00FB2F05" w:rsidRPr="00CF7D55" w:rsidRDefault="00FB2F05" w:rsidP="00696EDD">
            <w:pPr>
              <w:pStyle w:val="TableParagraph"/>
              <w:spacing w:before="166"/>
              <w:ind w:left="573"/>
              <w:rPr>
                <w:bCs/>
                <w:sz w:val="24"/>
                <w:lang w:val="en-US"/>
              </w:rPr>
            </w:pPr>
            <w:r w:rsidRPr="00CF7D55">
              <w:rPr>
                <w:bCs/>
                <w:sz w:val="24"/>
                <w:lang w:val="en-US"/>
              </w:rPr>
              <w:t>1</w:t>
            </w:r>
          </w:p>
        </w:tc>
        <w:tc>
          <w:tcPr>
            <w:tcW w:w="1685" w:type="dxa"/>
            <w:shd w:val="clear" w:color="auto" w:fill="D9EDF2"/>
          </w:tcPr>
          <w:p w14:paraId="161DA44C" w14:textId="4AB5FE52" w:rsidR="00FB2F05" w:rsidRPr="00CF7D55" w:rsidRDefault="00D52359" w:rsidP="00696EDD">
            <w:pPr>
              <w:pStyle w:val="TableParagraph"/>
              <w:ind w:left="91" w:right="182"/>
              <w:rPr>
                <w:bCs/>
                <w:sz w:val="24"/>
                <w:lang w:val="en-US"/>
              </w:rPr>
            </w:pPr>
            <w:r>
              <w:rPr>
                <w:bCs/>
                <w:sz w:val="24"/>
                <w:lang w:val="en-US"/>
              </w:rPr>
              <w:t xml:space="preserve">Trường </w:t>
            </w:r>
            <w:proofErr w:type="spellStart"/>
            <w:r>
              <w:rPr>
                <w:bCs/>
                <w:sz w:val="24"/>
                <w:lang w:val="en-US"/>
              </w:rPr>
              <w:t>ComboBox</w:t>
            </w:r>
            <w:proofErr w:type="spellEnd"/>
            <w:r>
              <w:rPr>
                <w:bCs/>
                <w:sz w:val="24"/>
                <w:lang w:val="en-US"/>
              </w:rPr>
              <w:t xml:space="preserve"> </w:t>
            </w:r>
            <w:proofErr w:type="spellStart"/>
            <w:r>
              <w:rPr>
                <w:bCs/>
                <w:sz w:val="24"/>
                <w:lang w:val="en-US"/>
              </w:rPr>
              <w:t>Mã</w:t>
            </w:r>
            <w:proofErr w:type="spellEnd"/>
            <w:r>
              <w:rPr>
                <w:bCs/>
                <w:sz w:val="24"/>
                <w:lang w:val="en-US"/>
              </w:rPr>
              <w:t xml:space="preserve"> </w:t>
            </w:r>
            <w:proofErr w:type="spellStart"/>
            <w:r>
              <w:rPr>
                <w:bCs/>
                <w:sz w:val="24"/>
                <w:lang w:val="en-US"/>
              </w:rPr>
              <w:t>Hàng</w:t>
            </w:r>
            <w:proofErr w:type="spellEnd"/>
          </w:p>
        </w:tc>
        <w:tc>
          <w:tcPr>
            <w:tcW w:w="1689" w:type="dxa"/>
            <w:shd w:val="clear" w:color="auto" w:fill="D9EDF2"/>
          </w:tcPr>
          <w:p w14:paraId="0A34C5B0" w14:textId="40907D70" w:rsidR="00FB2F05" w:rsidRPr="00DC542A" w:rsidRDefault="002851C7" w:rsidP="00696EDD">
            <w:pPr>
              <w:pStyle w:val="TableParagraph"/>
              <w:ind w:left="77"/>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chọn</w:t>
            </w:r>
            <w:proofErr w:type="spellEnd"/>
            <w:r>
              <w:rPr>
                <w:bCs/>
                <w:sz w:val="24"/>
                <w:lang w:val="en-US"/>
              </w:rPr>
              <w:t xml:space="preserve"> </w:t>
            </w:r>
            <w:proofErr w:type="spellStart"/>
            <w:r w:rsidR="00293D19">
              <w:rPr>
                <w:bCs/>
                <w:sz w:val="24"/>
                <w:lang w:val="en-US"/>
              </w:rPr>
              <w:t>mã</w:t>
            </w:r>
            <w:proofErr w:type="spellEnd"/>
            <w:r w:rsidR="00293D19">
              <w:rPr>
                <w:bCs/>
                <w:sz w:val="24"/>
                <w:lang w:val="en-US"/>
              </w:rPr>
              <w:t xml:space="preserve"> </w:t>
            </w:r>
            <w:proofErr w:type="spellStart"/>
            <w:r w:rsidR="00293D19">
              <w:rPr>
                <w:bCs/>
                <w:sz w:val="24"/>
                <w:lang w:val="en-US"/>
              </w:rPr>
              <w:t>hàng</w:t>
            </w:r>
            <w:proofErr w:type="spellEnd"/>
          </w:p>
        </w:tc>
        <w:tc>
          <w:tcPr>
            <w:tcW w:w="1685" w:type="dxa"/>
            <w:shd w:val="clear" w:color="auto" w:fill="D9EDF2"/>
          </w:tcPr>
          <w:p w14:paraId="2590AEC1" w14:textId="1778EF8D" w:rsidR="00FB2F05" w:rsidRPr="00511B1E" w:rsidRDefault="00D10B54" w:rsidP="00696EDD">
            <w:pPr>
              <w:pStyle w:val="TableParagraph"/>
              <w:ind w:left="200"/>
              <w:rPr>
                <w:bCs/>
                <w:sz w:val="24"/>
                <w:lang w:val="en-US"/>
              </w:rPr>
            </w:pPr>
            <w:proofErr w:type="spellStart"/>
            <w:r>
              <w:rPr>
                <w:bCs/>
                <w:sz w:val="24"/>
                <w:lang w:val="en-US"/>
              </w:rPr>
              <w:t>ComboBox</w:t>
            </w:r>
            <w:proofErr w:type="spellEnd"/>
          </w:p>
        </w:tc>
        <w:tc>
          <w:tcPr>
            <w:tcW w:w="1689" w:type="dxa"/>
            <w:shd w:val="clear" w:color="auto" w:fill="D9EDF2"/>
          </w:tcPr>
          <w:p w14:paraId="3A8CF655" w14:textId="6DE5EE9C" w:rsidR="00FB2F05" w:rsidRPr="00CF7D55" w:rsidRDefault="0025553B"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5" w:type="dxa"/>
            <w:shd w:val="clear" w:color="auto" w:fill="D9EDF2"/>
          </w:tcPr>
          <w:p w14:paraId="4CD2FB03" w14:textId="77777777" w:rsidR="00FB2F05" w:rsidRPr="00CF7D55" w:rsidRDefault="00FB2F05" w:rsidP="00696EDD">
            <w:pPr>
              <w:pStyle w:val="TableParagraph"/>
              <w:ind w:left="166"/>
              <w:rPr>
                <w:bCs/>
                <w:sz w:val="24"/>
              </w:rPr>
            </w:pPr>
          </w:p>
        </w:tc>
      </w:tr>
      <w:tr w:rsidR="00FB2F05" w:rsidRPr="00CF7D55" w14:paraId="17A5532A" w14:textId="77777777" w:rsidTr="00696EDD">
        <w:trPr>
          <w:trHeight w:val="933"/>
        </w:trPr>
        <w:tc>
          <w:tcPr>
            <w:tcW w:w="1685" w:type="dxa"/>
            <w:shd w:val="clear" w:color="auto" w:fill="DAEEF3" w:themeFill="accent5" w:themeFillTint="33"/>
          </w:tcPr>
          <w:p w14:paraId="42854829" w14:textId="77777777" w:rsidR="00FB2F05" w:rsidRPr="00CF7D55" w:rsidRDefault="00FB2F05" w:rsidP="00696EDD">
            <w:pPr>
              <w:pStyle w:val="TableParagraph"/>
              <w:spacing w:before="166"/>
              <w:ind w:left="573"/>
              <w:rPr>
                <w:bCs/>
                <w:sz w:val="24"/>
                <w:lang w:val="en-US"/>
              </w:rPr>
            </w:pPr>
            <w:r w:rsidRPr="00CF7D55">
              <w:rPr>
                <w:bCs/>
                <w:sz w:val="24"/>
                <w:lang w:val="en-US"/>
              </w:rPr>
              <w:t>2</w:t>
            </w:r>
          </w:p>
        </w:tc>
        <w:tc>
          <w:tcPr>
            <w:tcW w:w="1685" w:type="dxa"/>
            <w:shd w:val="clear" w:color="auto" w:fill="DAEEF3" w:themeFill="accent5" w:themeFillTint="33"/>
          </w:tcPr>
          <w:p w14:paraId="0E2E143B" w14:textId="5D3CD2B4" w:rsidR="00FB2F05" w:rsidRPr="00CF7D55" w:rsidRDefault="00D52359" w:rsidP="00696EDD">
            <w:pPr>
              <w:pStyle w:val="TableParagraph"/>
              <w:spacing w:before="54"/>
              <w:rPr>
                <w:bCs/>
                <w:sz w:val="24"/>
                <w:lang w:val="en-US"/>
              </w:rPr>
            </w:pPr>
            <w:r>
              <w:rPr>
                <w:bCs/>
                <w:sz w:val="24"/>
                <w:lang w:val="en-US"/>
              </w:rPr>
              <w:t xml:space="preserve">Trường </w:t>
            </w:r>
            <w:proofErr w:type="spellStart"/>
            <w:r>
              <w:rPr>
                <w:bCs/>
                <w:sz w:val="24"/>
                <w:lang w:val="en-US"/>
              </w:rPr>
              <w:t>Tên</w:t>
            </w:r>
            <w:proofErr w:type="spellEnd"/>
            <w:r>
              <w:rPr>
                <w:bCs/>
                <w:sz w:val="24"/>
                <w:lang w:val="en-US"/>
              </w:rPr>
              <w:t xml:space="preserve"> </w:t>
            </w:r>
            <w:proofErr w:type="spellStart"/>
            <w:r>
              <w:rPr>
                <w:bCs/>
                <w:sz w:val="24"/>
                <w:lang w:val="en-US"/>
              </w:rPr>
              <w:t>Hàng</w:t>
            </w:r>
            <w:proofErr w:type="spellEnd"/>
          </w:p>
        </w:tc>
        <w:tc>
          <w:tcPr>
            <w:tcW w:w="1689" w:type="dxa"/>
            <w:shd w:val="clear" w:color="auto" w:fill="DAEEF3" w:themeFill="accent5" w:themeFillTint="33"/>
          </w:tcPr>
          <w:p w14:paraId="18CACBEA" w14:textId="21BD9997" w:rsidR="00FB2F05" w:rsidRPr="00CF7D55" w:rsidRDefault="00293D19"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tên</w:t>
            </w:r>
            <w:proofErr w:type="spellEnd"/>
            <w:r>
              <w:rPr>
                <w:bCs/>
                <w:sz w:val="24"/>
                <w:lang w:val="en-US"/>
              </w:rPr>
              <w:t xml:space="preserve"> </w:t>
            </w:r>
            <w:proofErr w:type="spellStart"/>
            <w:r>
              <w:rPr>
                <w:bCs/>
                <w:sz w:val="24"/>
                <w:lang w:val="en-US"/>
              </w:rPr>
              <w:t>hàng</w:t>
            </w:r>
            <w:proofErr w:type="spellEnd"/>
          </w:p>
        </w:tc>
        <w:tc>
          <w:tcPr>
            <w:tcW w:w="1685" w:type="dxa"/>
            <w:shd w:val="clear" w:color="auto" w:fill="DAEEF3" w:themeFill="accent5" w:themeFillTint="33"/>
          </w:tcPr>
          <w:p w14:paraId="36FD977E" w14:textId="13B9BBC8" w:rsidR="00FB2F05" w:rsidRPr="00CF7D55" w:rsidRDefault="00D10B54" w:rsidP="00696EDD">
            <w:pPr>
              <w:pStyle w:val="TableParagraph"/>
              <w:ind w:left="200"/>
              <w:rPr>
                <w:bCs/>
                <w:sz w:val="24"/>
                <w:lang w:val="en-US"/>
              </w:rPr>
            </w:pPr>
            <w:r>
              <w:rPr>
                <w:bCs/>
                <w:sz w:val="24"/>
                <w:lang w:val="en-US"/>
              </w:rPr>
              <w:t>Text Field</w:t>
            </w:r>
          </w:p>
        </w:tc>
        <w:tc>
          <w:tcPr>
            <w:tcW w:w="1689" w:type="dxa"/>
            <w:shd w:val="clear" w:color="auto" w:fill="DAEEF3" w:themeFill="accent5" w:themeFillTint="33"/>
          </w:tcPr>
          <w:p w14:paraId="39A97B30" w14:textId="42BE9844" w:rsidR="00FB2F05" w:rsidRPr="00CF7D55" w:rsidRDefault="0025553B"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5" w:type="dxa"/>
            <w:shd w:val="clear" w:color="auto" w:fill="DAEEF3" w:themeFill="accent5" w:themeFillTint="33"/>
          </w:tcPr>
          <w:p w14:paraId="35E7C60B" w14:textId="77777777" w:rsidR="00FB2F05" w:rsidRPr="00CF7D55" w:rsidRDefault="00FB2F05" w:rsidP="00696EDD">
            <w:pPr>
              <w:pStyle w:val="TableParagraph"/>
              <w:ind w:left="166"/>
              <w:rPr>
                <w:bCs/>
                <w:sz w:val="24"/>
                <w:lang w:val="en-US"/>
              </w:rPr>
            </w:pPr>
          </w:p>
        </w:tc>
      </w:tr>
      <w:tr w:rsidR="00FB2F05" w:rsidRPr="00CF7D55" w14:paraId="26A08114" w14:textId="77777777" w:rsidTr="00696EDD">
        <w:trPr>
          <w:trHeight w:val="933"/>
        </w:trPr>
        <w:tc>
          <w:tcPr>
            <w:tcW w:w="1685" w:type="dxa"/>
            <w:shd w:val="clear" w:color="auto" w:fill="DAEEF3" w:themeFill="accent5" w:themeFillTint="33"/>
          </w:tcPr>
          <w:p w14:paraId="3C742A74" w14:textId="77777777" w:rsidR="00FB2F05" w:rsidRPr="00CF7D55" w:rsidRDefault="00FB2F05" w:rsidP="00696EDD">
            <w:pPr>
              <w:pStyle w:val="TableParagraph"/>
              <w:spacing w:before="166"/>
              <w:ind w:left="573"/>
              <w:rPr>
                <w:bCs/>
                <w:sz w:val="24"/>
                <w:lang w:val="en-US"/>
              </w:rPr>
            </w:pPr>
            <w:r>
              <w:rPr>
                <w:bCs/>
                <w:sz w:val="24"/>
                <w:lang w:val="en-US"/>
              </w:rPr>
              <w:t>3</w:t>
            </w:r>
          </w:p>
        </w:tc>
        <w:tc>
          <w:tcPr>
            <w:tcW w:w="1685" w:type="dxa"/>
            <w:shd w:val="clear" w:color="auto" w:fill="DAEEF3" w:themeFill="accent5" w:themeFillTint="33"/>
          </w:tcPr>
          <w:p w14:paraId="4F8D86D2" w14:textId="53C28246" w:rsidR="00FB2F05" w:rsidRDefault="00D52359" w:rsidP="00696EDD">
            <w:pPr>
              <w:pStyle w:val="TableParagraph"/>
              <w:spacing w:before="54"/>
              <w:rPr>
                <w:bCs/>
                <w:sz w:val="24"/>
                <w:lang w:val="en-US"/>
              </w:rPr>
            </w:pPr>
            <w:r>
              <w:rPr>
                <w:bCs/>
                <w:sz w:val="24"/>
                <w:lang w:val="en-US"/>
              </w:rPr>
              <w:t xml:space="preserve">Trường </w:t>
            </w:r>
            <w:proofErr w:type="spellStart"/>
            <w:r>
              <w:rPr>
                <w:bCs/>
                <w:sz w:val="24"/>
                <w:lang w:val="en-US"/>
              </w:rPr>
              <w:t>Số</w:t>
            </w:r>
            <w:proofErr w:type="spellEnd"/>
            <w:r>
              <w:rPr>
                <w:bCs/>
                <w:sz w:val="24"/>
                <w:lang w:val="en-US"/>
              </w:rPr>
              <w:t xml:space="preserve"> </w:t>
            </w:r>
            <w:proofErr w:type="spellStart"/>
            <w:r>
              <w:rPr>
                <w:bCs/>
                <w:sz w:val="24"/>
                <w:lang w:val="en-US"/>
              </w:rPr>
              <w:t>Lượng</w:t>
            </w:r>
            <w:proofErr w:type="spellEnd"/>
          </w:p>
        </w:tc>
        <w:tc>
          <w:tcPr>
            <w:tcW w:w="1689" w:type="dxa"/>
            <w:shd w:val="clear" w:color="auto" w:fill="DAEEF3" w:themeFill="accent5" w:themeFillTint="33"/>
          </w:tcPr>
          <w:p w14:paraId="037A0899" w14:textId="37138D0F" w:rsidR="00FB2F05" w:rsidRPr="00CF7D55" w:rsidRDefault="00E53919" w:rsidP="00696EDD">
            <w:pPr>
              <w:pStyle w:val="TableParagraph"/>
              <w:spacing w:before="54"/>
              <w:ind w:left="77"/>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số</w:t>
            </w:r>
            <w:proofErr w:type="spellEnd"/>
            <w:r>
              <w:rPr>
                <w:bCs/>
                <w:sz w:val="24"/>
                <w:lang w:val="en-US"/>
              </w:rPr>
              <w:t xml:space="preserve"> </w:t>
            </w:r>
            <w:proofErr w:type="spellStart"/>
            <w:r>
              <w:rPr>
                <w:bCs/>
                <w:sz w:val="24"/>
                <w:lang w:val="en-US"/>
              </w:rPr>
              <w:t>lượng</w:t>
            </w:r>
            <w:proofErr w:type="spellEnd"/>
            <w:r>
              <w:rPr>
                <w:bCs/>
                <w:sz w:val="24"/>
                <w:lang w:val="en-US"/>
              </w:rPr>
              <w:t xml:space="preserve"> </w:t>
            </w:r>
            <w:proofErr w:type="spellStart"/>
            <w:r>
              <w:rPr>
                <w:bCs/>
                <w:sz w:val="24"/>
                <w:lang w:val="en-US"/>
              </w:rPr>
              <w:t>hàng</w:t>
            </w:r>
            <w:proofErr w:type="spellEnd"/>
          </w:p>
        </w:tc>
        <w:tc>
          <w:tcPr>
            <w:tcW w:w="1685" w:type="dxa"/>
            <w:shd w:val="clear" w:color="auto" w:fill="DAEEF3" w:themeFill="accent5" w:themeFillTint="33"/>
          </w:tcPr>
          <w:p w14:paraId="7BA8950B" w14:textId="71282B92" w:rsidR="00FB2F05" w:rsidRDefault="00D10B54" w:rsidP="00696EDD">
            <w:pPr>
              <w:pStyle w:val="TableParagraph"/>
              <w:ind w:left="201"/>
              <w:rPr>
                <w:bCs/>
                <w:sz w:val="24"/>
                <w:lang w:val="en-US"/>
              </w:rPr>
            </w:pPr>
            <w:r>
              <w:rPr>
                <w:bCs/>
                <w:sz w:val="24"/>
                <w:lang w:val="en-US"/>
              </w:rPr>
              <w:t>Text Field</w:t>
            </w:r>
          </w:p>
        </w:tc>
        <w:tc>
          <w:tcPr>
            <w:tcW w:w="1689" w:type="dxa"/>
            <w:shd w:val="clear" w:color="auto" w:fill="DAEEF3" w:themeFill="accent5" w:themeFillTint="33"/>
          </w:tcPr>
          <w:p w14:paraId="0D6AC16F" w14:textId="24E44671" w:rsidR="00FB2F05" w:rsidRPr="00CF7D55" w:rsidRDefault="0025553B"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5" w:type="dxa"/>
            <w:shd w:val="clear" w:color="auto" w:fill="DAEEF3" w:themeFill="accent5" w:themeFillTint="33"/>
          </w:tcPr>
          <w:p w14:paraId="538B6B4E" w14:textId="77777777" w:rsidR="00FB2F05" w:rsidRPr="00CF7D55" w:rsidRDefault="00FB2F05" w:rsidP="00696EDD">
            <w:pPr>
              <w:pStyle w:val="TableParagraph"/>
              <w:ind w:left="166"/>
              <w:rPr>
                <w:bCs/>
                <w:sz w:val="24"/>
                <w:lang w:val="en-US"/>
              </w:rPr>
            </w:pPr>
          </w:p>
        </w:tc>
      </w:tr>
      <w:tr w:rsidR="00FB2F05" w:rsidRPr="00CF7D55" w14:paraId="59962B91" w14:textId="77777777" w:rsidTr="00696EDD">
        <w:trPr>
          <w:trHeight w:val="933"/>
        </w:trPr>
        <w:tc>
          <w:tcPr>
            <w:tcW w:w="1685" w:type="dxa"/>
            <w:shd w:val="clear" w:color="auto" w:fill="DAEEF3" w:themeFill="accent5" w:themeFillTint="33"/>
          </w:tcPr>
          <w:p w14:paraId="7684ABC3" w14:textId="77777777" w:rsidR="00FB2F05" w:rsidRDefault="00FB2F05" w:rsidP="00696EDD">
            <w:pPr>
              <w:pStyle w:val="TableParagraph"/>
              <w:spacing w:before="166"/>
              <w:ind w:left="573"/>
              <w:rPr>
                <w:bCs/>
                <w:sz w:val="24"/>
                <w:lang w:val="en-US"/>
              </w:rPr>
            </w:pPr>
            <w:r>
              <w:rPr>
                <w:bCs/>
                <w:sz w:val="24"/>
                <w:lang w:val="en-US"/>
              </w:rPr>
              <w:t>4</w:t>
            </w:r>
          </w:p>
        </w:tc>
        <w:tc>
          <w:tcPr>
            <w:tcW w:w="1685" w:type="dxa"/>
            <w:shd w:val="clear" w:color="auto" w:fill="DAEEF3" w:themeFill="accent5" w:themeFillTint="33"/>
          </w:tcPr>
          <w:p w14:paraId="5ABE4D53" w14:textId="438821DB" w:rsidR="00FB2F05" w:rsidRDefault="00D52359" w:rsidP="00696EDD">
            <w:pPr>
              <w:pStyle w:val="TableParagraph"/>
              <w:spacing w:before="54"/>
              <w:rPr>
                <w:bCs/>
                <w:sz w:val="24"/>
                <w:lang w:val="en-US"/>
              </w:rPr>
            </w:pPr>
            <w:r>
              <w:rPr>
                <w:bCs/>
                <w:sz w:val="24"/>
                <w:lang w:val="en-US"/>
              </w:rPr>
              <w:t xml:space="preserve">Trường </w:t>
            </w:r>
            <w:proofErr w:type="spellStart"/>
            <w:r>
              <w:rPr>
                <w:bCs/>
                <w:sz w:val="24"/>
                <w:lang w:val="en-US"/>
              </w:rPr>
              <w:t>Đơn</w:t>
            </w:r>
            <w:proofErr w:type="spellEnd"/>
            <w:r>
              <w:rPr>
                <w:bCs/>
                <w:sz w:val="24"/>
                <w:lang w:val="en-US"/>
              </w:rPr>
              <w:t xml:space="preserve"> </w:t>
            </w:r>
            <w:proofErr w:type="spellStart"/>
            <w:r>
              <w:rPr>
                <w:bCs/>
                <w:sz w:val="24"/>
                <w:lang w:val="en-US"/>
              </w:rPr>
              <w:t>Vị</w:t>
            </w:r>
            <w:proofErr w:type="spellEnd"/>
            <w:r>
              <w:rPr>
                <w:bCs/>
                <w:sz w:val="24"/>
                <w:lang w:val="en-US"/>
              </w:rPr>
              <w:t xml:space="preserve"> </w:t>
            </w:r>
            <w:proofErr w:type="spellStart"/>
            <w:r>
              <w:rPr>
                <w:bCs/>
                <w:sz w:val="24"/>
                <w:lang w:val="en-US"/>
              </w:rPr>
              <w:t>Tính</w:t>
            </w:r>
            <w:proofErr w:type="spellEnd"/>
          </w:p>
        </w:tc>
        <w:tc>
          <w:tcPr>
            <w:tcW w:w="1689" w:type="dxa"/>
            <w:shd w:val="clear" w:color="auto" w:fill="DAEEF3" w:themeFill="accent5" w:themeFillTint="33"/>
          </w:tcPr>
          <w:p w14:paraId="51A96229" w14:textId="34EB3DEF" w:rsidR="00FB2F05" w:rsidRPr="00CF7D55" w:rsidRDefault="00E53919"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đơn</w:t>
            </w:r>
            <w:proofErr w:type="spellEnd"/>
            <w:r>
              <w:rPr>
                <w:bCs/>
                <w:sz w:val="24"/>
                <w:lang w:val="en-US"/>
              </w:rPr>
              <w:t xml:space="preserve"> </w:t>
            </w:r>
            <w:proofErr w:type="spellStart"/>
            <w:r>
              <w:rPr>
                <w:bCs/>
                <w:sz w:val="24"/>
                <w:lang w:val="en-US"/>
              </w:rPr>
              <w:t>vị</w:t>
            </w:r>
            <w:proofErr w:type="spellEnd"/>
            <w:r>
              <w:rPr>
                <w:bCs/>
                <w:sz w:val="24"/>
                <w:lang w:val="en-US"/>
              </w:rPr>
              <w:t xml:space="preserve"> </w:t>
            </w:r>
            <w:proofErr w:type="spellStart"/>
            <w:r>
              <w:rPr>
                <w:bCs/>
                <w:sz w:val="24"/>
                <w:lang w:val="en-US"/>
              </w:rPr>
              <w:t>tính</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hàng</w:t>
            </w:r>
            <w:proofErr w:type="spellEnd"/>
          </w:p>
        </w:tc>
        <w:tc>
          <w:tcPr>
            <w:tcW w:w="1685" w:type="dxa"/>
            <w:shd w:val="clear" w:color="auto" w:fill="DAEEF3" w:themeFill="accent5" w:themeFillTint="33"/>
          </w:tcPr>
          <w:p w14:paraId="6A27A625" w14:textId="4F4723A4" w:rsidR="00FB2F05" w:rsidRDefault="00D10B54" w:rsidP="00696EDD">
            <w:pPr>
              <w:pStyle w:val="TableParagraph"/>
              <w:ind w:left="200"/>
              <w:rPr>
                <w:bCs/>
                <w:sz w:val="24"/>
                <w:lang w:val="en-US"/>
              </w:rPr>
            </w:pPr>
            <w:r>
              <w:rPr>
                <w:bCs/>
                <w:sz w:val="24"/>
                <w:lang w:val="en-US"/>
              </w:rPr>
              <w:t>Text Field</w:t>
            </w:r>
          </w:p>
        </w:tc>
        <w:tc>
          <w:tcPr>
            <w:tcW w:w="1689" w:type="dxa"/>
            <w:shd w:val="clear" w:color="auto" w:fill="DAEEF3" w:themeFill="accent5" w:themeFillTint="33"/>
          </w:tcPr>
          <w:p w14:paraId="0E1DBED3" w14:textId="646F1971" w:rsidR="00FB2F05" w:rsidRPr="00CF7D55" w:rsidRDefault="0025553B"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5" w:type="dxa"/>
            <w:shd w:val="clear" w:color="auto" w:fill="DAEEF3" w:themeFill="accent5" w:themeFillTint="33"/>
          </w:tcPr>
          <w:p w14:paraId="262E4EEA" w14:textId="77777777" w:rsidR="00FB2F05" w:rsidRPr="00CF7D55" w:rsidRDefault="00FB2F05" w:rsidP="00696EDD">
            <w:pPr>
              <w:pStyle w:val="TableParagraph"/>
              <w:ind w:left="166"/>
              <w:rPr>
                <w:bCs/>
                <w:sz w:val="24"/>
                <w:lang w:val="en-US"/>
              </w:rPr>
            </w:pPr>
          </w:p>
        </w:tc>
      </w:tr>
      <w:tr w:rsidR="00FB2F05" w:rsidRPr="00CF7D55" w14:paraId="00037791" w14:textId="77777777" w:rsidTr="00696EDD">
        <w:trPr>
          <w:trHeight w:val="933"/>
        </w:trPr>
        <w:tc>
          <w:tcPr>
            <w:tcW w:w="1685" w:type="dxa"/>
            <w:shd w:val="clear" w:color="auto" w:fill="DAEEF3" w:themeFill="accent5" w:themeFillTint="33"/>
          </w:tcPr>
          <w:p w14:paraId="71123B3B" w14:textId="77777777" w:rsidR="00FB2F05" w:rsidRDefault="00FB2F05" w:rsidP="00696EDD">
            <w:pPr>
              <w:pStyle w:val="TableParagraph"/>
              <w:spacing w:before="166"/>
              <w:ind w:left="573"/>
              <w:rPr>
                <w:bCs/>
                <w:sz w:val="24"/>
                <w:lang w:val="en-US"/>
              </w:rPr>
            </w:pPr>
            <w:r>
              <w:rPr>
                <w:bCs/>
                <w:sz w:val="24"/>
                <w:lang w:val="en-US"/>
              </w:rPr>
              <w:t>5</w:t>
            </w:r>
          </w:p>
        </w:tc>
        <w:tc>
          <w:tcPr>
            <w:tcW w:w="1685" w:type="dxa"/>
            <w:shd w:val="clear" w:color="auto" w:fill="DAEEF3" w:themeFill="accent5" w:themeFillTint="33"/>
          </w:tcPr>
          <w:p w14:paraId="6377334D" w14:textId="6ECED040" w:rsidR="00FB2F05" w:rsidRDefault="00D52359" w:rsidP="00696EDD">
            <w:pPr>
              <w:pStyle w:val="TableParagraph"/>
              <w:spacing w:before="54"/>
              <w:rPr>
                <w:bCs/>
                <w:sz w:val="24"/>
                <w:lang w:val="en-US"/>
              </w:rPr>
            </w:pPr>
            <w:r>
              <w:rPr>
                <w:bCs/>
                <w:sz w:val="24"/>
                <w:lang w:val="en-US"/>
              </w:rPr>
              <w:t xml:space="preserve">Trường </w:t>
            </w:r>
            <w:proofErr w:type="spellStart"/>
            <w:r>
              <w:rPr>
                <w:bCs/>
                <w:sz w:val="24"/>
                <w:lang w:val="en-US"/>
              </w:rPr>
              <w:t>Đơn</w:t>
            </w:r>
            <w:proofErr w:type="spellEnd"/>
            <w:r>
              <w:rPr>
                <w:bCs/>
                <w:sz w:val="24"/>
                <w:lang w:val="en-US"/>
              </w:rPr>
              <w:t xml:space="preserve"> </w:t>
            </w:r>
            <w:proofErr w:type="spellStart"/>
            <w:r>
              <w:rPr>
                <w:bCs/>
                <w:sz w:val="24"/>
                <w:lang w:val="en-US"/>
              </w:rPr>
              <w:t>Giá</w:t>
            </w:r>
            <w:proofErr w:type="spellEnd"/>
          </w:p>
        </w:tc>
        <w:tc>
          <w:tcPr>
            <w:tcW w:w="1689" w:type="dxa"/>
            <w:shd w:val="clear" w:color="auto" w:fill="DAEEF3" w:themeFill="accent5" w:themeFillTint="33"/>
          </w:tcPr>
          <w:p w14:paraId="6EF80E53" w14:textId="4397CBA7" w:rsidR="00FB2F05" w:rsidRPr="00CF7D55" w:rsidRDefault="00E53919"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đơn</w:t>
            </w:r>
            <w:proofErr w:type="spellEnd"/>
            <w:r>
              <w:rPr>
                <w:bCs/>
                <w:sz w:val="24"/>
                <w:lang w:val="en-US"/>
              </w:rPr>
              <w:t xml:space="preserve"> </w:t>
            </w:r>
            <w:proofErr w:type="spellStart"/>
            <w:r>
              <w:rPr>
                <w:bCs/>
                <w:sz w:val="24"/>
                <w:lang w:val="en-US"/>
              </w:rPr>
              <w:t>giá</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hàng</w:t>
            </w:r>
            <w:proofErr w:type="spellEnd"/>
          </w:p>
        </w:tc>
        <w:tc>
          <w:tcPr>
            <w:tcW w:w="1685" w:type="dxa"/>
            <w:shd w:val="clear" w:color="auto" w:fill="DAEEF3" w:themeFill="accent5" w:themeFillTint="33"/>
          </w:tcPr>
          <w:p w14:paraId="3D4A81EF" w14:textId="772F2ED4" w:rsidR="00FB2F05" w:rsidRDefault="00D10B54" w:rsidP="00696EDD">
            <w:pPr>
              <w:pStyle w:val="TableParagraph"/>
              <w:ind w:left="200"/>
              <w:rPr>
                <w:bCs/>
                <w:sz w:val="24"/>
                <w:lang w:val="en-US"/>
              </w:rPr>
            </w:pPr>
            <w:r>
              <w:rPr>
                <w:bCs/>
                <w:sz w:val="24"/>
                <w:lang w:val="en-US"/>
              </w:rPr>
              <w:t>Text Field</w:t>
            </w:r>
          </w:p>
        </w:tc>
        <w:tc>
          <w:tcPr>
            <w:tcW w:w="1689" w:type="dxa"/>
            <w:shd w:val="clear" w:color="auto" w:fill="DAEEF3" w:themeFill="accent5" w:themeFillTint="33"/>
          </w:tcPr>
          <w:p w14:paraId="6E678A5C" w14:textId="152FED54" w:rsidR="00FB2F05" w:rsidRPr="00CF7D55" w:rsidRDefault="0025553B"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5" w:type="dxa"/>
            <w:shd w:val="clear" w:color="auto" w:fill="DAEEF3" w:themeFill="accent5" w:themeFillTint="33"/>
          </w:tcPr>
          <w:p w14:paraId="1533D1C7" w14:textId="77777777" w:rsidR="00FB2F05" w:rsidRPr="00CF7D55" w:rsidRDefault="00FB2F05" w:rsidP="00696EDD">
            <w:pPr>
              <w:pStyle w:val="TableParagraph"/>
              <w:ind w:left="166"/>
              <w:rPr>
                <w:bCs/>
                <w:sz w:val="24"/>
                <w:lang w:val="en-US"/>
              </w:rPr>
            </w:pPr>
          </w:p>
        </w:tc>
      </w:tr>
      <w:tr w:rsidR="00FB2F05" w:rsidRPr="00CF7D55" w14:paraId="29EC4D88" w14:textId="77777777" w:rsidTr="00696EDD">
        <w:trPr>
          <w:trHeight w:val="933"/>
        </w:trPr>
        <w:tc>
          <w:tcPr>
            <w:tcW w:w="1685" w:type="dxa"/>
            <w:shd w:val="clear" w:color="auto" w:fill="DAEEF3" w:themeFill="accent5" w:themeFillTint="33"/>
          </w:tcPr>
          <w:p w14:paraId="200EB8F7" w14:textId="77777777" w:rsidR="00FB2F05" w:rsidRDefault="00FB2F05" w:rsidP="00696EDD">
            <w:pPr>
              <w:pStyle w:val="TableParagraph"/>
              <w:spacing w:before="166"/>
              <w:ind w:left="573"/>
              <w:rPr>
                <w:bCs/>
                <w:sz w:val="24"/>
                <w:lang w:val="en-US"/>
              </w:rPr>
            </w:pPr>
            <w:r>
              <w:rPr>
                <w:bCs/>
                <w:sz w:val="24"/>
                <w:lang w:val="en-US"/>
              </w:rPr>
              <w:t>6</w:t>
            </w:r>
          </w:p>
        </w:tc>
        <w:tc>
          <w:tcPr>
            <w:tcW w:w="1685" w:type="dxa"/>
            <w:shd w:val="clear" w:color="auto" w:fill="DAEEF3" w:themeFill="accent5" w:themeFillTint="33"/>
          </w:tcPr>
          <w:p w14:paraId="6FDA938D" w14:textId="7C56ED4F" w:rsidR="00FB2F05" w:rsidRDefault="00D52359" w:rsidP="00696EDD">
            <w:pPr>
              <w:pStyle w:val="TableParagraph"/>
              <w:spacing w:before="54"/>
              <w:rPr>
                <w:bCs/>
                <w:sz w:val="24"/>
                <w:lang w:val="en-US"/>
              </w:rPr>
            </w:pPr>
            <w:r>
              <w:rPr>
                <w:bCs/>
                <w:sz w:val="24"/>
                <w:lang w:val="en-US"/>
              </w:rPr>
              <w:t xml:space="preserve">Trường Thành </w:t>
            </w:r>
            <w:proofErr w:type="spellStart"/>
            <w:r>
              <w:rPr>
                <w:bCs/>
                <w:sz w:val="24"/>
                <w:lang w:val="en-US"/>
              </w:rPr>
              <w:t>Tiền</w:t>
            </w:r>
            <w:proofErr w:type="spellEnd"/>
          </w:p>
        </w:tc>
        <w:tc>
          <w:tcPr>
            <w:tcW w:w="1689" w:type="dxa"/>
            <w:shd w:val="clear" w:color="auto" w:fill="DAEEF3" w:themeFill="accent5" w:themeFillTint="33"/>
          </w:tcPr>
          <w:p w14:paraId="2F5B7C40" w14:textId="4BB9297E" w:rsidR="00FB2F05" w:rsidRDefault="00E53919"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thành</w:t>
            </w:r>
            <w:proofErr w:type="spellEnd"/>
            <w:r>
              <w:rPr>
                <w:bCs/>
                <w:sz w:val="24"/>
                <w:lang w:val="en-US"/>
              </w:rPr>
              <w:t xml:space="preserve"> </w:t>
            </w:r>
            <w:proofErr w:type="spellStart"/>
            <w:r>
              <w:rPr>
                <w:bCs/>
                <w:sz w:val="24"/>
                <w:lang w:val="en-US"/>
              </w:rPr>
              <w:t>tiền</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hàng</w:t>
            </w:r>
            <w:proofErr w:type="spellEnd"/>
          </w:p>
        </w:tc>
        <w:tc>
          <w:tcPr>
            <w:tcW w:w="1685" w:type="dxa"/>
            <w:shd w:val="clear" w:color="auto" w:fill="DAEEF3" w:themeFill="accent5" w:themeFillTint="33"/>
          </w:tcPr>
          <w:p w14:paraId="63BA7465" w14:textId="68247C91" w:rsidR="00FB2F05" w:rsidRDefault="00D10B54" w:rsidP="00696EDD">
            <w:pPr>
              <w:pStyle w:val="TableParagraph"/>
              <w:ind w:left="200"/>
              <w:rPr>
                <w:bCs/>
                <w:sz w:val="24"/>
                <w:lang w:val="en-US"/>
              </w:rPr>
            </w:pPr>
            <w:r>
              <w:rPr>
                <w:bCs/>
                <w:sz w:val="24"/>
                <w:lang w:val="en-US"/>
              </w:rPr>
              <w:t>Text Field</w:t>
            </w:r>
          </w:p>
        </w:tc>
        <w:tc>
          <w:tcPr>
            <w:tcW w:w="1689" w:type="dxa"/>
            <w:shd w:val="clear" w:color="auto" w:fill="DAEEF3" w:themeFill="accent5" w:themeFillTint="33"/>
          </w:tcPr>
          <w:p w14:paraId="03103C08" w14:textId="6AB06ADB" w:rsidR="00FB2F05" w:rsidRPr="00CF7D55" w:rsidRDefault="0025553B"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85" w:type="dxa"/>
            <w:shd w:val="clear" w:color="auto" w:fill="DAEEF3" w:themeFill="accent5" w:themeFillTint="33"/>
          </w:tcPr>
          <w:p w14:paraId="20DBC39E" w14:textId="77777777" w:rsidR="00FB2F05" w:rsidRPr="00CF7D55" w:rsidRDefault="00FB2F05" w:rsidP="00696EDD">
            <w:pPr>
              <w:pStyle w:val="TableParagraph"/>
              <w:ind w:left="166"/>
              <w:rPr>
                <w:bCs/>
                <w:sz w:val="24"/>
                <w:lang w:val="en-US"/>
              </w:rPr>
            </w:pPr>
          </w:p>
        </w:tc>
      </w:tr>
      <w:tr w:rsidR="00FB2F05" w:rsidRPr="00CF7D55" w14:paraId="562388FA" w14:textId="77777777" w:rsidTr="00696EDD">
        <w:trPr>
          <w:trHeight w:val="933"/>
        </w:trPr>
        <w:tc>
          <w:tcPr>
            <w:tcW w:w="1685" w:type="dxa"/>
            <w:shd w:val="clear" w:color="auto" w:fill="DAEEF3" w:themeFill="accent5" w:themeFillTint="33"/>
          </w:tcPr>
          <w:p w14:paraId="69672FAC" w14:textId="77777777" w:rsidR="00FB2F05" w:rsidRDefault="00FB2F05" w:rsidP="00696EDD">
            <w:pPr>
              <w:pStyle w:val="TableParagraph"/>
              <w:spacing w:before="166"/>
              <w:ind w:left="573"/>
              <w:rPr>
                <w:bCs/>
                <w:sz w:val="24"/>
                <w:lang w:val="en-US"/>
              </w:rPr>
            </w:pPr>
            <w:r>
              <w:rPr>
                <w:bCs/>
                <w:sz w:val="24"/>
                <w:lang w:val="en-US"/>
              </w:rPr>
              <w:t>7</w:t>
            </w:r>
          </w:p>
        </w:tc>
        <w:tc>
          <w:tcPr>
            <w:tcW w:w="1685" w:type="dxa"/>
            <w:shd w:val="clear" w:color="auto" w:fill="DAEEF3" w:themeFill="accent5" w:themeFillTint="33"/>
          </w:tcPr>
          <w:p w14:paraId="369CCE73" w14:textId="21897549" w:rsidR="00FB2F05" w:rsidRDefault="00D52359" w:rsidP="00696EDD">
            <w:pPr>
              <w:pStyle w:val="TableParagraph"/>
              <w:spacing w:before="54"/>
              <w:rPr>
                <w:bCs/>
                <w:sz w:val="24"/>
                <w:lang w:val="en-US"/>
              </w:rPr>
            </w:pPr>
            <w:r>
              <w:rPr>
                <w:bCs/>
                <w:sz w:val="24"/>
                <w:lang w:val="en-US"/>
              </w:rPr>
              <w:t xml:space="preserve">Trường </w:t>
            </w:r>
            <w:proofErr w:type="spellStart"/>
            <w:r>
              <w:rPr>
                <w:bCs/>
                <w:sz w:val="24"/>
                <w:lang w:val="en-US"/>
              </w:rPr>
              <w:t>trả</w:t>
            </w:r>
            <w:proofErr w:type="spellEnd"/>
            <w:r>
              <w:rPr>
                <w:bCs/>
                <w:sz w:val="24"/>
                <w:lang w:val="en-US"/>
              </w:rPr>
              <w:t xml:space="preserve"> </w:t>
            </w:r>
            <w:proofErr w:type="spellStart"/>
            <w:r>
              <w:rPr>
                <w:bCs/>
                <w:sz w:val="24"/>
                <w:lang w:val="en-US"/>
              </w:rPr>
              <w:t>về</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w:t>
            </w:r>
            <w:r w:rsidR="00001222">
              <w:rPr>
                <w:bCs/>
                <w:sz w:val="24"/>
                <w:lang w:val="en-US"/>
              </w:rPr>
              <w:t xml:space="preserve">chi </w:t>
            </w:r>
            <w:proofErr w:type="spellStart"/>
            <w:r w:rsidR="00001222">
              <w:rPr>
                <w:bCs/>
                <w:sz w:val="24"/>
                <w:lang w:val="en-US"/>
              </w:rPr>
              <w:t>tiết</w:t>
            </w:r>
            <w:proofErr w:type="spellEnd"/>
            <w:r w:rsidR="00001222">
              <w:rPr>
                <w:bCs/>
                <w:sz w:val="24"/>
                <w:lang w:val="en-US"/>
              </w:rPr>
              <w:t xml:space="preserve"> </w:t>
            </w:r>
            <w:proofErr w:type="spellStart"/>
            <w:r w:rsidR="00001222">
              <w:rPr>
                <w:bCs/>
                <w:sz w:val="24"/>
                <w:lang w:val="en-US"/>
              </w:rPr>
              <w:t>phiếu</w:t>
            </w:r>
            <w:proofErr w:type="spellEnd"/>
            <w:r w:rsidR="00001222">
              <w:rPr>
                <w:bCs/>
                <w:sz w:val="24"/>
                <w:lang w:val="en-US"/>
              </w:rPr>
              <w:t xml:space="preserve"> </w:t>
            </w:r>
            <w:proofErr w:type="spellStart"/>
            <w:r w:rsidR="00001222">
              <w:rPr>
                <w:bCs/>
                <w:sz w:val="24"/>
                <w:lang w:val="en-US"/>
              </w:rPr>
              <w:t>xuất</w:t>
            </w:r>
            <w:proofErr w:type="spellEnd"/>
          </w:p>
        </w:tc>
        <w:tc>
          <w:tcPr>
            <w:tcW w:w="1689" w:type="dxa"/>
            <w:shd w:val="clear" w:color="auto" w:fill="DAEEF3" w:themeFill="accent5" w:themeFillTint="33"/>
          </w:tcPr>
          <w:p w14:paraId="38A8DA02" w14:textId="39CF6527" w:rsidR="00FB2F05" w:rsidRDefault="00E932D0" w:rsidP="00696EDD">
            <w:pPr>
              <w:pStyle w:val="TableParagraph"/>
              <w:spacing w:before="54"/>
              <w:rPr>
                <w:bCs/>
                <w:sz w:val="24"/>
                <w:lang w:val="en-US"/>
              </w:rPr>
            </w:pPr>
            <w:r>
              <w:rPr>
                <w:bCs/>
                <w:sz w:val="24"/>
                <w:lang w:val="en-US"/>
              </w:rPr>
              <w:t xml:space="preserve">Hiển </w:t>
            </w:r>
            <w:proofErr w:type="spellStart"/>
            <w:r>
              <w:rPr>
                <w:bCs/>
                <w:sz w:val="24"/>
                <w:lang w:val="en-US"/>
              </w:rPr>
              <w:t>thị</w:t>
            </w:r>
            <w:proofErr w:type="spellEnd"/>
            <w:r>
              <w:rPr>
                <w:bCs/>
                <w:sz w:val="24"/>
                <w:lang w:val="en-US"/>
              </w:rPr>
              <w:t xml:space="preserve"> </w:t>
            </w:r>
            <w:proofErr w:type="spellStart"/>
            <w:r>
              <w:rPr>
                <w:bCs/>
                <w:sz w:val="24"/>
                <w:lang w:val="en-US"/>
              </w:rPr>
              <w:t>danh</w:t>
            </w:r>
            <w:proofErr w:type="spellEnd"/>
            <w:r>
              <w:rPr>
                <w:bCs/>
                <w:sz w:val="24"/>
                <w:lang w:val="en-US"/>
              </w:rPr>
              <w:t xml:space="preserve"> </w:t>
            </w:r>
            <w:proofErr w:type="spellStart"/>
            <w:r>
              <w:rPr>
                <w:bCs/>
                <w:sz w:val="24"/>
                <w:lang w:val="en-US"/>
              </w:rPr>
              <w:t>sách</w:t>
            </w:r>
            <w:proofErr w:type="spellEnd"/>
            <w:r>
              <w:rPr>
                <w:bCs/>
                <w:sz w:val="24"/>
                <w:lang w:val="en-US"/>
              </w:rPr>
              <w:t xml:space="preserve"> chi </w:t>
            </w:r>
            <w:proofErr w:type="spellStart"/>
            <w:r>
              <w:rPr>
                <w:bCs/>
                <w:sz w:val="24"/>
                <w:lang w:val="en-US"/>
              </w:rPr>
              <w:t>tiết</w:t>
            </w:r>
            <w:proofErr w:type="spellEnd"/>
            <w:r>
              <w:rPr>
                <w:bCs/>
                <w:sz w:val="24"/>
                <w:lang w:val="en-US"/>
              </w:rPr>
              <w:t xml:space="preserve"> </w:t>
            </w:r>
            <w:proofErr w:type="spellStart"/>
            <w:r>
              <w:rPr>
                <w:bCs/>
                <w:sz w:val="24"/>
                <w:lang w:val="en-US"/>
              </w:rPr>
              <w:t>các</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xuất</w:t>
            </w:r>
            <w:proofErr w:type="spellEnd"/>
          </w:p>
        </w:tc>
        <w:tc>
          <w:tcPr>
            <w:tcW w:w="1685" w:type="dxa"/>
            <w:shd w:val="clear" w:color="auto" w:fill="DAEEF3" w:themeFill="accent5" w:themeFillTint="33"/>
          </w:tcPr>
          <w:p w14:paraId="40C05C76" w14:textId="2780B389" w:rsidR="00FB2F05" w:rsidRDefault="00D10B54" w:rsidP="00696EDD">
            <w:pPr>
              <w:pStyle w:val="TableParagraph"/>
              <w:ind w:left="200"/>
              <w:rPr>
                <w:bCs/>
                <w:sz w:val="24"/>
                <w:lang w:val="en-US"/>
              </w:rPr>
            </w:pPr>
            <w:r>
              <w:rPr>
                <w:bCs/>
                <w:sz w:val="24"/>
                <w:lang w:val="en-US"/>
              </w:rPr>
              <w:t>Table</w:t>
            </w:r>
          </w:p>
        </w:tc>
        <w:tc>
          <w:tcPr>
            <w:tcW w:w="1689" w:type="dxa"/>
            <w:shd w:val="clear" w:color="auto" w:fill="DAEEF3" w:themeFill="accent5" w:themeFillTint="33"/>
          </w:tcPr>
          <w:p w14:paraId="2EA7FDA0" w14:textId="77777777" w:rsidR="00FB2F05" w:rsidRPr="00CF7D55" w:rsidRDefault="00FB2F05" w:rsidP="00696EDD">
            <w:pPr>
              <w:pStyle w:val="TableParagraph"/>
              <w:ind w:left="184"/>
              <w:rPr>
                <w:bCs/>
                <w:sz w:val="24"/>
                <w:lang w:val="en-US"/>
              </w:rPr>
            </w:pPr>
          </w:p>
        </w:tc>
        <w:tc>
          <w:tcPr>
            <w:tcW w:w="1785" w:type="dxa"/>
            <w:shd w:val="clear" w:color="auto" w:fill="DAEEF3" w:themeFill="accent5" w:themeFillTint="33"/>
          </w:tcPr>
          <w:p w14:paraId="7DB9A608" w14:textId="77777777" w:rsidR="00FB2F05" w:rsidRPr="00CF7D55" w:rsidRDefault="00FB2F05" w:rsidP="00696EDD">
            <w:pPr>
              <w:pStyle w:val="TableParagraph"/>
              <w:ind w:left="166"/>
              <w:rPr>
                <w:bCs/>
                <w:sz w:val="24"/>
                <w:lang w:val="en-US"/>
              </w:rPr>
            </w:pPr>
          </w:p>
        </w:tc>
      </w:tr>
      <w:tr w:rsidR="00FB2F05" w:rsidRPr="00CF7D55" w14:paraId="331F55A1" w14:textId="77777777" w:rsidTr="00696EDD">
        <w:trPr>
          <w:trHeight w:val="933"/>
        </w:trPr>
        <w:tc>
          <w:tcPr>
            <w:tcW w:w="1685" w:type="dxa"/>
            <w:shd w:val="clear" w:color="auto" w:fill="DAEEF3" w:themeFill="accent5" w:themeFillTint="33"/>
          </w:tcPr>
          <w:p w14:paraId="2C4AB344" w14:textId="77777777" w:rsidR="00FB2F05" w:rsidRDefault="00FB2F05" w:rsidP="00696EDD">
            <w:pPr>
              <w:pStyle w:val="TableParagraph"/>
              <w:spacing w:before="166"/>
              <w:ind w:left="573"/>
              <w:rPr>
                <w:bCs/>
                <w:sz w:val="24"/>
                <w:lang w:val="en-US"/>
              </w:rPr>
            </w:pPr>
            <w:r>
              <w:rPr>
                <w:bCs/>
                <w:sz w:val="24"/>
                <w:lang w:val="en-US"/>
              </w:rPr>
              <w:t>8</w:t>
            </w:r>
          </w:p>
        </w:tc>
        <w:tc>
          <w:tcPr>
            <w:tcW w:w="1685" w:type="dxa"/>
            <w:shd w:val="clear" w:color="auto" w:fill="DAEEF3" w:themeFill="accent5" w:themeFillTint="33"/>
          </w:tcPr>
          <w:p w14:paraId="48CC0661" w14:textId="0F37B2B1" w:rsidR="00FB2F05" w:rsidRDefault="00001222"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Thêm</w:t>
            </w:r>
            <w:proofErr w:type="spellEnd"/>
            <w:r>
              <w:rPr>
                <w:bCs/>
                <w:sz w:val="24"/>
                <w:lang w:val="en-US"/>
              </w:rPr>
              <w:t xml:space="preserve"> </w:t>
            </w:r>
          </w:p>
        </w:tc>
        <w:tc>
          <w:tcPr>
            <w:tcW w:w="1689" w:type="dxa"/>
            <w:shd w:val="clear" w:color="auto" w:fill="DAEEF3" w:themeFill="accent5" w:themeFillTint="33"/>
          </w:tcPr>
          <w:p w14:paraId="561D8670" w14:textId="146A44C2" w:rsidR="00FB2F05" w:rsidRDefault="00E932D0"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thêm</w:t>
            </w:r>
            <w:proofErr w:type="spellEnd"/>
            <w:r>
              <w:rPr>
                <w:bCs/>
                <w:sz w:val="24"/>
                <w:lang w:val="en-US"/>
              </w:rPr>
              <w:t xml:space="preserve"> 1 chi </w:t>
            </w:r>
            <w:proofErr w:type="spellStart"/>
            <w:r>
              <w:rPr>
                <w:bCs/>
                <w:sz w:val="24"/>
                <w:lang w:val="en-US"/>
              </w:rPr>
              <w:t>tiết</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xuất</w:t>
            </w:r>
            <w:proofErr w:type="spellEnd"/>
          </w:p>
        </w:tc>
        <w:tc>
          <w:tcPr>
            <w:tcW w:w="1685" w:type="dxa"/>
            <w:shd w:val="clear" w:color="auto" w:fill="DAEEF3" w:themeFill="accent5" w:themeFillTint="33"/>
          </w:tcPr>
          <w:p w14:paraId="45BB504D" w14:textId="0276AF19" w:rsidR="00FB2F05" w:rsidRDefault="00D10B54" w:rsidP="00696EDD">
            <w:pPr>
              <w:pStyle w:val="TableParagraph"/>
              <w:ind w:left="200"/>
              <w:rPr>
                <w:bCs/>
                <w:sz w:val="24"/>
                <w:lang w:val="en-US"/>
              </w:rPr>
            </w:pPr>
            <w:r>
              <w:rPr>
                <w:bCs/>
                <w:sz w:val="24"/>
                <w:lang w:val="en-US"/>
              </w:rPr>
              <w:t>Button</w:t>
            </w:r>
          </w:p>
        </w:tc>
        <w:tc>
          <w:tcPr>
            <w:tcW w:w="1689" w:type="dxa"/>
            <w:shd w:val="clear" w:color="auto" w:fill="DAEEF3" w:themeFill="accent5" w:themeFillTint="33"/>
          </w:tcPr>
          <w:p w14:paraId="3E047D1A" w14:textId="77777777" w:rsidR="00FB2F05" w:rsidRPr="00CF7D55" w:rsidRDefault="00FB2F05" w:rsidP="00696EDD">
            <w:pPr>
              <w:pStyle w:val="TableParagraph"/>
              <w:ind w:left="184"/>
              <w:rPr>
                <w:bCs/>
                <w:sz w:val="24"/>
                <w:lang w:val="en-US"/>
              </w:rPr>
            </w:pPr>
          </w:p>
        </w:tc>
        <w:tc>
          <w:tcPr>
            <w:tcW w:w="1785" w:type="dxa"/>
            <w:shd w:val="clear" w:color="auto" w:fill="DAEEF3" w:themeFill="accent5" w:themeFillTint="33"/>
          </w:tcPr>
          <w:p w14:paraId="4D403433" w14:textId="77777777" w:rsidR="00FB2F05" w:rsidRPr="00CF7D55" w:rsidRDefault="00FB2F05" w:rsidP="00696EDD">
            <w:pPr>
              <w:pStyle w:val="TableParagraph"/>
              <w:ind w:left="166"/>
              <w:rPr>
                <w:bCs/>
                <w:sz w:val="24"/>
                <w:lang w:val="en-US"/>
              </w:rPr>
            </w:pPr>
          </w:p>
        </w:tc>
      </w:tr>
      <w:tr w:rsidR="00FB2F05" w:rsidRPr="00CF7D55" w14:paraId="1F756C31" w14:textId="77777777" w:rsidTr="00696EDD">
        <w:trPr>
          <w:trHeight w:val="933"/>
        </w:trPr>
        <w:tc>
          <w:tcPr>
            <w:tcW w:w="1685" w:type="dxa"/>
            <w:shd w:val="clear" w:color="auto" w:fill="DAEEF3" w:themeFill="accent5" w:themeFillTint="33"/>
          </w:tcPr>
          <w:p w14:paraId="5424D7CE" w14:textId="77777777" w:rsidR="00FB2F05" w:rsidRDefault="00FB2F05" w:rsidP="00696EDD">
            <w:pPr>
              <w:pStyle w:val="TableParagraph"/>
              <w:spacing w:before="166"/>
              <w:ind w:left="573"/>
              <w:rPr>
                <w:bCs/>
                <w:sz w:val="24"/>
                <w:lang w:val="en-US"/>
              </w:rPr>
            </w:pPr>
            <w:r>
              <w:rPr>
                <w:bCs/>
                <w:sz w:val="24"/>
                <w:lang w:val="en-US"/>
              </w:rPr>
              <w:t>9</w:t>
            </w:r>
          </w:p>
        </w:tc>
        <w:tc>
          <w:tcPr>
            <w:tcW w:w="1685" w:type="dxa"/>
            <w:shd w:val="clear" w:color="auto" w:fill="DAEEF3" w:themeFill="accent5" w:themeFillTint="33"/>
          </w:tcPr>
          <w:p w14:paraId="2477DD45" w14:textId="4EAC0624" w:rsidR="00FB2F05" w:rsidRDefault="00001222"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Xoá</w:t>
            </w:r>
            <w:proofErr w:type="spellEnd"/>
          </w:p>
        </w:tc>
        <w:tc>
          <w:tcPr>
            <w:tcW w:w="1689" w:type="dxa"/>
            <w:shd w:val="clear" w:color="auto" w:fill="DAEEF3" w:themeFill="accent5" w:themeFillTint="33"/>
          </w:tcPr>
          <w:p w14:paraId="257054F8" w14:textId="2E770F29" w:rsidR="00FB2F05" w:rsidRDefault="00E932D0"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xoá</w:t>
            </w:r>
            <w:proofErr w:type="spellEnd"/>
            <w:r>
              <w:rPr>
                <w:bCs/>
                <w:sz w:val="24"/>
                <w:lang w:val="en-US"/>
              </w:rPr>
              <w:t xml:space="preserve"> 1 chi</w:t>
            </w:r>
            <w:r w:rsidR="009D6E95">
              <w:rPr>
                <w:bCs/>
                <w:sz w:val="24"/>
                <w:lang w:val="en-US"/>
              </w:rPr>
              <w:t xml:space="preserve"> </w:t>
            </w:r>
            <w:proofErr w:type="spellStart"/>
            <w:r>
              <w:rPr>
                <w:bCs/>
                <w:sz w:val="24"/>
                <w:lang w:val="en-US"/>
              </w:rPr>
              <w:t>tiết</w:t>
            </w:r>
            <w:proofErr w:type="spellEnd"/>
            <w:r w:rsidR="009D6E95">
              <w:rPr>
                <w:bCs/>
                <w:sz w:val="24"/>
                <w:lang w:val="en-US"/>
              </w:rPr>
              <w:t xml:space="preserve"> </w:t>
            </w:r>
            <w:proofErr w:type="spellStart"/>
            <w:r w:rsidR="009D6E95">
              <w:rPr>
                <w:bCs/>
                <w:sz w:val="24"/>
                <w:lang w:val="en-US"/>
              </w:rPr>
              <w:t>cho</w:t>
            </w:r>
            <w:proofErr w:type="spellEnd"/>
            <w:r>
              <w:rPr>
                <w:bCs/>
                <w:sz w:val="24"/>
                <w:lang w:val="en-US"/>
              </w:rPr>
              <w:t xml:space="preserve"> </w:t>
            </w:r>
            <w:proofErr w:type="spellStart"/>
            <w:r>
              <w:rPr>
                <w:bCs/>
                <w:sz w:val="24"/>
                <w:lang w:val="en-US"/>
              </w:rPr>
              <w:t>phi</w:t>
            </w:r>
            <w:r w:rsidR="009D6E95">
              <w:rPr>
                <w:bCs/>
                <w:sz w:val="24"/>
                <w:lang w:val="en-US"/>
              </w:rPr>
              <w:t>ếu</w:t>
            </w:r>
            <w:proofErr w:type="spellEnd"/>
            <w:r w:rsidR="009D6E95">
              <w:rPr>
                <w:bCs/>
                <w:sz w:val="24"/>
                <w:lang w:val="en-US"/>
              </w:rPr>
              <w:t xml:space="preserve"> </w:t>
            </w:r>
            <w:proofErr w:type="spellStart"/>
            <w:r w:rsidR="009D6E95">
              <w:rPr>
                <w:bCs/>
                <w:sz w:val="24"/>
                <w:lang w:val="en-US"/>
              </w:rPr>
              <w:t>xuất</w:t>
            </w:r>
            <w:proofErr w:type="spellEnd"/>
            <w:r>
              <w:rPr>
                <w:bCs/>
                <w:sz w:val="24"/>
                <w:lang w:val="en-US"/>
              </w:rPr>
              <w:t xml:space="preserve"> </w:t>
            </w:r>
          </w:p>
        </w:tc>
        <w:tc>
          <w:tcPr>
            <w:tcW w:w="1685" w:type="dxa"/>
            <w:shd w:val="clear" w:color="auto" w:fill="DAEEF3" w:themeFill="accent5" w:themeFillTint="33"/>
          </w:tcPr>
          <w:p w14:paraId="61786AB6" w14:textId="605CB9D8" w:rsidR="00FB2F05" w:rsidRDefault="00D10B54" w:rsidP="00696EDD">
            <w:pPr>
              <w:pStyle w:val="TableParagraph"/>
              <w:ind w:left="200"/>
              <w:rPr>
                <w:bCs/>
                <w:sz w:val="24"/>
                <w:lang w:val="en-US"/>
              </w:rPr>
            </w:pPr>
            <w:r>
              <w:rPr>
                <w:bCs/>
                <w:sz w:val="24"/>
                <w:lang w:val="en-US"/>
              </w:rPr>
              <w:t>Button</w:t>
            </w:r>
          </w:p>
        </w:tc>
        <w:tc>
          <w:tcPr>
            <w:tcW w:w="1689" w:type="dxa"/>
            <w:shd w:val="clear" w:color="auto" w:fill="DAEEF3" w:themeFill="accent5" w:themeFillTint="33"/>
          </w:tcPr>
          <w:p w14:paraId="63A29FEE" w14:textId="77777777" w:rsidR="00FB2F05" w:rsidRPr="00CF7D55" w:rsidRDefault="00FB2F05" w:rsidP="00696EDD">
            <w:pPr>
              <w:pStyle w:val="TableParagraph"/>
              <w:ind w:left="184"/>
              <w:rPr>
                <w:bCs/>
                <w:sz w:val="24"/>
                <w:lang w:val="en-US"/>
              </w:rPr>
            </w:pPr>
          </w:p>
        </w:tc>
        <w:tc>
          <w:tcPr>
            <w:tcW w:w="1785" w:type="dxa"/>
            <w:shd w:val="clear" w:color="auto" w:fill="DAEEF3" w:themeFill="accent5" w:themeFillTint="33"/>
          </w:tcPr>
          <w:p w14:paraId="70DE692A" w14:textId="77777777" w:rsidR="00FB2F05" w:rsidRPr="00CF7D55" w:rsidRDefault="00FB2F05" w:rsidP="00696EDD">
            <w:pPr>
              <w:pStyle w:val="TableParagraph"/>
              <w:ind w:left="166"/>
              <w:rPr>
                <w:bCs/>
                <w:sz w:val="24"/>
                <w:lang w:val="en-US"/>
              </w:rPr>
            </w:pPr>
          </w:p>
        </w:tc>
      </w:tr>
      <w:tr w:rsidR="00FB2F05" w:rsidRPr="00CF7D55" w14:paraId="1A375F77" w14:textId="77777777" w:rsidTr="00696EDD">
        <w:trPr>
          <w:trHeight w:val="933"/>
        </w:trPr>
        <w:tc>
          <w:tcPr>
            <w:tcW w:w="1685" w:type="dxa"/>
            <w:shd w:val="clear" w:color="auto" w:fill="DAEEF3" w:themeFill="accent5" w:themeFillTint="33"/>
          </w:tcPr>
          <w:p w14:paraId="76C4580F" w14:textId="77777777" w:rsidR="00FB2F05" w:rsidRDefault="00FB2F05" w:rsidP="00696EDD">
            <w:pPr>
              <w:pStyle w:val="TableParagraph"/>
              <w:spacing w:before="166"/>
              <w:ind w:left="573"/>
              <w:rPr>
                <w:bCs/>
                <w:sz w:val="24"/>
                <w:lang w:val="en-US"/>
              </w:rPr>
            </w:pPr>
            <w:r>
              <w:rPr>
                <w:bCs/>
                <w:sz w:val="24"/>
                <w:lang w:val="en-US"/>
              </w:rPr>
              <w:t>10</w:t>
            </w:r>
          </w:p>
        </w:tc>
        <w:tc>
          <w:tcPr>
            <w:tcW w:w="1685" w:type="dxa"/>
            <w:shd w:val="clear" w:color="auto" w:fill="DAEEF3" w:themeFill="accent5" w:themeFillTint="33"/>
          </w:tcPr>
          <w:p w14:paraId="6573237E" w14:textId="3E688705" w:rsidR="00FB2F05" w:rsidRDefault="00001222"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Sửa</w:t>
            </w:r>
            <w:proofErr w:type="spellEnd"/>
          </w:p>
        </w:tc>
        <w:tc>
          <w:tcPr>
            <w:tcW w:w="1689" w:type="dxa"/>
            <w:shd w:val="clear" w:color="auto" w:fill="DAEEF3" w:themeFill="accent5" w:themeFillTint="33"/>
          </w:tcPr>
          <w:p w14:paraId="0D259648" w14:textId="58293FAD" w:rsidR="00FB2F05" w:rsidRDefault="009D6E95"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sửa</w:t>
            </w:r>
            <w:proofErr w:type="spellEnd"/>
            <w:r>
              <w:rPr>
                <w:bCs/>
                <w:sz w:val="24"/>
                <w:lang w:val="en-US"/>
              </w:rPr>
              <w:t xml:space="preserve"> </w:t>
            </w:r>
            <w:proofErr w:type="spellStart"/>
            <w:r>
              <w:rPr>
                <w:bCs/>
                <w:sz w:val="24"/>
                <w:lang w:val="en-US"/>
              </w:rPr>
              <w:t>lại</w:t>
            </w:r>
            <w:proofErr w:type="spellEnd"/>
            <w:r>
              <w:rPr>
                <w:bCs/>
                <w:sz w:val="24"/>
                <w:lang w:val="en-US"/>
              </w:rPr>
              <w:t xml:space="preserve"> 1 </w:t>
            </w:r>
            <w:proofErr w:type="spellStart"/>
            <w:r>
              <w:rPr>
                <w:bCs/>
                <w:sz w:val="24"/>
                <w:lang w:val="en-US"/>
              </w:rPr>
              <w:t>thông</w:t>
            </w:r>
            <w:proofErr w:type="spellEnd"/>
            <w:r>
              <w:rPr>
                <w:bCs/>
                <w:sz w:val="24"/>
                <w:lang w:val="en-US"/>
              </w:rPr>
              <w:t xml:space="preserve"> tin chi </w:t>
            </w:r>
            <w:proofErr w:type="spellStart"/>
            <w:r>
              <w:rPr>
                <w:bCs/>
                <w:sz w:val="24"/>
                <w:lang w:val="en-US"/>
              </w:rPr>
              <w:t>tiết</w:t>
            </w:r>
            <w:proofErr w:type="spellEnd"/>
            <w:r>
              <w:rPr>
                <w:bCs/>
                <w:sz w:val="24"/>
                <w:lang w:val="en-US"/>
              </w:rPr>
              <w:t xml:space="preserve"> </w:t>
            </w:r>
            <w:proofErr w:type="spellStart"/>
            <w:r>
              <w:rPr>
                <w:bCs/>
                <w:sz w:val="24"/>
                <w:lang w:val="en-US"/>
              </w:rPr>
              <w:t>cho</w:t>
            </w:r>
            <w:proofErr w:type="spellEnd"/>
            <w:r>
              <w:rPr>
                <w:bCs/>
                <w:sz w:val="24"/>
                <w:lang w:val="en-US"/>
              </w:rPr>
              <w:t xml:space="preserve"> </w:t>
            </w:r>
            <w:proofErr w:type="spellStart"/>
            <w:r>
              <w:rPr>
                <w:bCs/>
                <w:sz w:val="24"/>
                <w:lang w:val="en-US"/>
              </w:rPr>
              <w:t>phiếu</w:t>
            </w:r>
            <w:proofErr w:type="spellEnd"/>
            <w:r>
              <w:rPr>
                <w:bCs/>
                <w:sz w:val="24"/>
                <w:lang w:val="en-US"/>
              </w:rPr>
              <w:t xml:space="preserve"> </w:t>
            </w:r>
            <w:proofErr w:type="spellStart"/>
            <w:r>
              <w:rPr>
                <w:bCs/>
                <w:sz w:val="24"/>
                <w:lang w:val="en-US"/>
              </w:rPr>
              <w:t>xuất</w:t>
            </w:r>
            <w:proofErr w:type="spellEnd"/>
          </w:p>
        </w:tc>
        <w:tc>
          <w:tcPr>
            <w:tcW w:w="1685" w:type="dxa"/>
            <w:shd w:val="clear" w:color="auto" w:fill="DAEEF3" w:themeFill="accent5" w:themeFillTint="33"/>
          </w:tcPr>
          <w:p w14:paraId="76030525" w14:textId="50C71101" w:rsidR="00FB2F05" w:rsidRDefault="00D10B54" w:rsidP="00696EDD">
            <w:pPr>
              <w:pStyle w:val="TableParagraph"/>
              <w:ind w:left="200"/>
              <w:rPr>
                <w:bCs/>
                <w:sz w:val="24"/>
                <w:lang w:val="en-US"/>
              </w:rPr>
            </w:pPr>
            <w:r>
              <w:rPr>
                <w:bCs/>
                <w:sz w:val="24"/>
                <w:lang w:val="en-US"/>
              </w:rPr>
              <w:t>Button</w:t>
            </w:r>
          </w:p>
        </w:tc>
        <w:tc>
          <w:tcPr>
            <w:tcW w:w="1689" w:type="dxa"/>
            <w:shd w:val="clear" w:color="auto" w:fill="DAEEF3" w:themeFill="accent5" w:themeFillTint="33"/>
          </w:tcPr>
          <w:p w14:paraId="6CE95719" w14:textId="77777777" w:rsidR="00FB2F05" w:rsidRPr="00CF7D55" w:rsidRDefault="00FB2F05" w:rsidP="00696EDD">
            <w:pPr>
              <w:pStyle w:val="TableParagraph"/>
              <w:ind w:left="184"/>
              <w:rPr>
                <w:bCs/>
                <w:sz w:val="24"/>
                <w:lang w:val="en-US"/>
              </w:rPr>
            </w:pPr>
          </w:p>
        </w:tc>
        <w:tc>
          <w:tcPr>
            <w:tcW w:w="1785" w:type="dxa"/>
            <w:shd w:val="clear" w:color="auto" w:fill="DAEEF3" w:themeFill="accent5" w:themeFillTint="33"/>
          </w:tcPr>
          <w:p w14:paraId="4EBF4142" w14:textId="77777777" w:rsidR="00FB2F05" w:rsidRPr="00CF7D55" w:rsidRDefault="00FB2F05" w:rsidP="00696EDD">
            <w:pPr>
              <w:pStyle w:val="TableParagraph"/>
              <w:ind w:left="166"/>
              <w:rPr>
                <w:bCs/>
                <w:sz w:val="24"/>
                <w:lang w:val="en-US"/>
              </w:rPr>
            </w:pPr>
          </w:p>
        </w:tc>
      </w:tr>
    </w:tbl>
    <w:p w14:paraId="193348B2" w14:textId="303204B1" w:rsidR="00FB2F05" w:rsidRDefault="001D1394">
      <w:pPr>
        <w:rPr>
          <w:u w:val="single"/>
        </w:rPr>
      </w:pPr>
      <w:r>
        <w:rPr>
          <w:u w:val="single"/>
        </w:rPr>
        <w:br w:type="page"/>
      </w:r>
    </w:p>
    <w:p w14:paraId="2E02FF24" w14:textId="77777777" w:rsidR="00FB2F05" w:rsidRDefault="00FB2F05">
      <w:pPr>
        <w:rPr>
          <w:sz w:val="26"/>
          <w:szCs w:val="26"/>
          <w:u w:val="single"/>
        </w:rPr>
      </w:pPr>
    </w:p>
    <w:p w14:paraId="27A0F3F0" w14:textId="53CF6FC1" w:rsidR="001D1394" w:rsidRDefault="001D1394" w:rsidP="00432088">
      <w:pPr>
        <w:pStyle w:val="BodyText"/>
        <w:ind w:left="424" w:right="621"/>
        <w:rPr>
          <w:lang w:val="en-US"/>
        </w:rPr>
      </w:pPr>
      <w:r w:rsidRPr="00462319">
        <w:rPr>
          <w:u w:val="single"/>
        </w:rPr>
        <w:t>Mock-up</w:t>
      </w:r>
      <w:r w:rsidRPr="00462319">
        <w:rPr>
          <w:spacing w:val="22"/>
          <w:u w:val="single"/>
        </w:rPr>
        <w:t xml:space="preserve"> </w:t>
      </w:r>
      <w:r w:rsidRPr="00462319">
        <w:rPr>
          <w:u w:val="single"/>
        </w:rPr>
        <w:t>cho</w:t>
      </w:r>
      <w:r w:rsidRPr="00462319">
        <w:rPr>
          <w:spacing w:val="22"/>
          <w:u w:val="single"/>
        </w:rPr>
        <w:t xml:space="preserve"> </w:t>
      </w:r>
      <w:r w:rsidRPr="00462319">
        <w:rPr>
          <w:u w:val="single"/>
        </w:rPr>
        <w:t>màn</w:t>
      </w:r>
      <w:r w:rsidRPr="00462319">
        <w:rPr>
          <w:spacing w:val="22"/>
          <w:u w:val="single"/>
        </w:rPr>
        <w:t xml:space="preserve"> </w:t>
      </w:r>
      <w:r w:rsidRPr="00462319">
        <w:rPr>
          <w:u w:val="single"/>
        </w:rPr>
        <w:t>hình</w:t>
      </w:r>
      <w:r w:rsidRPr="00462319">
        <w:rPr>
          <w:spacing w:val="23"/>
          <w:u w:val="single"/>
        </w:rPr>
        <w:t xml:space="preserve"> </w:t>
      </w:r>
      <w:proofErr w:type="spellStart"/>
      <w:r>
        <w:rPr>
          <w:spacing w:val="23"/>
          <w:u w:val="single"/>
          <w:lang w:val="en-US"/>
        </w:rPr>
        <w:t>đổi</w:t>
      </w:r>
      <w:proofErr w:type="spellEnd"/>
      <w:r>
        <w:rPr>
          <w:spacing w:val="23"/>
          <w:u w:val="single"/>
          <w:lang w:val="en-US"/>
        </w:rPr>
        <w:t xml:space="preserve"> </w:t>
      </w:r>
      <w:proofErr w:type="spellStart"/>
      <w:r>
        <w:rPr>
          <w:spacing w:val="23"/>
          <w:u w:val="single"/>
          <w:lang w:val="en-US"/>
        </w:rPr>
        <w:t>mật</w:t>
      </w:r>
      <w:proofErr w:type="spellEnd"/>
      <w:r>
        <w:rPr>
          <w:spacing w:val="23"/>
          <w:u w:val="single"/>
          <w:lang w:val="en-US"/>
        </w:rPr>
        <w:t xml:space="preserve"> </w:t>
      </w:r>
      <w:proofErr w:type="spellStart"/>
      <w:r>
        <w:rPr>
          <w:spacing w:val="23"/>
          <w:u w:val="single"/>
          <w:lang w:val="en-US"/>
        </w:rPr>
        <w:t>khẩu</w:t>
      </w:r>
      <w:proofErr w:type="spellEnd"/>
      <w:r>
        <w:rPr>
          <w:spacing w:val="23"/>
          <w:u w:val="single"/>
          <w:lang w:val="en-US"/>
        </w:rPr>
        <w:t xml:space="preserve"> </w:t>
      </w:r>
      <w:r w:rsidRPr="00462319">
        <w:rPr>
          <w:u w:val="single"/>
        </w:rPr>
        <w:t>của</w:t>
      </w:r>
      <w:r w:rsidRPr="00462319">
        <w:rPr>
          <w:spacing w:val="-1"/>
          <w:u w:val="single"/>
        </w:rPr>
        <w:t xml:space="preserve"> </w:t>
      </w:r>
      <w:r w:rsidRPr="00462319">
        <w:rPr>
          <w:u w:val="single"/>
        </w:rPr>
        <w:t>bài toán :</w:t>
      </w:r>
    </w:p>
    <w:p w14:paraId="0AA82DD0" w14:textId="0D559A0B" w:rsidR="00B44E61" w:rsidRDefault="003A7078" w:rsidP="00AC2591">
      <w:pPr>
        <w:rPr>
          <w:lang w:val="en-US"/>
        </w:rPr>
      </w:pPr>
      <w:r>
        <w:rPr>
          <w:noProof/>
          <w:lang w:val="en-US"/>
        </w:rPr>
        <w:drawing>
          <wp:inline distT="0" distB="0" distL="0" distR="0" wp14:anchorId="28035690" wp14:editId="76FF1E17">
            <wp:extent cx="6597650" cy="5460365"/>
            <wp:effectExtent l="0" t="0" r="0" b="0"/>
            <wp:docPr id="596068265" name="Picture 596068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68265" name="Picture 15"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6597650" cy="5460365"/>
                    </a:xfrm>
                    <a:prstGeom prst="rect">
                      <a:avLst/>
                    </a:prstGeom>
                  </pic:spPr>
                </pic:pic>
              </a:graphicData>
            </a:graphic>
          </wp:inline>
        </w:drawing>
      </w:r>
    </w:p>
    <w:p w14:paraId="1FA65632" w14:textId="77777777" w:rsidR="00B6590C" w:rsidRDefault="00B6590C" w:rsidP="00AC2591">
      <w:pPr>
        <w:rPr>
          <w:lang w:val="en-US"/>
        </w:rPr>
      </w:pPr>
    </w:p>
    <w:p w14:paraId="6DE1D8C1" w14:textId="77777777" w:rsidR="00FB2F05" w:rsidRDefault="00FB2F05" w:rsidP="00AC2591">
      <w:pPr>
        <w:rPr>
          <w:lang w:val="en-US"/>
        </w:rPr>
      </w:pPr>
    </w:p>
    <w:p w14:paraId="5B79FC84" w14:textId="77777777" w:rsidR="00FB2F05" w:rsidRDefault="00FB2F05" w:rsidP="00AC2591">
      <w:pPr>
        <w:rPr>
          <w:lang w:val="en-US"/>
        </w:rPr>
      </w:pPr>
    </w:p>
    <w:p w14:paraId="35CC9EC1" w14:textId="77777777" w:rsidR="00FB2F05" w:rsidRDefault="00FB2F05" w:rsidP="00AC2591">
      <w:pPr>
        <w:rPr>
          <w:lang w:val="en-US"/>
        </w:rPr>
      </w:pPr>
    </w:p>
    <w:p w14:paraId="0EFD73E5" w14:textId="77777777" w:rsidR="00FB2F05" w:rsidRDefault="00FB2F05" w:rsidP="00AC2591">
      <w:pPr>
        <w:rPr>
          <w:lang w:val="en-US"/>
        </w:rPr>
      </w:pPr>
    </w:p>
    <w:p w14:paraId="473C6D54" w14:textId="77777777" w:rsidR="00FB2F05" w:rsidRDefault="00FB2F05" w:rsidP="00AC2591">
      <w:pPr>
        <w:rPr>
          <w:lang w:val="en-US"/>
        </w:rPr>
      </w:pPr>
    </w:p>
    <w:p w14:paraId="15B512D3" w14:textId="77777777" w:rsidR="00FB2F05" w:rsidRDefault="00FB2F05" w:rsidP="00AC2591">
      <w:pPr>
        <w:rPr>
          <w:lang w:val="en-US"/>
        </w:rPr>
      </w:pPr>
    </w:p>
    <w:p w14:paraId="34CFBB0B" w14:textId="77777777" w:rsidR="00FB2F05" w:rsidRDefault="00FB2F05" w:rsidP="00AC2591">
      <w:pPr>
        <w:rPr>
          <w:lang w:val="en-US"/>
        </w:rPr>
      </w:pPr>
    </w:p>
    <w:p w14:paraId="6C3DBE66" w14:textId="77777777" w:rsidR="00FB2F05" w:rsidRDefault="00FB2F05" w:rsidP="00AC2591">
      <w:pPr>
        <w:rPr>
          <w:lang w:val="en-US"/>
        </w:rPr>
      </w:pPr>
    </w:p>
    <w:p w14:paraId="7949FBDC" w14:textId="77777777" w:rsidR="00FB2F05" w:rsidRDefault="00FB2F05" w:rsidP="00AC2591">
      <w:pPr>
        <w:rPr>
          <w:lang w:val="en-US"/>
        </w:rPr>
      </w:pPr>
    </w:p>
    <w:p w14:paraId="6C5E63EB" w14:textId="77777777" w:rsidR="00FB2F05" w:rsidRDefault="00FB2F05" w:rsidP="00AC2591">
      <w:pPr>
        <w:rPr>
          <w:lang w:val="en-US"/>
        </w:rPr>
      </w:pPr>
    </w:p>
    <w:p w14:paraId="43AACA41" w14:textId="77777777" w:rsidR="00FB2F05" w:rsidRDefault="00FB2F05" w:rsidP="00AC2591">
      <w:pPr>
        <w:rPr>
          <w:lang w:val="en-US"/>
        </w:rPr>
      </w:pPr>
    </w:p>
    <w:p w14:paraId="39D835BF" w14:textId="77777777" w:rsidR="00FB2F05" w:rsidRDefault="00FB2F05" w:rsidP="00AC2591">
      <w:pPr>
        <w:rPr>
          <w:lang w:val="en-US"/>
        </w:rPr>
      </w:pPr>
    </w:p>
    <w:p w14:paraId="34726697" w14:textId="77777777" w:rsidR="00FB2F05" w:rsidRDefault="00FB2F05" w:rsidP="00AC2591">
      <w:pPr>
        <w:rPr>
          <w:lang w:val="en-US"/>
        </w:rPr>
      </w:pPr>
    </w:p>
    <w:p w14:paraId="7732F2C0" w14:textId="77777777" w:rsidR="00FB2F05" w:rsidRDefault="00FB2F05" w:rsidP="00AC2591">
      <w:pPr>
        <w:rPr>
          <w:lang w:val="en-US"/>
        </w:rPr>
      </w:pPr>
    </w:p>
    <w:p w14:paraId="6A40E3AF" w14:textId="77777777" w:rsidR="00FB2F05" w:rsidRDefault="00FB2F05" w:rsidP="00AC2591">
      <w:pPr>
        <w:rPr>
          <w:lang w:val="en-US"/>
        </w:rPr>
      </w:pPr>
    </w:p>
    <w:p w14:paraId="288210B9" w14:textId="77777777" w:rsidR="00FB2F05" w:rsidRDefault="00FB2F05" w:rsidP="00AC2591">
      <w:pPr>
        <w:rPr>
          <w:lang w:val="en-US"/>
        </w:rPr>
      </w:pPr>
    </w:p>
    <w:p w14:paraId="3ECC803A" w14:textId="77777777" w:rsidR="00FB2F05" w:rsidRDefault="00FB2F05" w:rsidP="00AC2591">
      <w:pPr>
        <w:rPr>
          <w:lang w:val="en-US"/>
        </w:rPr>
      </w:pPr>
    </w:p>
    <w:p w14:paraId="6CCBE71C" w14:textId="77777777" w:rsidR="00FB2F05" w:rsidRDefault="00FB2F05" w:rsidP="00AC2591">
      <w:pPr>
        <w:rPr>
          <w:lang w:val="en-US"/>
        </w:rPr>
      </w:pPr>
    </w:p>
    <w:tbl>
      <w:tblPr>
        <w:tblpPr w:leftFromText="180" w:rightFromText="180" w:horzAnchor="margin" w:tblpY="1920"/>
        <w:tblW w:w="10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5"/>
        <w:gridCol w:w="1695"/>
        <w:gridCol w:w="1699"/>
        <w:gridCol w:w="1695"/>
        <w:gridCol w:w="1699"/>
        <w:gridCol w:w="1795"/>
      </w:tblGrid>
      <w:tr w:rsidR="00136753" w:rsidRPr="00A53350" w14:paraId="2EEA6EE3" w14:textId="77777777" w:rsidTr="00696EDD">
        <w:trPr>
          <w:trHeight w:val="948"/>
        </w:trPr>
        <w:tc>
          <w:tcPr>
            <w:tcW w:w="1695" w:type="dxa"/>
            <w:shd w:val="clear" w:color="auto" w:fill="4AABC5"/>
          </w:tcPr>
          <w:p w14:paraId="06BD4CE0" w14:textId="77777777" w:rsidR="00136753" w:rsidRPr="00A53350" w:rsidRDefault="00136753" w:rsidP="00696EDD">
            <w:pPr>
              <w:pStyle w:val="TableParagraph"/>
              <w:spacing w:before="166"/>
              <w:ind w:left="573"/>
              <w:rPr>
                <w:b/>
                <w:sz w:val="24"/>
                <w:lang w:val="en-US"/>
              </w:rPr>
            </w:pPr>
            <w:r w:rsidRPr="00A53350">
              <w:rPr>
                <w:b/>
                <w:sz w:val="24"/>
                <w:lang w:val="en-US"/>
              </w:rPr>
              <w:lastRenderedPageBreak/>
              <w:t>STT</w:t>
            </w:r>
          </w:p>
        </w:tc>
        <w:tc>
          <w:tcPr>
            <w:tcW w:w="1695" w:type="dxa"/>
            <w:shd w:val="clear" w:color="auto" w:fill="4AABC5"/>
          </w:tcPr>
          <w:p w14:paraId="273AD9CF" w14:textId="77777777" w:rsidR="00136753" w:rsidRPr="00A53350" w:rsidRDefault="00136753" w:rsidP="00696EDD">
            <w:pPr>
              <w:pStyle w:val="TableParagraph"/>
              <w:spacing w:before="166"/>
              <w:ind w:left="91" w:right="77"/>
              <w:jc w:val="center"/>
              <w:rPr>
                <w:b/>
                <w:sz w:val="24"/>
              </w:rPr>
            </w:pPr>
            <w:r w:rsidRPr="00A53350">
              <w:rPr>
                <w:b/>
                <w:sz w:val="24"/>
              </w:rPr>
              <w:t>Điều</w:t>
            </w:r>
            <w:r w:rsidRPr="00A53350">
              <w:rPr>
                <w:b/>
                <w:spacing w:val="-2"/>
                <w:sz w:val="24"/>
              </w:rPr>
              <w:t xml:space="preserve"> </w:t>
            </w:r>
            <w:r w:rsidRPr="00A53350">
              <w:rPr>
                <w:b/>
                <w:sz w:val="24"/>
              </w:rPr>
              <w:t>khiển</w:t>
            </w:r>
          </w:p>
        </w:tc>
        <w:tc>
          <w:tcPr>
            <w:tcW w:w="1699" w:type="dxa"/>
            <w:shd w:val="clear" w:color="auto" w:fill="4AABC5"/>
          </w:tcPr>
          <w:p w14:paraId="17C2A907" w14:textId="77777777" w:rsidR="00136753" w:rsidRPr="00A53350" w:rsidRDefault="00136753" w:rsidP="00696EDD">
            <w:pPr>
              <w:pStyle w:val="TableParagraph"/>
              <w:ind w:left="240" w:right="226"/>
              <w:jc w:val="center"/>
              <w:rPr>
                <w:b/>
                <w:sz w:val="24"/>
              </w:rPr>
            </w:pPr>
            <w:r w:rsidRPr="00A53350">
              <w:rPr>
                <w:b/>
                <w:sz w:val="24"/>
              </w:rPr>
              <w:t>Thông</w:t>
            </w:r>
            <w:r w:rsidRPr="00A53350">
              <w:rPr>
                <w:b/>
                <w:spacing w:val="-1"/>
                <w:sz w:val="24"/>
              </w:rPr>
              <w:t xml:space="preserve"> </w:t>
            </w:r>
            <w:r w:rsidRPr="00A53350">
              <w:rPr>
                <w:b/>
                <w:sz w:val="24"/>
              </w:rPr>
              <w:t>tin</w:t>
            </w:r>
            <w:r w:rsidRPr="00A53350">
              <w:rPr>
                <w:b/>
                <w:spacing w:val="-1"/>
                <w:sz w:val="24"/>
              </w:rPr>
              <w:t xml:space="preserve"> </w:t>
            </w:r>
            <w:r w:rsidRPr="00A53350">
              <w:rPr>
                <w:b/>
                <w:sz w:val="24"/>
              </w:rPr>
              <w:t>dữ</w:t>
            </w:r>
          </w:p>
          <w:p w14:paraId="21DB2851" w14:textId="77777777" w:rsidR="00136753" w:rsidRPr="00A53350" w:rsidRDefault="00136753" w:rsidP="00696EDD">
            <w:pPr>
              <w:pStyle w:val="TableParagraph"/>
              <w:spacing w:before="56"/>
              <w:ind w:left="239" w:right="226"/>
              <w:jc w:val="center"/>
              <w:rPr>
                <w:b/>
                <w:sz w:val="24"/>
              </w:rPr>
            </w:pPr>
            <w:r w:rsidRPr="00A53350">
              <w:rPr>
                <w:b/>
                <w:sz w:val="24"/>
              </w:rPr>
              <w:t>liệu</w:t>
            </w:r>
          </w:p>
        </w:tc>
        <w:tc>
          <w:tcPr>
            <w:tcW w:w="1695" w:type="dxa"/>
            <w:shd w:val="clear" w:color="auto" w:fill="4AABC5"/>
          </w:tcPr>
          <w:p w14:paraId="6FA67CCC" w14:textId="77777777" w:rsidR="00136753" w:rsidRPr="00A53350" w:rsidRDefault="00136753" w:rsidP="00696EDD">
            <w:pPr>
              <w:pStyle w:val="TableParagraph"/>
              <w:spacing w:before="166"/>
              <w:ind w:left="91" w:right="80"/>
              <w:jc w:val="center"/>
              <w:rPr>
                <w:b/>
                <w:sz w:val="24"/>
              </w:rPr>
            </w:pPr>
            <w:r w:rsidRPr="00A53350">
              <w:rPr>
                <w:b/>
                <w:sz w:val="24"/>
              </w:rPr>
              <w:t>Loại</w:t>
            </w:r>
          </w:p>
        </w:tc>
        <w:tc>
          <w:tcPr>
            <w:tcW w:w="1699" w:type="dxa"/>
            <w:shd w:val="clear" w:color="auto" w:fill="4AABC5"/>
          </w:tcPr>
          <w:p w14:paraId="610E81FD" w14:textId="77777777" w:rsidR="00136753" w:rsidRPr="00A53350" w:rsidRDefault="00136753" w:rsidP="00696EDD">
            <w:pPr>
              <w:pStyle w:val="TableParagraph"/>
              <w:spacing w:before="166"/>
              <w:ind w:left="367"/>
              <w:rPr>
                <w:b/>
                <w:sz w:val="24"/>
              </w:rPr>
            </w:pPr>
            <w:r w:rsidRPr="00A53350">
              <w:rPr>
                <w:b/>
                <w:sz w:val="24"/>
              </w:rPr>
              <w:t>Thuộc</w:t>
            </w:r>
            <w:r w:rsidRPr="00A53350">
              <w:rPr>
                <w:b/>
                <w:spacing w:val="-2"/>
                <w:sz w:val="24"/>
              </w:rPr>
              <w:t xml:space="preserve"> </w:t>
            </w:r>
            <w:r w:rsidRPr="00A53350">
              <w:rPr>
                <w:b/>
                <w:sz w:val="24"/>
              </w:rPr>
              <w:t>tính</w:t>
            </w:r>
          </w:p>
        </w:tc>
        <w:tc>
          <w:tcPr>
            <w:tcW w:w="1795" w:type="dxa"/>
            <w:shd w:val="clear" w:color="auto" w:fill="4AABC5"/>
          </w:tcPr>
          <w:p w14:paraId="049DA5B3" w14:textId="77777777" w:rsidR="00136753" w:rsidRPr="00A53350" w:rsidRDefault="00136753" w:rsidP="00696EDD">
            <w:pPr>
              <w:pStyle w:val="TableParagraph"/>
              <w:spacing w:before="166"/>
              <w:ind w:left="573"/>
              <w:rPr>
                <w:b/>
                <w:sz w:val="24"/>
              </w:rPr>
            </w:pPr>
            <w:r w:rsidRPr="00A53350">
              <w:rPr>
                <w:b/>
                <w:sz w:val="24"/>
              </w:rPr>
              <w:t>Ghi</w:t>
            </w:r>
            <w:r w:rsidRPr="00A53350">
              <w:rPr>
                <w:b/>
                <w:spacing w:val="-2"/>
                <w:sz w:val="24"/>
              </w:rPr>
              <w:t xml:space="preserve"> </w:t>
            </w:r>
            <w:r w:rsidRPr="00A53350">
              <w:rPr>
                <w:b/>
                <w:sz w:val="24"/>
              </w:rPr>
              <w:t>chú</w:t>
            </w:r>
          </w:p>
        </w:tc>
      </w:tr>
      <w:tr w:rsidR="00136753" w:rsidRPr="00CF7D55" w14:paraId="29509E5A" w14:textId="77777777" w:rsidTr="00696EDD">
        <w:trPr>
          <w:trHeight w:val="1422"/>
        </w:trPr>
        <w:tc>
          <w:tcPr>
            <w:tcW w:w="1695" w:type="dxa"/>
            <w:shd w:val="clear" w:color="auto" w:fill="D9EDF2"/>
          </w:tcPr>
          <w:p w14:paraId="72ACD068" w14:textId="77777777" w:rsidR="00136753" w:rsidRPr="00CF7D55" w:rsidRDefault="00136753" w:rsidP="00696EDD">
            <w:pPr>
              <w:pStyle w:val="TableParagraph"/>
              <w:spacing w:before="166"/>
              <w:ind w:left="573"/>
              <w:rPr>
                <w:bCs/>
                <w:sz w:val="24"/>
                <w:lang w:val="en-US"/>
              </w:rPr>
            </w:pPr>
            <w:r w:rsidRPr="00CF7D55">
              <w:rPr>
                <w:bCs/>
                <w:sz w:val="24"/>
                <w:lang w:val="en-US"/>
              </w:rPr>
              <w:t>1</w:t>
            </w:r>
          </w:p>
        </w:tc>
        <w:tc>
          <w:tcPr>
            <w:tcW w:w="1695" w:type="dxa"/>
            <w:shd w:val="clear" w:color="auto" w:fill="D9EDF2"/>
          </w:tcPr>
          <w:p w14:paraId="6AC40CBB" w14:textId="415CF6A1" w:rsidR="00136753" w:rsidRPr="00CF7D55" w:rsidRDefault="00AD3A68" w:rsidP="00696EDD">
            <w:pPr>
              <w:pStyle w:val="TableParagraph"/>
              <w:ind w:left="91" w:right="182"/>
              <w:rPr>
                <w:bCs/>
                <w:sz w:val="24"/>
                <w:lang w:val="en-US"/>
              </w:rPr>
            </w:pPr>
            <w:r>
              <w:rPr>
                <w:bCs/>
                <w:sz w:val="24"/>
                <w:lang w:val="en-US"/>
              </w:rPr>
              <w:t xml:space="preserve">Trường </w:t>
            </w:r>
            <w:proofErr w:type="spellStart"/>
            <w:r>
              <w:rPr>
                <w:bCs/>
                <w:sz w:val="24"/>
                <w:lang w:val="en-US"/>
              </w:rPr>
              <w:t>Nhập</w:t>
            </w:r>
            <w:proofErr w:type="spellEnd"/>
            <w:r>
              <w:rPr>
                <w:bCs/>
                <w:sz w:val="24"/>
                <w:lang w:val="en-US"/>
              </w:rPr>
              <w:t xml:space="preserve"> </w:t>
            </w:r>
            <w:proofErr w:type="spellStart"/>
            <w:r>
              <w:rPr>
                <w:bCs/>
                <w:sz w:val="24"/>
                <w:lang w:val="en-US"/>
              </w:rPr>
              <w:t>Mật</w:t>
            </w:r>
            <w:proofErr w:type="spellEnd"/>
            <w:r>
              <w:rPr>
                <w:bCs/>
                <w:sz w:val="24"/>
                <w:lang w:val="en-US"/>
              </w:rPr>
              <w:t xml:space="preserve"> </w:t>
            </w:r>
            <w:proofErr w:type="spellStart"/>
            <w:r>
              <w:rPr>
                <w:bCs/>
                <w:sz w:val="24"/>
                <w:lang w:val="en-US"/>
              </w:rPr>
              <w:t>Khẩu</w:t>
            </w:r>
            <w:proofErr w:type="spellEnd"/>
            <w:r>
              <w:rPr>
                <w:bCs/>
                <w:sz w:val="24"/>
                <w:lang w:val="en-US"/>
              </w:rPr>
              <w:t xml:space="preserve"> </w:t>
            </w:r>
            <w:proofErr w:type="spellStart"/>
            <w:r>
              <w:rPr>
                <w:bCs/>
                <w:sz w:val="24"/>
                <w:lang w:val="en-US"/>
              </w:rPr>
              <w:t>Cũ</w:t>
            </w:r>
            <w:proofErr w:type="spellEnd"/>
          </w:p>
        </w:tc>
        <w:tc>
          <w:tcPr>
            <w:tcW w:w="1699" w:type="dxa"/>
            <w:shd w:val="clear" w:color="auto" w:fill="D9EDF2"/>
          </w:tcPr>
          <w:p w14:paraId="7E2951F3" w14:textId="67AD421F" w:rsidR="00136753" w:rsidRPr="00DC542A" w:rsidRDefault="00771B15" w:rsidP="00696EDD">
            <w:pPr>
              <w:pStyle w:val="TableParagraph"/>
              <w:ind w:left="77"/>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mật</w:t>
            </w:r>
            <w:proofErr w:type="spellEnd"/>
            <w:r>
              <w:rPr>
                <w:bCs/>
                <w:sz w:val="24"/>
                <w:lang w:val="en-US"/>
              </w:rPr>
              <w:t xml:space="preserve"> </w:t>
            </w:r>
            <w:proofErr w:type="spellStart"/>
            <w:r>
              <w:rPr>
                <w:bCs/>
                <w:sz w:val="24"/>
                <w:lang w:val="en-US"/>
              </w:rPr>
              <w:t>khẩu</w:t>
            </w:r>
            <w:proofErr w:type="spellEnd"/>
            <w:r>
              <w:rPr>
                <w:bCs/>
                <w:sz w:val="24"/>
                <w:lang w:val="en-US"/>
              </w:rPr>
              <w:t xml:space="preserve"> </w:t>
            </w:r>
            <w:proofErr w:type="spellStart"/>
            <w:r>
              <w:rPr>
                <w:bCs/>
                <w:sz w:val="24"/>
                <w:lang w:val="en-US"/>
              </w:rPr>
              <w:t>cũ</w:t>
            </w:r>
            <w:proofErr w:type="spellEnd"/>
          </w:p>
        </w:tc>
        <w:tc>
          <w:tcPr>
            <w:tcW w:w="1695" w:type="dxa"/>
            <w:shd w:val="clear" w:color="auto" w:fill="D9EDF2"/>
          </w:tcPr>
          <w:p w14:paraId="1239C653" w14:textId="34AEF083" w:rsidR="00136753" w:rsidRPr="00511B1E" w:rsidRDefault="00BE4B89" w:rsidP="00696EDD">
            <w:pPr>
              <w:pStyle w:val="TableParagraph"/>
              <w:ind w:left="200"/>
              <w:rPr>
                <w:bCs/>
                <w:sz w:val="24"/>
                <w:lang w:val="en-US"/>
              </w:rPr>
            </w:pPr>
            <w:r>
              <w:rPr>
                <w:bCs/>
                <w:sz w:val="24"/>
                <w:lang w:val="en-US"/>
              </w:rPr>
              <w:t>Text Field</w:t>
            </w:r>
          </w:p>
        </w:tc>
        <w:tc>
          <w:tcPr>
            <w:tcW w:w="1699" w:type="dxa"/>
            <w:shd w:val="clear" w:color="auto" w:fill="D9EDF2"/>
          </w:tcPr>
          <w:p w14:paraId="4D7A191F" w14:textId="7D572B8E" w:rsidR="00136753" w:rsidRPr="00CF7D55" w:rsidRDefault="00BE4B89"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95" w:type="dxa"/>
            <w:shd w:val="clear" w:color="auto" w:fill="D9EDF2"/>
          </w:tcPr>
          <w:p w14:paraId="6022923A" w14:textId="77777777" w:rsidR="00136753" w:rsidRPr="00CF7D55" w:rsidRDefault="00136753" w:rsidP="00696EDD">
            <w:pPr>
              <w:pStyle w:val="TableParagraph"/>
              <w:ind w:left="166"/>
              <w:rPr>
                <w:bCs/>
                <w:sz w:val="24"/>
              </w:rPr>
            </w:pPr>
          </w:p>
        </w:tc>
      </w:tr>
      <w:tr w:rsidR="00136753" w:rsidRPr="00CF7D55" w14:paraId="52B767D4" w14:textId="77777777" w:rsidTr="00696EDD">
        <w:trPr>
          <w:trHeight w:val="948"/>
        </w:trPr>
        <w:tc>
          <w:tcPr>
            <w:tcW w:w="1695" w:type="dxa"/>
            <w:shd w:val="clear" w:color="auto" w:fill="DAEEF3" w:themeFill="accent5" w:themeFillTint="33"/>
          </w:tcPr>
          <w:p w14:paraId="14D7B006" w14:textId="77777777" w:rsidR="00136753" w:rsidRPr="00CF7D55" w:rsidRDefault="00136753" w:rsidP="00696EDD">
            <w:pPr>
              <w:pStyle w:val="TableParagraph"/>
              <w:spacing w:before="166"/>
              <w:ind w:left="573"/>
              <w:rPr>
                <w:bCs/>
                <w:sz w:val="24"/>
                <w:lang w:val="en-US"/>
              </w:rPr>
            </w:pPr>
            <w:r w:rsidRPr="00CF7D55">
              <w:rPr>
                <w:bCs/>
                <w:sz w:val="24"/>
                <w:lang w:val="en-US"/>
              </w:rPr>
              <w:t>2</w:t>
            </w:r>
          </w:p>
        </w:tc>
        <w:tc>
          <w:tcPr>
            <w:tcW w:w="1695" w:type="dxa"/>
            <w:shd w:val="clear" w:color="auto" w:fill="DAEEF3" w:themeFill="accent5" w:themeFillTint="33"/>
          </w:tcPr>
          <w:p w14:paraId="31889B0A" w14:textId="597AD08E" w:rsidR="00136753" w:rsidRPr="00CF7D55" w:rsidRDefault="00AD3A68" w:rsidP="00696EDD">
            <w:pPr>
              <w:pStyle w:val="TableParagraph"/>
              <w:spacing w:before="54"/>
              <w:rPr>
                <w:bCs/>
                <w:sz w:val="24"/>
                <w:lang w:val="en-US"/>
              </w:rPr>
            </w:pPr>
            <w:r>
              <w:rPr>
                <w:bCs/>
                <w:sz w:val="24"/>
                <w:lang w:val="en-US"/>
              </w:rPr>
              <w:t xml:space="preserve">Trường </w:t>
            </w:r>
            <w:proofErr w:type="spellStart"/>
            <w:r>
              <w:rPr>
                <w:bCs/>
                <w:sz w:val="24"/>
                <w:lang w:val="en-US"/>
              </w:rPr>
              <w:t>Nhập</w:t>
            </w:r>
            <w:proofErr w:type="spellEnd"/>
            <w:r>
              <w:rPr>
                <w:bCs/>
                <w:sz w:val="24"/>
                <w:lang w:val="en-US"/>
              </w:rPr>
              <w:t xml:space="preserve"> </w:t>
            </w:r>
            <w:proofErr w:type="spellStart"/>
            <w:r>
              <w:rPr>
                <w:bCs/>
                <w:sz w:val="24"/>
                <w:lang w:val="en-US"/>
              </w:rPr>
              <w:t>Mật</w:t>
            </w:r>
            <w:proofErr w:type="spellEnd"/>
            <w:r>
              <w:rPr>
                <w:bCs/>
                <w:sz w:val="24"/>
                <w:lang w:val="en-US"/>
              </w:rPr>
              <w:t xml:space="preserve"> </w:t>
            </w:r>
            <w:proofErr w:type="spellStart"/>
            <w:r>
              <w:rPr>
                <w:bCs/>
                <w:sz w:val="24"/>
                <w:lang w:val="en-US"/>
              </w:rPr>
              <w:t>Khẩu</w:t>
            </w:r>
            <w:proofErr w:type="spellEnd"/>
            <w:r>
              <w:rPr>
                <w:bCs/>
                <w:sz w:val="24"/>
                <w:lang w:val="en-US"/>
              </w:rPr>
              <w:t xml:space="preserve"> </w:t>
            </w:r>
            <w:proofErr w:type="spellStart"/>
            <w:r>
              <w:rPr>
                <w:bCs/>
                <w:sz w:val="24"/>
                <w:lang w:val="en-US"/>
              </w:rPr>
              <w:t>Mới</w:t>
            </w:r>
            <w:proofErr w:type="spellEnd"/>
          </w:p>
        </w:tc>
        <w:tc>
          <w:tcPr>
            <w:tcW w:w="1699" w:type="dxa"/>
            <w:shd w:val="clear" w:color="auto" w:fill="DAEEF3" w:themeFill="accent5" w:themeFillTint="33"/>
          </w:tcPr>
          <w:p w14:paraId="60B0A5B3" w14:textId="21426A9A" w:rsidR="00136753" w:rsidRPr="00CF7D55" w:rsidRDefault="00771B15"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mật</w:t>
            </w:r>
            <w:proofErr w:type="spellEnd"/>
            <w:r>
              <w:rPr>
                <w:bCs/>
                <w:sz w:val="24"/>
                <w:lang w:val="en-US"/>
              </w:rPr>
              <w:t xml:space="preserve"> </w:t>
            </w:r>
            <w:proofErr w:type="spellStart"/>
            <w:r>
              <w:rPr>
                <w:bCs/>
                <w:sz w:val="24"/>
                <w:lang w:val="en-US"/>
              </w:rPr>
              <w:t>khẩu</w:t>
            </w:r>
            <w:proofErr w:type="spellEnd"/>
            <w:r>
              <w:rPr>
                <w:bCs/>
                <w:sz w:val="24"/>
                <w:lang w:val="en-US"/>
              </w:rPr>
              <w:t xml:space="preserve"> </w:t>
            </w:r>
            <w:proofErr w:type="spellStart"/>
            <w:r>
              <w:rPr>
                <w:bCs/>
                <w:sz w:val="24"/>
                <w:lang w:val="en-US"/>
              </w:rPr>
              <w:t>mới</w:t>
            </w:r>
            <w:proofErr w:type="spellEnd"/>
          </w:p>
        </w:tc>
        <w:tc>
          <w:tcPr>
            <w:tcW w:w="1695" w:type="dxa"/>
            <w:shd w:val="clear" w:color="auto" w:fill="DAEEF3" w:themeFill="accent5" w:themeFillTint="33"/>
          </w:tcPr>
          <w:p w14:paraId="73D1A069" w14:textId="2792483E" w:rsidR="00136753" w:rsidRPr="00CF7D55" w:rsidRDefault="00BE4B89" w:rsidP="00696EDD">
            <w:pPr>
              <w:pStyle w:val="TableParagraph"/>
              <w:ind w:left="200"/>
              <w:rPr>
                <w:bCs/>
                <w:sz w:val="24"/>
                <w:lang w:val="en-US"/>
              </w:rPr>
            </w:pPr>
            <w:r>
              <w:rPr>
                <w:bCs/>
                <w:sz w:val="24"/>
                <w:lang w:val="en-US"/>
              </w:rPr>
              <w:t>Text Field</w:t>
            </w:r>
          </w:p>
        </w:tc>
        <w:tc>
          <w:tcPr>
            <w:tcW w:w="1699" w:type="dxa"/>
            <w:shd w:val="clear" w:color="auto" w:fill="DAEEF3" w:themeFill="accent5" w:themeFillTint="33"/>
          </w:tcPr>
          <w:p w14:paraId="4C03DAEC" w14:textId="142ED269" w:rsidR="00136753" w:rsidRPr="00CF7D55" w:rsidRDefault="00BE4B89"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95" w:type="dxa"/>
            <w:shd w:val="clear" w:color="auto" w:fill="DAEEF3" w:themeFill="accent5" w:themeFillTint="33"/>
          </w:tcPr>
          <w:p w14:paraId="4AF27676" w14:textId="77777777" w:rsidR="00136753" w:rsidRPr="00CF7D55" w:rsidRDefault="00136753" w:rsidP="00696EDD">
            <w:pPr>
              <w:pStyle w:val="TableParagraph"/>
              <w:ind w:left="166"/>
              <w:rPr>
                <w:bCs/>
                <w:sz w:val="24"/>
                <w:lang w:val="en-US"/>
              </w:rPr>
            </w:pPr>
          </w:p>
        </w:tc>
      </w:tr>
      <w:tr w:rsidR="00136753" w:rsidRPr="00CF7D55" w14:paraId="791B76F8" w14:textId="77777777" w:rsidTr="00696EDD">
        <w:trPr>
          <w:trHeight w:val="948"/>
        </w:trPr>
        <w:tc>
          <w:tcPr>
            <w:tcW w:w="1695" w:type="dxa"/>
            <w:shd w:val="clear" w:color="auto" w:fill="DAEEF3" w:themeFill="accent5" w:themeFillTint="33"/>
          </w:tcPr>
          <w:p w14:paraId="61171D7C" w14:textId="77777777" w:rsidR="00136753" w:rsidRPr="00CF7D55" w:rsidRDefault="00136753" w:rsidP="00696EDD">
            <w:pPr>
              <w:pStyle w:val="TableParagraph"/>
              <w:spacing w:before="166"/>
              <w:ind w:left="573"/>
              <w:rPr>
                <w:bCs/>
                <w:sz w:val="24"/>
                <w:lang w:val="en-US"/>
              </w:rPr>
            </w:pPr>
            <w:r>
              <w:rPr>
                <w:bCs/>
                <w:sz w:val="24"/>
                <w:lang w:val="en-US"/>
              </w:rPr>
              <w:t>3</w:t>
            </w:r>
          </w:p>
        </w:tc>
        <w:tc>
          <w:tcPr>
            <w:tcW w:w="1695" w:type="dxa"/>
            <w:shd w:val="clear" w:color="auto" w:fill="DAEEF3" w:themeFill="accent5" w:themeFillTint="33"/>
          </w:tcPr>
          <w:p w14:paraId="4ED30659" w14:textId="4B5F23E7" w:rsidR="00136753" w:rsidRDefault="00AD3A68" w:rsidP="00696EDD">
            <w:pPr>
              <w:pStyle w:val="TableParagraph"/>
              <w:spacing w:before="54"/>
              <w:rPr>
                <w:bCs/>
                <w:sz w:val="24"/>
                <w:lang w:val="en-US"/>
              </w:rPr>
            </w:pPr>
            <w:r>
              <w:rPr>
                <w:bCs/>
                <w:sz w:val="24"/>
                <w:lang w:val="en-US"/>
              </w:rPr>
              <w:t xml:space="preserve">Trường </w:t>
            </w:r>
            <w:proofErr w:type="spellStart"/>
            <w:r>
              <w:rPr>
                <w:bCs/>
                <w:sz w:val="24"/>
                <w:lang w:val="en-US"/>
              </w:rPr>
              <w:t>Nhập</w:t>
            </w:r>
            <w:proofErr w:type="spellEnd"/>
            <w:r>
              <w:rPr>
                <w:bCs/>
                <w:sz w:val="24"/>
                <w:lang w:val="en-US"/>
              </w:rPr>
              <w:t xml:space="preserve"> </w:t>
            </w:r>
            <w:proofErr w:type="spellStart"/>
            <w:r w:rsidR="00CF188D">
              <w:rPr>
                <w:bCs/>
                <w:sz w:val="24"/>
                <w:lang w:val="en-US"/>
              </w:rPr>
              <w:t>Xác</w:t>
            </w:r>
            <w:proofErr w:type="spellEnd"/>
            <w:r w:rsidR="00CF188D">
              <w:rPr>
                <w:bCs/>
                <w:sz w:val="24"/>
                <w:lang w:val="en-US"/>
              </w:rPr>
              <w:t xml:space="preserve"> </w:t>
            </w:r>
            <w:proofErr w:type="spellStart"/>
            <w:r w:rsidR="00CF188D">
              <w:rPr>
                <w:bCs/>
                <w:sz w:val="24"/>
                <w:lang w:val="en-US"/>
              </w:rPr>
              <w:t>Nhận</w:t>
            </w:r>
            <w:proofErr w:type="spellEnd"/>
            <w:r w:rsidR="00CF188D">
              <w:rPr>
                <w:bCs/>
                <w:sz w:val="24"/>
                <w:lang w:val="en-US"/>
              </w:rPr>
              <w:t xml:space="preserve"> </w:t>
            </w:r>
            <w:proofErr w:type="spellStart"/>
            <w:r>
              <w:rPr>
                <w:bCs/>
                <w:sz w:val="24"/>
                <w:lang w:val="en-US"/>
              </w:rPr>
              <w:t>Mật</w:t>
            </w:r>
            <w:proofErr w:type="spellEnd"/>
            <w:r w:rsidR="00CF188D">
              <w:rPr>
                <w:bCs/>
                <w:sz w:val="24"/>
                <w:lang w:val="en-US"/>
              </w:rPr>
              <w:t xml:space="preserve"> </w:t>
            </w:r>
            <w:proofErr w:type="spellStart"/>
            <w:r w:rsidR="00CF188D">
              <w:rPr>
                <w:bCs/>
                <w:sz w:val="24"/>
                <w:lang w:val="en-US"/>
              </w:rPr>
              <w:t>Khẩu</w:t>
            </w:r>
            <w:proofErr w:type="spellEnd"/>
            <w:r w:rsidR="00CF188D">
              <w:rPr>
                <w:bCs/>
                <w:sz w:val="24"/>
                <w:lang w:val="en-US"/>
              </w:rPr>
              <w:t xml:space="preserve"> </w:t>
            </w:r>
            <w:proofErr w:type="spellStart"/>
            <w:r w:rsidR="00CF188D">
              <w:rPr>
                <w:bCs/>
                <w:sz w:val="24"/>
                <w:lang w:val="en-US"/>
              </w:rPr>
              <w:t>Mới</w:t>
            </w:r>
            <w:proofErr w:type="spellEnd"/>
          </w:p>
        </w:tc>
        <w:tc>
          <w:tcPr>
            <w:tcW w:w="1699" w:type="dxa"/>
            <w:shd w:val="clear" w:color="auto" w:fill="DAEEF3" w:themeFill="accent5" w:themeFillTint="33"/>
          </w:tcPr>
          <w:p w14:paraId="10A7582E" w14:textId="360C6D0F" w:rsidR="00136753" w:rsidRPr="00CF7D55" w:rsidRDefault="00392019" w:rsidP="00696EDD">
            <w:pPr>
              <w:pStyle w:val="TableParagraph"/>
              <w:spacing w:before="54"/>
              <w:rPr>
                <w:bCs/>
                <w:sz w:val="24"/>
                <w:lang w:val="en-US"/>
              </w:rPr>
            </w:pPr>
            <w:proofErr w:type="spellStart"/>
            <w:r>
              <w:rPr>
                <w:bCs/>
                <w:sz w:val="24"/>
                <w:lang w:val="en-US"/>
              </w:rPr>
              <w:t>Nhập</w:t>
            </w:r>
            <w:proofErr w:type="spellEnd"/>
            <w:r>
              <w:rPr>
                <w:bCs/>
                <w:sz w:val="24"/>
                <w:lang w:val="en-US"/>
              </w:rPr>
              <w:t xml:space="preserve"> </w:t>
            </w:r>
            <w:proofErr w:type="spellStart"/>
            <w:r>
              <w:rPr>
                <w:bCs/>
                <w:sz w:val="24"/>
                <w:lang w:val="en-US"/>
              </w:rPr>
              <w:t>lại</w:t>
            </w:r>
            <w:proofErr w:type="spellEnd"/>
            <w:r>
              <w:rPr>
                <w:bCs/>
                <w:sz w:val="24"/>
                <w:lang w:val="en-US"/>
              </w:rPr>
              <w:t xml:space="preserve"> </w:t>
            </w:r>
            <w:proofErr w:type="spellStart"/>
            <w:r>
              <w:rPr>
                <w:bCs/>
                <w:sz w:val="24"/>
                <w:lang w:val="en-US"/>
              </w:rPr>
              <w:t>mật</w:t>
            </w:r>
            <w:proofErr w:type="spellEnd"/>
            <w:r>
              <w:rPr>
                <w:bCs/>
                <w:sz w:val="24"/>
                <w:lang w:val="en-US"/>
              </w:rPr>
              <w:t xml:space="preserve"> </w:t>
            </w:r>
            <w:proofErr w:type="spellStart"/>
            <w:r>
              <w:rPr>
                <w:bCs/>
                <w:sz w:val="24"/>
                <w:lang w:val="en-US"/>
              </w:rPr>
              <w:t>khẩu</w:t>
            </w:r>
            <w:proofErr w:type="spellEnd"/>
            <w:r>
              <w:rPr>
                <w:bCs/>
                <w:sz w:val="24"/>
                <w:lang w:val="en-US"/>
              </w:rPr>
              <w:t xml:space="preserve"> </w:t>
            </w:r>
            <w:proofErr w:type="spellStart"/>
            <w:r>
              <w:rPr>
                <w:bCs/>
                <w:sz w:val="24"/>
                <w:lang w:val="en-US"/>
              </w:rPr>
              <w:t>mới</w:t>
            </w:r>
            <w:proofErr w:type="spellEnd"/>
            <w:r>
              <w:rPr>
                <w:bCs/>
                <w:sz w:val="24"/>
                <w:lang w:val="en-US"/>
              </w:rPr>
              <w:t xml:space="preserve"> </w:t>
            </w:r>
            <w:proofErr w:type="spellStart"/>
            <w:r>
              <w:rPr>
                <w:bCs/>
                <w:sz w:val="24"/>
                <w:lang w:val="en-US"/>
              </w:rPr>
              <w:t>lần</w:t>
            </w:r>
            <w:proofErr w:type="spellEnd"/>
            <w:r>
              <w:rPr>
                <w:bCs/>
                <w:sz w:val="24"/>
                <w:lang w:val="en-US"/>
              </w:rPr>
              <w:t xml:space="preserve"> </w:t>
            </w:r>
            <w:proofErr w:type="spellStart"/>
            <w:r>
              <w:rPr>
                <w:bCs/>
                <w:sz w:val="24"/>
                <w:lang w:val="en-US"/>
              </w:rPr>
              <w:t>nữa</w:t>
            </w:r>
            <w:proofErr w:type="spellEnd"/>
          </w:p>
        </w:tc>
        <w:tc>
          <w:tcPr>
            <w:tcW w:w="1695" w:type="dxa"/>
            <w:shd w:val="clear" w:color="auto" w:fill="DAEEF3" w:themeFill="accent5" w:themeFillTint="33"/>
          </w:tcPr>
          <w:p w14:paraId="7EEE9A00" w14:textId="1F2D6466" w:rsidR="00136753" w:rsidRDefault="00BE4B89" w:rsidP="00696EDD">
            <w:pPr>
              <w:pStyle w:val="TableParagraph"/>
              <w:ind w:left="200"/>
              <w:rPr>
                <w:bCs/>
                <w:sz w:val="24"/>
                <w:lang w:val="en-US"/>
              </w:rPr>
            </w:pPr>
            <w:r>
              <w:rPr>
                <w:bCs/>
                <w:sz w:val="24"/>
                <w:lang w:val="en-US"/>
              </w:rPr>
              <w:t>Text Field</w:t>
            </w:r>
          </w:p>
        </w:tc>
        <w:tc>
          <w:tcPr>
            <w:tcW w:w="1699" w:type="dxa"/>
            <w:shd w:val="clear" w:color="auto" w:fill="DAEEF3" w:themeFill="accent5" w:themeFillTint="33"/>
          </w:tcPr>
          <w:p w14:paraId="2296E22B" w14:textId="634AC84E" w:rsidR="00136753" w:rsidRPr="00CF7D55" w:rsidRDefault="00BE4B89" w:rsidP="00696EDD">
            <w:pPr>
              <w:pStyle w:val="TableParagraph"/>
              <w:ind w:left="184"/>
              <w:rPr>
                <w:bCs/>
                <w:sz w:val="24"/>
                <w:lang w:val="en-US"/>
              </w:rPr>
            </w:pPr>
            <w:proofErr w:type="spellStart"/>
            <w:r>
              <w:rPr>
                <w:bCs/>
                <w:sz w:val="24"/>
                <w:lang w:val="en-US"/>
              </w:rPr>
              <w:t>Bắt</w:t>
            </w:r>
            <w:proofErr w:type="spellEnd"/>
            <w:r>
              <w:rPr>
                <w:bCs/>
                <w:sz w:val="24"/>
                <w:lang w:val="en-US"/>
              </w:rPr>
              <w:t xml:space="preserve"> </w:t>
            </w:r>
            <w:proofErr w:type="spellStart"/>
            <w:r>
              <w:rPr>
                <w:bCs/>
                <w:sz w:val="24"/>
                <w:lang w:val="en-US"/>
              </w:rPr>
              <w:t>buộc</w:t>
            </w:r>
            <w:proofErr w:type="spellEnd"/>
          </w:p>
        </w:tc>
        <w:tc>
          <w:tcPr>
            <w:tcW w:w="1795" w:type="dxa"/>
            <w:shd w:val="clear" w:color="auto" w:fill="DAEEF3" w:themeFill="accent5" w:themeFillTint="33"/>
          </w:tcPr>
          <w:p w14:paraId="116F6251" w14:textId="77777777" w:rsidR="00136753" w:rsidRPr="00CF7D55" w:rsidRDefault="00136753" w:rsidP="00696EDD">
            <w:pPr>
              <w:pStyle w:val="TableParagraph"/>
              <w:ind w:left="166"/>
              <w:rPr>
                <w:bCs/>
                <w:sz w:val="24"/>
                <w:lang w:val="en-US"/>
              </w:rPr>
            </w:pPr>
          </w:p>
        </w:tc>
      </w:tr>
      <w:tr w:rsidR="00136753" w:rsidRPr="00CF7D55" w14:paraId="3BE3B31C" w14:textId="77777777" w:rsidTr="00696EDD">
        <w:trPr>
          <w:trHeight w:val="948"/>
        </w:trPr>
        <w:tc>
          <w:tcPr>
            <w:tcW w:w="1695" w:type="dxa"/>
            <w:shd w:val="clear" w:color="auto" w:fill="DAEEF3" w:themeFill="accent5" w:themeFillTint="33"/>
          </w:tcPr>
          <w:p w14:paraId="2DAFF51E" w14:textId="77777777" w:rsidR="00136753" w:rsidRDefault="00136753" w:rsidP="00696EDD">
            <w:pPr>
              <w:pStyle w:val="TableParagraph"/>
              <w:spacing w:before="166"/>
              <w:ind w:left="573"/>
              <w:rPr>
                <w:bCs/>
                <w:sz w:val="24"/>
                <w:lang w:val="en-US"/>
              </w:rPr>
            </w:pPr>
            <w:r>
              <w:rPr>
                <w:bCs/>
                <w:sz w:val="24"/>
                <w:lang w:val="en-US"/>
              </w:rPr>
              <w:t>4</w:t>
            </w:r>
          </w:p>
        </w:tc>
        <w:tc>
          <w:tcPr>
            <w:tcW w:w="1695" w:type="dxa"/>
            <w:shd w:val="clear" w:color="auto" w:fill="DAEEF3" w:themeFill="accent5" w:themeFillTint="33"/>
          </w:tcPr>
          <w:p w14:paraId="525B3E76" w14:textId="140DBCD4" w:rsidR="00136753" w:rsidRDefault="00CF188D" w:rsidP="00696EDD">
            <w:pPr>
              <w:pStyle w:val="TableParagraph"/>
              <w:spacing w:before="54"/>
              <w:rPr>
                <w:bCs/>
                <w:sz w:val="24"/>
                <w:lang w:val="en-US"/>
              </w:rPr>
            </w:pPr>
            <w:proofErr w:type="spellStart"/>
            <w:r>
              <w:rPr>
                <w:bCs/>
                <w:sz w:val="24"/>
                <w:lang w:val="en-US"/>
              </w:rPr>
              <w:t>Nút</w:t>
            </w:r>
            <w:proofErr w:type="spellEnd"/>
            <w:r>
              <w:rPr>
                <w:bCs/>
                <w:sz w:val="24"/>
                <w:lang w:val="en-US"/>
              </w:rPr>
              <w:t xml:space="preserve"> </w:t>
            </w:r>
            <w:proofErr w:type="spellStart"/>
            <w:r>
              <w:rPr>
                <w:bCs/>
                <w:sz w:val="24"/>
                <w:lang w:val="en-US"/>
              </w:rPr>
              <w:t>Xác</w:t>
            </w:r>
            <w:proofErr w:type="spellEnd"/>
            <w:r>
              <w:rPr>
                <w:bCs/>
                <w:sz w:val="24"/>
                <w:lang w:val="en-US"/>
              </w:rPr>
              <w:t xml:space="preserve"> </w:t>
            </w:r>
            <w:proofErr w:type="spellStart"/>
            <w:r>
              <w:rPr>
                <w:bCs/>
                <w:sz w:val="24"/>
                <w:lang w:val="en-US"/>
              </w:rPr>
              <w:t>Nhận</w:t>
            </w:r>
            <w:proofErr w:type="spellEnd"/>
          </w:p>
        </w:tc>
        <w:tc>
          <w:tcPr>
            <w:tcW w:w="1699" w:type="dxa"/>
            <w:shd w:val="clear" w:color="auto" w:fill="DAEEF3" w:themeFill="accent5" w:themeFillTint="33"/>
          </w:tcPr>
          <w:p w14:paraId="11782869" w14:textId="4B089943" w:rsidR="00136753" w:rsidRPr="00CF7D55" w:rsidRDefault="00392019" w:rsidP="00696EDD">
            <w:pPr>
              <w:pStyle w:val="TableParagraph"/>
              <w:spacing w:before="54"/>
              <w:rPr>
                <w:bCs/>
                <w:sz w:val="24"/>
                <w:lang w:val="en-US"/>
              </w:rPr>
            </w:pPr>
            <w:r>
              <w:rPr>
                <w:bCs/>
                <w:sz w:val="24"/>
                <w:lang w:val="en-US"/>
              </w:rPr>
              <w:t xml:space="preserve">Click </w:t>
            </w:r>
            <w:proofErr w:type="spellStart"/>
            <w:r>
              <w:rPr>
                <w:bCs/>
                <w:sz w:val="24"/>
                <w:lang w:val="en-US"/>
              </w:rPr>
              <w:t>vào</w:t>
            </w:r>
            <w:proofErr w:type="spellEnd"/>
            <w:r>
              <w:rPr>
                <w:bCs/>
                <w:sz w:val="24"/>
                <w:lang w:val="en-US"/>
              </w:rPr>
              <w:t xml:space="preserve"> </w:t>
            </w:r>
            <w:proofErr w:type="spellStart"/>
            <w:r>
              <w:rPr>
                <w:bCs/>
                <w:sz w:val="24"/>
                <w:lang w:val="en-US"/>
              </w:rPr>
              <w:t>để</w:t>
            </w:r>
            <w:proofErr w:type="spellEnd"/>
            <w:r>
              <w:rPr>
                <w:bCs/>
                <w:sz w:val="24"/>
                <w:lang w:val="en-US"/>
              </w:rPr>
              <w:t xml:space="preserve"> </w:t>
            </w:r>
            <w:proofErr w:type="spellStart"/>
            <w:r>
              <w:rPr>
                <w:bCs/>
                <w:sz w:val="24"/>
                <w:lang w:val="en-US"/>
              </w:rPr>
              <w:t>xác</w:t>
            </w:r>
            <w:proofErr w:type="spellEnd"/>
            <w:r>
              <w:rPr>
                <w:bCs/>
                <w:sz w:val="24"/>
                <w:lang w:val="en-US"/>
              </w:rPr>
              <w:t xml:space="preserve"> </w:t>
            </w:r>
            <w:proofErr w:type="spellStart"/>
            <w:r>
              <w:rPr>
                <w:bCs/>
                <w:sz w:val="24"/>
                <w:lang w:val="en-US"/>
              </w:rPr>
              <w:t>nhận</w:t>
            </w:r>
            <w:proofErr w:type="spellEnd"/>
            <w:r>
              <w:rPr>
                <w:bCs/>
                <w:sz w:val="24"/>
                <w:lang w:val="en-US"/>
              </w:rPr>
              <w:t xml:space="preserve"> </w:t>
            </w:r>
            <w:proofErr w:type="spellStart"/>
            <w:r>
              <w:rPr>
                <w:bCs/>
                <w:sz w:val="24"/>
                <w:lang w:val="en-US"/>
              </w:rPr>
              <w:t>thay</w:t>
            </w:r>
            <w:proofErr w:type="spellEnd"/>
            <w:r>
              <w:rPr>
                <w:bCs/>
                <w:sz w:val="24"/>
                <w:lang w:val="en-US"/>
              </w:rPr>
              <w:t xml:space="preserve"> </w:t>
            </w:r>
            <w:proofErr w:type="spellStart"/>
            <w:r>
              <w:rPr>
                <w:bCs/>
                <w:sz w:val="24"/>
                <w:lang w:val="en-US"/>
              </w:rPr>
              <w:t>đổi</w:t>
            </w:r>
            <w:proofErr w:type="spellEnd"/>
            <w:r>
              <w:rPr>
                <w:bCs/>
                <w:sz w:val="24"/>
                <w:lang w:val="en-US"/>
              </w:rPr>
              <w:t xml:space="preserve"> </w:t>
            </w:r>
            <w:proofErr w:type="spellStart"/>
            <w:r>
              <w:rPr>
                <w:bCs/>
                <w:sz w:val="24"/>
                <w:lang w:val="en-US"/>
              </w:rPr>
              <w:t>mật</w:t>
            </w:r>
            <w:proofErr w:type="spellEnd"/>
            <w:r>
              <w:rPr>
                <w:bCs/>
                <w:sz w:val="24"/>
                <w:lang w:val="en-US"/>
              </w:rPr>
              <w:t xml:space="preserve"> </w:t>
            </w:r>
            <w:proofErr w:type="spellStart"/>
            <w:r>
              <w:rPr>
                <w:bCs/>
                <w:sz w:val="24"/>
                <w:lang w:val="en-US"/>
              </w:rPr>
              <w:t>khẩu</w:t>
            </w:r>
            <w:proofErr w:type="spellEnd"/>
            <w:r>
              <w:rPr>
                <w:bCs/>
                <w:sz w:val="24"/>
                <w:lang w:val="en-US"/>
              </w:rPr>
              <w:t xml:space="preserve"> </w:t>
            </w:r>
            <w:proofErr w:type="spellStart"/>
            <w:r>
              <w:rPr>
                <w:bCs/>
                <w:sz w:val="24"/>
                <w:lang w:val="en-US"/>
              </w:rPr>
              <w:t>mới</w:t>
            </w:r>
            <w:proofErr w:type="spellEnd"/>
          </w:p>
        </w:tc>
        <w:tc>
          <w:tcPr>
            <w:tcW w:w="1695" w:type="dxa"/>
            <w:shd w:val="clear" w:color="auto" w:fill="DAEEF3" w:themeFill="accent5" w:themeFillTint="33"/>
          </w:tcPr>
          <w:p w14:paraId="49B2FB11" w14:textId="57E184AE" w:rsidR="00136753" w:rsidRDefault="00BE4B89" w:rsidP="00696EDD">
            <w:pPr>
              <w:pStyle w:val="TableParagraph"/>
              <w:ind w:left="200"/>
              <w:rPr>
                <w:bCs/>
                <w:sz w:val="24"/>
                <w:lang w:val="en-US"/>
              </w:rPr>
            </w:pPr>
            <w:r>
              <w:rPr>
                <w:bCs/>
                <w:sz w:val="24"/>
                <w:lang w:val="en-US"/>
              </w:rPr>
              <w:t>Button</w:t>
            </w:r>
          </w:p>
        </w:tc>
        <w:tc>
          <w:tcPr>
            <w:tcW w:w="1699" w:type="dxa"/>
            <w:shd w:val="clear" w:color="auto" w:fill="DAEEF3" w:themeFill="accent5" w:themeFillTint="33"/>
          </w:tcPr>
          <w:p w14:paraId="72569A7B" w14:textId="77777777" w:rsidR="00136753" w:rsidRPr="00CF7D55" w:rsidRDefault="00136753" w:rsidP="00696EDD">
            <w:pPr>
              <w:pStyle w:val="TableParagraph"/>
              <w:ind w:left="184"/>
              <w:rPr>
                <w:bCs/>
                <w:sz w:val="24"/>
                <w:lang w:val="en-US"/>
              </w:rPr>
            </w:pPr>
          </w:p>
        </w:tc>
        <w:tc>
          <w:tcPr>
            <w:tcW w:w="1795" w:type="dxa"/>
            <w:shd w:val="clear" w:color="auto" w:fill="DAEEF3" w:themeFill="accent5" w:themeFillTint="33"/>
          </w:tcPr>
          <w:p w14:paraId="7F7162AE" w14:textId="77777777" w:rsidR="00136753" w:rsidRPr="00CF7D55" w:rsidRDefault="00136753" w:rsidP="00696EDD">
            <w:pPr>
              <w:pStyle w:val="TableParagraph"/>
              <w:ind w:left="166"/>
              <w:rPr>
                <w:bCs/>
                <w:sz w:val="24"/>
                <w:lang w:val="en-US"/>
              </w:rPr>
            </w:pPr>
          </w:p>
        </w:tc>
      </w:tr>
    </w:tbl>
    <w:p w14:paraId="246F3DCC" w14:textId="76409515" w:rsidR="007A6809" w:rsidRPr="00462319" w:rsidRDefault="007A6809" w:rsidP="007A11B6">
      <w:pPr>
        <w:rPr>
          <w:sz w:val="24"/>
        </w:rPr>
        <w:sectPr w:rsidR="007A6809" w:rsidRPr="00462319" w:rsidSect="00F53647">
          <w:headerReference w:type="default" r:id="rId174"/>
          <w:footerReference w:type="default" r:id="rId175"/>
          <w:pgSz w:w="11910" w:h="16840"/>
          <w:pgMar w:top="720" w:right="720" w:bottom="720" w:left="720" w:header="732" w:footer="1068" w:gutter="0"/>
          <w:cols w:space="720"/>
          <w:docGrid w:linePitch="299"/>
        </w:sectPr>
      </w:pPr>
    </w:p>
    <w:p w14:paraId="5AA27075" w14:textId="26A4354D" w:rsidR="007A6809" w:rsidRPr="00462319" w:rsidRDefault="007A6809" w:rsidP="007A11B6">
      <w:pPr>
        <w:pStyle w:val="BodyText"/>
        <w:rPr>
          <w:i/>
          <w:sz w:val="20"/>
        </w:rPr>
      </w:pPr>
    </w:p>
    <w:p w14:paraId="24C11EEF" w14:textId="049D8964" w:rsidR="007A6809" w:rsidRPr="00462319" w:rsidRDefault="007A6809" w:rsidP="007A11B6">
      <w:pPr>
        <w:pStyle w:val="BodyText"/>
        <w:spacing w:before="5"/>
        <w:rPr>
          <w:i/>
          <w:sz w:val="21"/>
        </w:rPr>
      </w:pPr>
    </w:p>
    <w:p w14:paraId="1FCC75EB" w14:textId="77777777" w:rsidR="007A6809" w:rsidRPr="00462319" w:rsidRDefault="009F0AD0" w:rsidP="00AC2591">
      <w:pPr>
        <w:pStyle w:val="Heading1"/>
        <w:rPr>
          <w:rFonts w:ascii="Times New Roman" w:hAnsi="Times New Roman" w:cs="Times New Roman"/>
          <w:b w:val="0"/>
          <w:sz w:val="34"/>
        </w:rPr>
      </w:pPr>
      <w:bookmarkStart w:id="108" w:name="_Toc167019605"/>
      <w:bookmarkStart w:id="109" w:name="_Toc167262700"/>
      <w:bookmarkStart w:id="110" w:name="_Toc167875562"/>
      <w:r w:rsidRPr="00462319">
        <w:rPr>
          <w:rFonts w:ascii="Times New Roman" w:hAnsi="Times New Roman" w:cs="Times New Roman"/>
        </w:rPr>
        <w:t>CHƯƠNG</w:t>
      </w:r>
      <w:r w:rsidRPr="00462319">
        <w:rPr>
          <w:rFonts w:ascii="Times New Roman" w:hAnsi="Times New Roman" w:cs="Times New Roman"/>
          <w:spacing w:val="-4"/>
        </w:rPr>
        <w:t xml:space="preserve"> </w:t>
      </w:r>
      <w:r w:rsidRPr="00462319">
        <w:rPr>
          <w:rFonts w:ascii="Times New Roman" w:hAnsi="Times New Roman" w:cs="Times New Roman"/>
        </w:rPr>
        <w:t>5.</w:t>
      </w:r>
      <w:bookmarkStart w:id="111" w:name="CHƯƠNG_5._XÂY_DỰNG_CHƯƠNG_TRÌNH_MINH_HỌA"/>
      <w:bookmarkEnd w:id="111"/>
      <w:r w:rsidRPr="00462319">
        <w:rPr>
          <w:rFonts w:ascii="Times New Roman" w:hAnsi="Times New Roman" w:cs="Times New Roman"/>
          <w:spacing w:val="-8"/>
        </w:rPr>
        <w:t xml:space="preserve"> </w:t>
      </w:r>
      <w:r w:rsidRPr="00462319">
        <w:rPr>
          <w:rFonts w:ascii="Times New Roman" w:hAnsi="Times New Roman" w:cs="Times New Roman"/>
          <w:sz w:val="34"/>
        </w:rPr>
        <w:t>XÂY</w:t>
      </w:r>
      <w:r w:rsidRPr="00462319">
        <w:rPr>
          <w:rFonts w:ascii="Times New Roman" w:hAnsi="Times New Roman" w:cs="Times New Roman"/>
          <w:spacing w:val="-3"/>
          <w:sz w:val="34"/>
        </w:rPr>
        <w:t xml:space="preserve"> </w:t>
      </w:r>
      <w:r w:rsidRPr="00462319">
        <w:rPr>
          <w:rFonts w:ascii="Times New Roman" w:hAnsi="Times New Roman" w:cs="Times New Roman"/>
          <w:sz w:val="34"/>
        </w:rPr>
        <w:t>DỰNG</w:t>
      </w:r>
      <w:r w:rsidRPr="00462319">
        <w:rPr>
          <w:rFonts w:ascii="Times New Roman" w:hAnsi="Times New Roman" w:cs="Times New Roman"/>
          <w:spacing w:val="-2"/>
          <w:sz w:val="34"/>
        </w:rPr>
        <w:t xml:space="preserve"> </w:t>
      </w:r>
      <w:r w:rsidRPr="00462319">
        <w:rPr>
          <w:rFonts w:ascii="Times New Roman" w:hAnsi="Times New Roman" w:cs="Times New Roman"/>
          <w:sz w:val="34"/>
        </w:rPr>
        <w:t>CHƯƠNG</w:t>
      </w:r>
      <w:r w:rsidRPr="00462319">
        <w:rPr>
          <w:rFonts w:ascii="Times New Roman" w:hAnsi="Times New Roman" w:cs="Times New Roman"/>
          <w:spacing w:val="-5"/>
          <w:sz w:val="34"/>
        </w:rPr>
        <w:t xml:space="preserve"> </w:t>
      </w:r>
      <w:r w:rsidRPr="00462319">
        <w:rPr>
          <w:rFonts w:ascii="Times New Roman" w:hAnsi="Times New Roman" w:cs="Times New Roman"/>
          <w:sz w:val="34"/>
        </w:rPr>
        <w:t>TRÌNH</w:t>
      </w:r>
      <w:r w:rsidRPr="00462319">
        <w:rPr>
          <w:rFonts w:ascii="Times New Roman" w:hAnsi="Times New Roman" w:cs="Times New Roman"/>
          <w:spacing w:val="-3"/>
          <w:sz w:val="34"/>
        </w:rPr>
        <w:t xml:space="preserve"> </w:t>
      </w:r>
      <w:r w:rsidRPr="00462319">
        <w:rPr>
          <w:rFonts w:ascii="Times New Roman" w:hAnsi="Times New Roman" w:cs="Times New Roman"/>
          <w:sz w:val="34"/>
        </w:rPr>
        <w:t>MINH</w:t>
      </w:r>
      <w:r w:rsidRPr="00462319">
        <w:rPr>
          <w:rFonts w:ascii="Times New Roman" w:hAnsi="Times New Roman" w:cs="Times New Roman"/>
          <w:spacing w:val="-1"/>
          <w:sz w:val="34"/>
        </w:rPr>
        <w:t xml:space="preserve"> </w:t>
      </w:r>
      <w:r w:rsidRPr="00462319">
        <w:rPr>
          <w:rFonts w:ascii="Times New Roman" w:hAnsi="Times New Roman" w:cs="Times New Roman"/>
          <w:sz w:val="34"/>
        </w:rPr>
        <w:t>HỌA</w:t>
      </w:r>
      <w:bookmarkEnd w:id="108"/>
      <w:bookmarkEnd w:id="109"/>
      <w:bookmarkEnd w:id="110"/>
    </w:p>
    <w:p w14:paraId="4CE3F962" w14:textId="77777777" w:rsidR="007A6809" w:rsidRPr="00462319" w:rsidRDefault="009F0AD0" w:rsidP="00F53647">
      <w:pPr>
        <w:pStyle w:val="Heading3"/>
        <w:numPr>
          <w:ilvl w:val="1"/>
          <w:numId w:val="16"/>
        </w:numPr>
        <w:rPr>
          <w:rFonts w:ascii="Times New Roman" w:hAnsi="Times New Roman" w:cs="Times New Roman"/>
        </w:rPr>
      </w:pPr>
      <w:bookmarkStart w:id="112" w:name="_Toc167019606"/>
      <w:bookmarkStart w:id="113" w:name="_Toc167262701"/>
      <w:bookmarkStart w:id="114" w:name="_Toc167875563"/>
      <w:r w:rsidRPr="00462319">
        <w:rPr>
          <w:rFonts w:ascii="Times New Roman" w:hAnsi="Times New Roman" w:cs="Times New Roman"/>
        </w:rPr>
        <w:t>Thư</w:t>
      </w:r>
      <w:r w:rsidRPr="00462319">
        <w:rPr>
          <w:rFonts w:ascii="Times New Roman" w:hAnsi="Times New Roman" w:cs="Times New Roman"/>
          <w:spacing w:val="-3"/>
        </w:rPr>
        <w:t xml:space="preserve"> </w:t>
      </w:r>
      <w:r w:rsidRPr="00462319">
        <w:rPr>
          <w:rFonts w:ascii="Times New Roman" w:hAnsi="Times New Roman" w:cs="Times New Roman"/>
        </w:rPr>
        <w:t>viện</w:t>
      </w:r>
      <w:r w:rsidRPr="00462319">
        <w:rPr>
          <w:rFonts w:ascii="Times New Roman" w:hAnsi="Times New Roman" w:cs="Times New Roman"/>
          <w:spacing w:val="-1"/>
        </w:rPr>
        <w:t xml:space="preserve"> </w:t>
      </w:r>
      <w:r w:rsidRPr="00462319">
        <w:rPr>
          <w:rFonts w:ascii="Times New Roman" w:hAnsi="Times New Roman" w:cs="Times New Roman"/>
        </w:rPr>
        <w:t>và</w:t>
      </w:r>
      <w:r w:rsidRPr="00462319">
        <w:rPr>
          <w:rFonts w:ascii="Times New Roman" w:hAnsi="Times New Roman" w:cs="Times New Roman"/>
          <w:spacing w:val="-2"/>
        </w:rPr>
        <w:t xml:space="preserve"> </w:t>
      </w:r>
      <w:r w:rsidRPr="00462319">
        <w:rPr>
          <w:rFonts w:ascii="Times New Roman" w:hAnsi="Times New Roman" w:cs="Times New Roman"/>
        </w:rPr>
        <w:t>công</w:t>
      </w:r>
      <w:r w:rsidRPr="00462319">
        <w:rPr>
          <w:rFonts w:ascii="Times New Roman" w:hAnsi="Times New Roman" w:cs="Times New Roman"/>
          <w:spacing w:val="-2"/>
        </w:rPr>
        <w:t xml:space="preserve"> </w:t>
      </w:r>
      <w:r w:rsidRPr="00462319">
        <w:rPr>
          <w:rFonts w:ascii="Times New Roman" w:hAnsi="Times New Roman" w:cs="Times New Roman"/>
        </w:rPr>
        <w:t>cụ</w:t>
      </w:r>
      <w:r w:rsidRPr="00462319">
        <w:rPr>
          <w:rFonts w:ascii="Times New Roman" w:hAnsi="Times New Roman" w:cs="Times New Roman"/>
          <w:spacing w:val="-2"/>
        </w:rPr>
        <w:t xml:space="preserve"> </w:t>
      </w:r>
      <w:r w:rsidRPr="00462319">
        <w:rPr>
          <w:rFonts w:ascii="Times New Roman" w:hAnsi="Times New Roman" w:cs="Times New Roman"/>
        </w:rPr>
        <w:t>sử</w:t>
      </w:r>
      <w:r w:rsidRPr="00462319">
        <w:rPr>
          <w:rFonts w:ascii="Times New Roman" w:hAnsi="Times New Roman" w:cs="Times New Roman"/>
          <w:spacing w:val="-2"/>
        </w:rPr>
        <w:t xml:space="preserve"> </w:t>
      </w:r>
      <w:r w:rsidRPr="00462319">
        <w:rPr>
          <w:rFonts w:ascii="Times New Roman" w:hAnsi="Times New Roman" w:cs="Times New Roman"/>
        </w:rPr>
        <w:t>dụng</w:t>
      </w:r>
      <w:bookmarkEnd w:id="112"/>
      <w:bookmarkEnd w:id="113"/>
      <w:bookmarkEnd w:id="114"/>
    </w:p>
    <w:p w14:paraId="60E30689" w14:textId="77777777" w:rsidR="007A6809" w:rsidRPr="00462319" w:rsidRDefault="009F0AD0" w:rsidP="00F53647">
      <w:pPr>
        <w:pStyle w:val="Heading5"/>
        <w:numPr>
          <w:ilvl w:val="2"/>
          <w:numId w:val="16"/>
        </w:numPr>
        <w:rPr>
          <w:rFonts w:ascii="Times New Roman" w:hAnsi="Times New Roman" w:cs="Times New Roman"/>
        </w:rPr>
      </w:pPr>
      <w:r w:rsidRPr="00462319">
        <w:rPr>
          <w:rFonts w:ascii="Times New Roman" w:hAnsi="Times New Roman" w:cs="Times New Roman"/>
        </w:rPr>
        <w:t>Danh</w:t>
      </w:r>
      <w:r w:rsidRPr="00462319">
        <w:rPr>
          <w:rFonts w:ascii="Times New Roman" w:hAnsi="Times New Roman" w:cs="Times New Roman"/>
          <w:spacing w:val="-2"/>
        </w:rPr>
        <w:t xml:space="preserve"> </w:t>
      </w:r>
      <w:r w:rsidRPr="00462319">
        <w:rPr>
          <w:rFonts w:ascii="Times New Roman" w:hAnsi="Times New Roman" w:cs="Times New Roman"/>
        </w:rPr>
        <w:t>sách</w:t>
      </w:r>
      <w:r w:rsidRPr="00462319">
        <w:rPr>
          <w:rFonts w:ascii="Times New Roman" w:hAnsi="Times New Roman" w:cs="Times New Roman"/>
          <w:spacing w:val="-1"/>
        </w:rPr>
        <w:t xml:space="preserve"> </w:t>
      </w:r>
      <w:r w:rsidRPr="00462319">
        <w:rPr>
          <w:rFonts w:ascii="Times New Roman" w:hAnsi="Times New Roman" w:cs="Times New Roman"/>
        </w:rPr>
        <w:t>thư</w:t>
      </w:r>
      <w:r w:rsidRPr="00462319">
        <w:rPr>
          <w:rFonts w:ascii="Times New Roman" w:hAnsi="Times New Roman" w:cs="Times New Roman"/>
          <w:spacing w:val="-1"/>
        </w:rPr>
        <w:t xml:space="preserve"> </w:t>
      </w:r>
      <w:r w:rsidRPr="00462319">
        <w:rPr>
          <w:rFonts w:ascii="Times New Roman" w:hAnsi="Times New Roman" w:cs="Times New Roman"/>
        </w:rPr>
        <w:t>viện</w:t>
      </w:r>
      <w:r w:rsidRPr="00462319">
        <w:rPr>
          <w:rFonts w:ascii="Times New Roman" w:hAnsi="Times New Roman" w:cs="Times New Roman"/>
          <w:spacing w:val="-1"/>
        </w:rPr>
        <w:t xml:space="preserve"> </w:t>
      </w:r>
      <w:r w:rsidRPr="00462319">
        <w:rPr>
          <w:rFonts w:ascii="Times New Roman" w:hAnsi="Times New Roman" w:cs="Times New Roman"/>
        </w:rPr>
        <w:t>và</w:t>
      </w:r>
      <w:r w:rsidRPr="00462319">
        <w:rPr>
          <w:rFonts w:ascii="Times New Roman" w:hAnsi="Times New Roman" w:cs="Times New Roman"/>
          <w:spacing w:val="-3"/>
        </w:rPr>
        <w:t xml:space="preserve"> </w:t>
      </w:r>
      <w:r w:rsidRPr="00462319">
        <w:rPr>
          <w:rFonts w:ascii="Times New Roman" w:hAnsi="Times New Roman" w:cs="Times New Roman"/>
        </w:rPr>
        <w:t>công</w:t>
      </w:r>
      <w:r w:rsidRPr="00462319">
        <w:rPr>
          <w:rFonts w:ascii="Times New Roman" w:hAnsi="Times New Roman" w:cs="Times New Roman"/>
          <w:spacing w:val="-2"/>
        </w:rPr>
        <w:t xml:space="preserve"> </w:t>
      </w:r>
      <w:r w:rsidRPr="00462319">
        <w:rPr>
          <w:rFonts w:ascii="Times New Roman" w:hAnsi="Times New Roman" w:cs="Times New Roman"/>
        </w:rPr>
        <w:t>cụ</w:t>
      </w:r>
      <w:r w:rsidRPr="00462319">
        <w:rPr>
          <w:rFonts w:ascii="Times New Roman" w:hAnsi="Times New Roman" w:cs="Times New Roman"/>
          <w:spacing w:val="-3"/>
        </w:rPr>
        <w:t xml:space="preserve"> </w:t>
      </w:r>
      <w:r w:rsidRPr="00462319">
        <w:rPr>
          <w:rFonts w:ascii="Times New Roman" w:hAnsi="Times New Roman" w:cs="Times New Roman"/>
        </w:rPr>
        <w:t>sử</w:t>
      </w:r>
      <w:r w:rsidRPr="00462319">
        <w:rPr>
          <w:rFonts w:ascii="Times New Roman" w:hAnsi="Times New Roman" w:cs="Times New Roman"/>
          <w:spacing w:val="-3"/>
        </w:rPr>
        <w:t xml:space="preserve"> </w:t>
      </w:r>
      <w:r w:rsidRPr="00462319">
        <w:rPr>
          <w:rFonts w:ascii="Times New Roman" w:hAnsi="Times New Roman" w:cs="Times New Roman"/>
        </w:rPr>
        <w:t>dụng</w:t>
      </w:r>
    </w:p>
    <w:p w14:paraId="007E8FC3" w14:textId="36CD2034" w:rsidR="007A6809" w:rsidRPr="00462319" w:rsidRDefault="007A6809" w:rsidP="007A11B6">
      <w:pPr>
        <w:pStyle w:val="BodyText"/>
        <w:spacing w:before="10"/>
        <w:rPr>
          <w:b/>
          <w:sz w:val="10"/>
        </w:rPr>
      </w:pPr>
    </w:p>
    <w:tbl>
      <w:tblPr>
        <w:tblW w:w="0" w:type="auto"/>
        <w:tblInd w:w="429" w:type="dxa"/>
        <w:tblLayout w:type="fixed"/>
        <w:tblCellMar>
          <w:left w:w="0" w:type="dxa"/>
          <w:right w:w="0" w:type="dxa"/>
        </w:tblCellMar>
        <w:tblLook w:val="01E0" w:firstRow="1" w:lastRow="1" w:firstColumn="1" w:lastColumn="1" w:noHBand="0" w:noVBand="0"/>
      </w:tblPr>
      <w:tblGrid>
        <w:gridCol w:w="2017"/>
        <w:gridCol w:w="3112"/>
        <w:gridCol w:w="3551"/>
      </w:tblGrid>
      <w:tr w:rsidR="007A6809" w:rsidRPr="00462319" w14:paraId="63EA3BE8" w14:textId="77777777">
        <w:trPr>
          <w:trHeight w:val="300"/>
        </w:trPr>
        <w:tc>
          <w:tcPr>
            <w:tcW w:w="2017" w:type="dxa"/>
            <w:tcBorders>
              <w:top w:val="single" w:sz="4" w:space="0" w:color="7E7E7E"/>
              <w:bottom w:val="single" w:sz="4" w:space="0" w:color="7E7E7E"/>
            </w:tcBorders>
          </w:tcPr>
          <w:p w14:paraId="125DE517" w14:textId="77777777" w:rsidR="007A6809" w:rsidRPr="00462319" w:rsidRDefault="009F0AD0" w:rsidP="007A11B6">
            <w:pPr>
              <w:pStyle w:val="TableParagraph"/>
              <w:spacing w:before="1" w:line="279" w:lineRule="exact"/>
              <w:rPr>
                <w:b/>
                <w:sz w:val="26"/>
              </w:rPr>
            </w:pPr>
            <w:r w:rsidRPr="00462319">
              <w:rPr>
                <w:b/>
                <w:sz w:val="26"/>
              </w:rPr>
              <w:t>Mục</w:t>
            </w:r>
            <w:r w:rsidRPr="00462319">
              <w:rPr>
                <w:b/>
                <w:spacing w:val="-3"/>
                <w:sz w:val="26"/>
              </w:rPr>
              <w:t xml:space="preserve"> </w:t>
            </w:r>
            <w:r w:rsidRPr="00462319">
              <w:rPr>
                <w:b/>
                <w:sz w:val="26"/>
              </w:rPr>
              <w:t>đích</w:t>
            </w:r>
          </w:p>
        </w:tc>
        <w:tc>
          <w:tcPr>
            <w:tcW w:w="3112" w:type="dxa"/>
            <w:tcBorders>
              <w:top w:val="single" w:sz="4" w:space="0" w:color="7E7E7E"/>
              <w:bottom w:val="single" w:sz="4" w:space="0" w:color="7E7E7E"/>
            </w:tcBorders>
          </w:tcPr>
          <w:p w14:paraId="372A4E24" w14:textId="77777777" w:rsidR="007A6809" w:rsidRPr="00462319" w:rsidRDefault="009F0AD0" w:rsidP="007A11B6">
            <w:pPr>
              <w:pStyle w:val="TableParagraph"/>
              <w:spacing w:before="1" w:line="279" w:lineRule="exact"/>
              <w:ind w:left="537"/>
              <w:rPr>
                <w:b/>
                <w:sz w:val="26"/>
              </w:rPr>
            </w:pPr>
            <w:r w:rsidRPr="00462319">
              <w:rPr>
                <w:b/>
                <w:sz w:val="26"/>
              </w:rPr>
              <w:t>Công</w:t>
            </w:r>
            <w:r w:rsidRPr="00462319">
              <w:rPr>
                <w:b/>
                <w:spacing w:val="-2"/>
                <w:sz w:val="26"/>
              </w:rPr>
              <w:t xml:space="preserve"> </w:t>
            </w:r>
            <w:r w:rsidRPr="00462319">
              <w:rPr>
                <w:b/>
                <w:sz w:val="26"/>
              </w:rPr>
              <w:t>cụ</w:t>
            </w:r>
          </w:p>
        </w:tc>
        <w:tc>
          <w:tcPr>
            <w:tcW w:w="3551" w:type="dxa"/>
            <w:tcBorders>
              <w:top w:val="single" w:sz="4" w:space="0" w:color="7E7E7E"/>
              <w:bottom w:val="single" w:sz="4" w:space="0" w:color="7E7E7E"/>
            </w:tcBorders>
          </w:tcPr>
          <w:p w14:paraId="6D04958D" w14:textId="77777777" w:rsidR="007A6809" w:rsidRPr="00462319" w:rsidRDefault="009F0AD0" w:rsidP="007A11B6">
            <w:pPr>
              <w:pStyle w:val="TableParagraph"/>
              <w:spacing w:before="1" w:line="279" w:lineRule="exact"/>
              <w:ind w:left="259"/>
              <w:rPr>
                <w:b/>
                <w:sz w:val="26"/>
              </w:rPr>
            </w:pPr>
            <w:r w:rsidRPr="00462319">
              <w:rPr>
                <w:b/>
                <w:sz w:val="26"/>
              </w:rPr>
              <w:t>Địa</w:t>
            </w:r>
            <w:r w:rsidRPr="00462319">
              <w:rPr>
                <w:b/>
                <w:spacing w:val="-4"/>
                <w:sz w:val="26"/>
              </w:rPr>
              <w:t xml:space="preserve"> </w:t>
            </w:r>
            <w:r w:rsidRPr="00462319">
              <w:rPr>
                <w:b/>
                <w:sz w:val="26"/>
              </w:rPr>
              <w:t>chỉ</w:t>
            </w:r>
            <w:r w:rsidRPr="00462319">
              <w:rPr>
                <w:b/>
                <w:spacing w:val="-2"/>
                <w:sz w:val="26"/>
              </w:rPr>
              <w:t xml:space="preserve"> </w:t>
            </w:r>
            <w:r w:rsidRPr="00462319">
              <w:rPr>
                <w:b/>
                <w:sz w:val="26"/>
              </w:rPr>
              <w:t>URL</w:t>
            </w:r>
          </w:p>
        </w:tc>
      </w:tr>
      <w:tr w:rsidR="007A6809" w:rsidRPr="00462319" w14:paraId="6EC533A8" w14:textId="77777777">
        <w:trPr>
          <w:trHeight w:val="298"/>
        </w:trPr>
        <w:tc>
          <w:tcPr>
            <w:tcW w:w="2017" w:type="dxa"/>
            <w:tcBorders>
              <w:top w:val="single" w:sz="4" w:space="0" w:color="7E7E7E"/>
              <w:bottom w:val="single" w:sz="4" w:space="0" w:color="7E7E7E"/>
            </w:tcBorders>
          </w:tcPr>
          <w:p w14:paraId="2C090C86" w14:textId="77777777" w:rsidR="007A6809" w:rsidRPr="00462319" w:rsidRDefault="009F0AD0" w:rsidP="007A11B6">
            <w:pPr>
              <w:pStyle w:val="TableParagraph"/>
              <w:spacing w:line="278" w:lineRule="exact"/>
              <w:rPr>
                <w:sz w:val="26"/>
              </w:rPr>
            </w:pPr>
            <w:r w:rsidRPr="00462319">
              <w:rPr>
                <w:sz w:val="26"/>
              </w:rPr>
              <w:t>IDE</w:t>
            </w:r>
            <w:r w:rsidRPr="00462319">
              <w:rPr>
                <w:spacing w:val="-4"/>
                <w:sz w:val="26"/>
              </w:rPr>
              <w:t xml:space="preserve"> </w:t>
            </w:r>
            <w:r w:rsidRPr="00462319">
              <w:rPr>
                <w:sz w:val="26"/>
              </w:rPr>
              <w:t>lập</w:t>
            </w:r>
            <w:r w:rsidRPr="00462319">
              <w:rPr>
                <w:spacing w:val="-2"/>
                <w:sz w:val="26"/>
              </w:rPr>
              <w:t xml:space="preserve"> </w:t>
            </w:r>
            <w:r w:rsidRPr="00462319">
              <w:rPr>
                <w:sz w:val="26"/>
              </w:rPr>
              <w:t>trình</w:t>
            </w:r>
          </w:p>
        </w:tc>
        <w:tc>
          <w:tcPr>
            <w:tcW w:w="3112" w:type="dxa"/>
            <w:tcBorders>
              <w:top w:val="single" w:sz="4" w:space="0" w:color="7E7E7E"/>
              <w:bottom w:val="single" w:sz="4" w:space="0" w:color="7E7E7E"/>
            </w:tcBorders>
          </w:tcPr>
          <w:p w14:paraId="723230F7" w14:textId="0FE466DA" w:rsidR="007A6809" w:rsidRPr="00462319" w:rsidRDefault="71D3EC5B" w:rsidP="007A11B6">
            <w:pPr>
              <w:pStyle w:val="TableParagraph"/>
              <w:spacing w:line="278" w:lineRule="exact"/>
              <w:ind w:left="537"/>
            </w:pPr>
            <w:r w:rsidRPr="00462319">
              <w:rPr>
                <w:color w:val="000000" w:themeColor="text1"/>
                <w:sz w:val="26"/>
                <w:szCs w:val="26"/>
              </w:rPr>
              <w:t>Eclipse IDE for Java Developere-2023-12</w:t>
            </w:r>
          </w:p>
        </w:tc>
        <w:tc>
          <w:tcPr>
            <w:tcW w:w="3551" w:type="dxa"/>
            <w:tcBorders>
              <w:top w:val="single" w:sz="4" w:space="0" w:color="7E7E7E"/>
              <w:bottom w:val="single" w:sz="4" w:space="0" w:color="7E7E7E"/>
            </w:tcBorders>
          </w:tcPr>
          <w:p w14:paraId="0A8D6E18" w14:textId="77777777" w:rsidR="007A6809" w:rsidRPr="00462319" w:rsidRDefault="00310FFB" w:rsidP="007A11B6">
            <w:pPr>
              <w:pStyle w:val="TableParagraph"/>
              <w:spacing w:line="278" w:lineRule="exact"/>
              <w:ind w:left="259"/>
              <w:rPr>
                <w:sz w:val="26"/>
              </w:rPr>
            </w:pPr>
            <w:hyperlink r:id="rId176">
              <w:r w:rsidR="009F0AD0" w:rsidRPr="00462319">
                <w:rPr>
                  <w:sz w:val="26"/>
                </w:rPr>
                <w:t>http://www.eclipse.org/</w:t>
              </w:r>
            </w:hyperlink>
          </w:p>
        </w:tc>
      </w:tr>
    </w:tbl>
    <w:p w14:paraId="0010D880" w14:textId="3186501D" w:rsidR="007A6809" w:rsidRPr="00462319" w:rsidRDefault="009F0AD0" w:rsidP="007A11B6">
      <w:pPr>
        <w:pStyle w:val="BodyText"/>
        <w:tabs>
          <w:tab w:val="left" w:pos="2975"/>
          <w:tab w:val="left" w:pos="5809"/>
        </w:tabs>
        <w:spacing w:before="25" w:after="15" w:line="165" w:lineRule="auto"/>
        <w:ind w:left="532" w:right="2193"/>
        <w:rPr>
          <w:color w:val="000000" w:themeColor="text1"/>
        </w:rPr>
      </w:pPr>
      <w:r w:rsidRPr="00462319">
        <w:rPr>
          <w:position w:val="-14"/>
        </w:rPr>
        <w:t>Thư viện</w:t>
      </w:r>
      <w:r w:rsidRPr="00462319">
        <w:rPr>
          <w:position w:val="-14"/>
        </w:rPr>
        <w:tab/>
      </w:r>
      <w:r w:rsidR="71D3EC5B" w:rsidRPr="00462319">
        <w:rPr>
          <w:sz w:val="24"/>
          <w:szCs w:val="24"/>
        </w:rPr>
        <w:t>JavaSwing</w:t>
      </w:r>
      <w:r w:rsidRPr="00462319">
        <w:tab/>
      </w:r>
      <w:r w:rsidR="00496184" w:rsidRPr="00462319">
        <w:tab/>
      </w:r>
      <w:r w:rsidR="71D3EC5B" w:rsidRPr="00462319">
        <w:rPr>
          <w:sz w:val="24"/>
          <w:szCs w:val="24"/>
        </w:rPr>
        <w:t xml:space="preserve">    </w:t>
      </w:r>
      <w:hyperlink r:id="rId177">
        <w:r w:rsidR="71D3EC5B" w:rsidRPr="00462319">
          <w:rPr>
            <w:rStyle w:val="Hyperlink"/>
          </w:rPr>
          <w:t>https://www.formdev.com/jformdesigner/download/</w:t>
        </w:r>
      </w:hyperlink>
    </w:p>
    <w:p w14:paraId="4B6B8F83" w14:textId="692C97BF" w:rsidR="007A6809" w:rsidRPr="00462319" w:rsidRDefault="71D3EC5B" w:rsidP="007A11B6">
      <w:pPr>
        <w:spacing w:after="160" w:line="257" w:lineRule="auto"/>
        <w:ind w:firstLine="417"/>
        <w:rPr>
          <w:sz w:val="2"/>
          <w:szCs w:val="2"/>
        </w:rPr>
      </w:pPr>
      <w:r w:rsidRPr="00462319">
        <w:rPr>
          <w:rFonts w:eastAsia="Calibri"/>
          <w:color w:val="000000" w:themeColor="text1"/>
          <w:sz w:val="26"/>
          <w:szCs w:val="26"/>
          <w:lang w:val="en-US"/>
        </w:rPr>
        <w:t xml:space="preserve">Microsoft SQL </w:t>
      </w:r>
      <w:proofErr w:type="spellStart"/>
      <w:r w:rsidRPr="00462319">
        <w:rPr>
          <w:rFonts w:eastAsia="Calibri"/>
          <w:color w:val="000000" w:themeColor="text1"/>
          <w:sz w:val="26"/>
          <w:szCs w:val="26"/>
          <w:lang w:val="en-US"/>
        </w:rPr>
        <w:t>Sever</w:t>
      </w:r>
      <w:proofErr w:type="spellEnd"/>
      <w:r w:rsidRPr="00462319">
        <w:rPr>
          <w:rFonts w:eastAsia="Calibri"/>
          <w:color w:val="000000" w:themeColor="text1"/>
          <w:sz w:val="26"/>
          <w:szCs w:val="26"/>
          <w:lang w:val="en-US"/>
        </w:rPr>
        <w:t xml:space="preserve"> Management Studio</w:t>
      </w:r>
      <w:r w:rsidR="009F0AD0" w:rsidRPr="00462319">
        <w:tab/>
      </w:r>
      <w:r w:rsidR="00496184" w:rsidRPr="00462319">
        <w:tab/>
      </w:r>
      <w:hyperlink r:id="rId178">
        <w:r w:rsidRPr="00462319">
          <w:rPr>
            <w:rStyle w:val="Hyperlink"/>
            <w:rFonts w:eastAsia="Calibri"/>
            <w:sz w:val="26"/>
            <w:szCs w:val="26"/>
            <w:lang w:val="en-US"/>
          </w:rPr>
          <w:t>https://learn.microsoft.com/en-us/sql/ssms/download-sql-server-management-studio-ssms?view=sql-server-ver16</w:t>
        </w:r>
      </w:hyperlink>
    </w:p>
    <w:p w14:paraId="3C863158" w14:textId="667F3CC9" w:rsidR="007A6809" w:rsidRPr="00462319" w:rsidRDefault="71D3EC5B" w:rsidP="007A11B6">
      <w:pPr>
        <w:spacing w:after="160" w:line="257" w:lineRule="auto"/>
        <w:ind w:firstLine="417"/>
        <w:rPr>
          <w:sz w:val="2"/>
          <w:szCs w:val="2"/>
        </w:rPr>
      </w:pPr>
      <w:r w:rsidRPr="00462319">
        <w:rPr>
          <w:rFonts w:eastAsia="Calibri"/>
          <w:color w:val="000000" w:themeColor="text1"/>
          <w:sz w:val="26"/>
          <w:szCs w:val="26"/>
          <w:lang w:val="en-US"/>
        </w:rPr>
        <w:t xml:space="preserve">    </w:t>
      </w:r>
      <w:r w:rsidR="00496184" w:rsidRPr="00462319">
        <w:tab/>
      </w:r>
      <w:r w:rsidR="00286CA5">
        <w:rPr>
          <w:noProof/>
          <w:sz w:val="2"/>
        </w:rPr>
        <mc:AlternateContent>
          <mc:Choice Requires="wpg">
            <w:drawing>
              <wp:inline distT="0" distB="0" distL="0" distR="0" wp14:anchorId="70088B6A" wp14:editId="755F5CFD">
                <wp:extent cx="5511800" cy="6350"/>
                <wp:effectExtent l="12700" t="8255" r="9525" b="4445"/>
                <wp:docPr id="4250295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6350"/>
                          <a:chOff x="0" y="0"/>
                          <a:chExt cx="8680" cy="10"/>
                        </a:xfrm>
                      </wpg:grpSpPr>
                      <wps:wsp>
                        <wps:cNvPr id="1673511002" name="Line 3"/>
                        <wps:cNvCnPr>
                          <a:cxnSpLocks noChangeShapeType="1"/>
                        </wps:cNvCnPr>
                        <wps:spPr bwMode="auto">
                          <a:xfrm>
                            <a:off x="0" y="5"/>
                            <a:ext cx="8680" cy="0"/>
                          </a:xfrm>
                          <a:prstGeom prst="line">
                            <a:avLst/>
                          </a:prstGeom>
                          <a:noFill/>
                          <a:ln w="6350">
                            <a:solidFill>
                              <a:srgbClr val="7E7E7E"/>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BFF283D" id="Group 2" o:spid="_x0000_s1026" style="width:434pt;height:.5pt;mso-position-horizontal-relative:char;mso-position-vertical-relative:line" coordsize="86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">
                <v:line id="Line 3" o:spid="_x0000_s1027" style="position:absolute;visibility:visible;mso-wrap-style:square" from="0,5" to="86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" strokecolor="#7e7e7e" strokeweight=".5pt"/>
                <w10:anchorlock/>
              </v:group>
            </w:pict>
          </mc:Fallback>
        </mc:AlternateContent>
      </w:r>
    </w:p>
    <w:p w14:paraId="031FCF3E" w14:textId="76594972" w:rsidR="007A6809" w:rsidRPr="00462319" w:rsidRDefault="007A6809" w:rsidP="007A11B6">
      <w:pPr>
        <w:pStyle w:val="BodyText"/>
        <w:spacing w:before="6"/>
        <w:rPr>
          <w:sz w:val="30"/>
        </w:rPr>
      </w:pPr>
    </w:p>
    <w:p w14:paraId="765E41EE" w14:textId="77777777" w:rsidR="007A6809" w:rsidRPr="00462319" w:rsidRDefault="009F0AD0" w:rsidP="00F53647">
      <w:pPr>
        <w:pStyle w:val="Heading3"/>
        <w:numPr>
          <w:ilvl w:val="1"/>
          <w:numId w:val="16"/>
        </w:numPr>
        <w:rPr>
          <w:rFonts w:ascii="Times New Roman" w:hAnsi="Times New Roman" w:cs="Times New Roman"/>
        </w:rPr>
      </w:pPr>
      <w:bookmarkStart w:id="115" w:name="5.2._Kết_quả_chương_trình_minh_họa"/>
      <w:bookmarkStart w:id="116" w:name="_Toc167019607"/>
      <w:bookmarkStart w:id="117" w:name="_Toc167262702"/>
      <w:bookmarkStart w:id="118" w:name="_Toc167875564"/>
      <w:bookmarkEnd w:id="115"/>
      <w:r w:rsidRPr="00462319">
        <w:rPr>
          <w:rFonts w:ascii="Times New Roman" w:hAnsi="Times New Roman" w:cs="Times New Roman"/>
        </w:rPr>
        <w:t>Kết</w:t>
      </w:r>
      <w:r w:rsidRPr="00462319">
        <w:rPr>
          <w:rFonts w:ascii="Times New Roman" w:hAnsi="Times New Roman" w:cs="Times New Roman"/>
          <w:spacing w:val="-3"/>
        </w:rPr>
        <w:t xml:space="preserve"> </w:t>
      </w:r>
      <w:r w:rsidRPr="00462319">
        <w:rPr>
          <w:rFonts w:ascii="Times New Roman" w:hAnsi="Times New Roman" w:cs="Times New Roman"/>
        </w:rPr>
        <w:t>quả</w:t>
      </w:r>
      <w:r w:rsidRPr="00462319">
        <w:rPr>
          <w:rFonts w:ascii="Times New Roman" w:hAnsi="Times New Roman" w:cs="Times New Roman"/>
          <w:spacing w:val="-4"/>
        </w:rPr>
        <w:t xml:space="preserve"> </w:t>
      </w:r>
      <w:r w:rsidRPr="00462319">
        <w:rPr>
          <w:rFonts w:ascii="Times New Roman" w:hAnsi="Times New Roman" w:cs="Times New Roman"/>
        </w:rPr>
        <w:t>chương</w:t>
      </w:r>
      <w:r w:rsidRPr="00462319">
        <w:rPr>
          <w:rFonts w:ascii="Times New Roman" w:hAnsi="Times New Roman" w:cs="Times New Roman"/>
          <w:spacing w:val="-3"/>
        </w:rPr>
        <w:t xml:space="preserve"> </w:t>
      </w:r>
      <w:r w:rsidRPr="00462319">
        <w:rPr>
          <w:rFonts w:ascii="Times New Roman" w:hAnsi="Times New Roman" w:cs="Times New Roman"/>
        </w:rPr>
        <w:t>trình</w:t>
      </w:r>
      <w:r w:rsidRPr="00462319">
        <w:rPr>
          <w:rFonts w:ascii="Times New Roman" w:hAnsi="Times New Roman" w:cs="Times New Roman"/>
          <w:spacing w:val="-3"/>
        </w:rPr>
        <w:t xml:space="preserve"> </w:t>
      </w:r>
      <w:r w:rsidRPr="00462319">
        <w:rPr>
          <w:rFonts w:ascii="Times New Roman" w:hAnsi="Times New Roman" w:cs="Times New Roman"/>
        </w:rPr>
        <w:t>minh</w:t>
      </w:r>
      <w:r w:rsidRPr="00462319">
        <w:rPr>
          <w:rFonts w:ascii="Times New Roman" w:hAnsi="Times New Roman" w:cs="Times New Roman"/>
          <w:spacing w:val="-3"/>
        </w:rPr>
        <w:t xml:space="preserve"> </w:t>
      </w:r>
      <w:r w:rsidRPr="00462319">
        <w:rPr>
          <w:rFonts w:ascii="Times New Roman" w:hAnsi="Times New Roman" w:cs="Times New Roman"/>
        </w:rPr>
        <w:t>họa</w:t>
      </w:r>
      <w:bookmarkEnd w:id="116"/>
      <w:bookmarkEnd w:id="117"/>
      <w:bookmarkEnd w:id="118"/>
    </w:p>
    <w:p w14:paraId="19144173" w14:textId="4077321D" w:rsidR="007A6809" w:rsidRPr="00462319" w:rsidRDefault="009F0AD0" w:rsidP="007A11B6">
      <w:pPr>
        <w:spacing w:after="160" w:line="257" w:lineRule="auto"/>
        <w:ind w:firstLine="720"/>
      </w:pPr>
      <w:r w:rsidRPr="00462319">
        <w:rPr>
          <w:color w:val="000000" w:themeColor="text1"/>
          <w:sz w:val="26"/>
          <w:szCs w:val="26"/>
        </w:rPr>
        <w:t xml:space="preserve">Sau quá trình phát triển nhóm đã có được kết quả như ý muốn. Sản phẩm được </w:t>
      </w:r>
      <w:r w:rsidRPr="00462319">
        <w:rPr>
          <w:sz w:val="26"/>
          <w:szCs w:val="26"/>
        </w:rPr>
        <w:t xml:space="preserve">hoàn thành </w:t>
      </w:r>
      <w:r w:rsidRPr="00462319">
        <w:tab/>
      </w:r>
      <w:r w:rsidRPr="00462319">
        <w:rPr>
          <w:sz w:val="26"/>
          <w:szCs w:val="26"/>
        </w:rPr>
        <w:t xml:space="preserve">và đóng gói là phần mềm hỗ trợ quản lý </w:t>
      </w:r>
      <w:r w:rsidR="71D3EC5B" w:rsidRPr="00462319">
        <w:rPr>
          <w:sz w:val="26"/>
          <w:szCs w:val="26"/>
        </w:rPr>
        <w:t>bán hàng.</w:t>
      </w:r>
      <w:r w:rsidRPr="00462319">
        <w:rPr>
          <w:sz w:val="26"/>
          <w:szCs w:val="26"/>
        </w:rPr>
        <w:t xml:space="preserve">Ngoài </w:t>
      </w:r>
      <w:r w:rsidR="71D3EC5B" w:rsidRPr="00462319">
        <w:rPr>
          <w:sz w:val="26"/>
          <w:szCs w:val="26"/>
        </w:rPr>
        <w:t>chức</w:t>
      </w:r>
      <w:r w:rsidRPr="00462319">
        <w:rPr>
          <w:sz w:val="26"/>
          <w:szCs w:val="26"/>
        </w:rPr>
        <w:t xml:space="preserve"> năng hỗ trợ quản lý </w:t>
      </w:r>
      <w:r w:rsidR="71D3EC5B" w:rsidRPr="00462319">
        <w:rPr>
          <w:sz w:val="26"/>
          <w:szCs w:val="26"/>
        </w:rPr>
        <w:t xml:space="preserve">sản phẩm </w:t>
      </w:r>
      <w:r w:rsidRPr="00462319">
        <w:tab/>
      </w:r>
      <w:r w:rsidR="71D3EC5B" w:rsidRPr="00462319">
        <w:rPr>
          <w:sz w:val="26"/>
          <w:szCs w:val="26"/>
        </w:rPr>
        <w:t>,</w:t>
      </w:r>
      <w:r w:rsidRPr="00462319">
        <w:rPr>
          <w:sz w:val="26"/>
          <w:szCs w:val="26"/>
        </w:rPr>
        <w:t xml:space="preserve">phần mềm hỗ trợ quản lý </w:t>
      </w:r>
      <w:r w:rsidR="71D3EC5B" w:rsidRPr="00462319">
        <w:rPr>
          <w:sz w:val="26"/>
          <w:szCs w:val="26"/>
        </w:rPr>
        <w:t>khách hàng,</w:t>
      </w:r>
      <w:r w:rsidRPr="00462319">
        <w:rPr>
          <w:sz w:val="26"/>
          <w:szCs w:val="26"/>
        </w:rPr>
        <w:t xml:space="preserve">nhân </w:t>
      </w:r>
      <w:r w:rsidR="71D3EC5B" w:rsidRPr="00462319">
        <w:rPr>
          <w:sz w:val="26"/>
          <w:szCs w:val="26"/>
        </w:rPr>
        <w:t>viên,xử lý đơn hàng</w:t>
      </w:r>
      <w:r w:rsidRPr="00462319">
        <w:rPr>
          <w:sz w:val="26"/>
          <w:szCs w:val="26"/>
        </w:rPr>
        <w:t xml:space="preserve"> và </w:t>
      </w:r>
      <w:r w:rsidR="71D3EC5B" w:rsidRPr="00462319">
        <w:rPr>
          <w:sz w:val="26"/>
          <w:szCs w:val="26"/>
        </w:rPr>
        <w:t>quản lý kho</w:t>
      </w:r>
      <w:r w:rsidRPr="00462319">
        <w:rPr>
          <w:sz w:val="26"/>
          <w:szCs w:val="26"/>
        </w:rPr>
        <w:t xml:space="preserve"> giúp cho </w:t>
      </w:r>
      <w:r w:rsidRPr="00462319">
        <w:tab/>
      </w:r>
      <w:r w:rsidRPr="00462319">
        <w:tab/>
      </w:r>
      <w:r w:rsidRPr="00462319">
        <w:rPr>
          <w:sz w:val="26"/>
          <w:szCs w:val="26"/>
        </w:rPr>
        <w:t xml:space="preserve">công việc trở </w:t>
      </w:r>
      <w:r w:rsidR="71D3EC5B" w:rsidRPr="00462319">
        <w:rPr>
          <w:sz w:val="26"/>
          <w:szCs w:val="26"/>
        </w:rPr>
        <w:t>nên</w:t>
      </w:r>
      <w:r w:rsidRPr="00462319">
        <w:rPr>
          <w:sz w:val="26"/>
          <w:szCs w:val="26"/>
        </w:rPr>
        <w:t xml:space="preserve"> đơn giản hơn không </w:t>
      </w:r>
      <w:r w:rsidR="71D3EC5B" w:rsidRPr="00462319">
        <w:rPr>
          <w:sz w:val="26"/>
          <w:szCs w:val="26"/>
        </w:rPr>
        <w:t xml:space="preserve">cần </w:t>
      </w:r>
      <w:r w:rsidRPr="00462319">
        <w:rPr>
          <w:sz w:val="26"/>
          <w:szCs w:val="26"/>
        </w:rPr>
        <w:t xml:space="preserve">phải </w:t>
      </w:r>
      <w:r w:rsidR="71D3EC5B" w:rsidRPr="00462319">
        <w:rPr>
          <w:sz w:val="26"/>
          <w:szCs w:val="26"/>
        </w:rPr>
        <w:t xml:space="preserve">sử dụng </w:t>
      </w:r>
      <w:r w:rsidRPr="00462319">
        <w:rPr>
          <w:sz w:val="26"/>
          <w:szCs w:val="26"/>
        </w:rPr>
        <w:t xml:space="preserve">nhiều </w:t>
      </w:r>
      <w:r w:rsidR="71D3EC5B" w:rsidRPr="00462319">
        <w:rPr>
          <w:sz w:val="26"/>
          <w:szCs w:val="26"/>
        </w:rPr>
        <w:t>ứng</w:t>
      </w:r>
      <w:r w:rsidRPr="00462319">
        <w:rPr>
          <w:sz w:val="26"/>
          <w:szCs w:val="26"/>
        </w:rPr>
        <w:t xml:space="preserve"> dụng để </w:t>
      </w:r>
      <w:r w:rsidR="71D3EC5B" w:rsidRPr="00462319">
        <w:rPr>
          <w:sz w:val="26"/>
          <w:szCs w:val="26"/>
        </w:rPr>
        <w:t>thực hiện</w:t>
      </w:r>
      <w:r w:rsidRPr="00462319">
        <w:rPr>
          <w:sz w:val="26"/>
          <w:szCs w:val="26"/>
        </w:rPr>
        <w:t>.</w:t>
      </w:r>
    </w:p>
    <w:p w14:paraId="391F983E" w14:textId="172433FA" w:rsidR="007A6809" w:rsidRPr="00462319" w:rsidRDefault="009F0AD0" w:rsidP="007A11B6">
      <w:pPr>
        <w:pStyle w:val="BodyText"/>
        <w:spacing w:line="278" w:lineRule="exact"/>
        <w:ind w:left="1144"/>
      </w:pPr>
      <w:r w:rsidRPr="00462319">
        <w:t>Thông</w:t>
      </w:r>
      <w:r w:rsidRPr="00462319">
        <w:rPr>
          <w:spacing w:val="-4"/>
        </w:rPr>
        <w:t xml:space="preserve"> </w:t>
      </w:r>
      <w:r w:rsidRPr="00462319">
        <w:t>tin</w:t>
      </w:r>
      <w:r w:rsidRPr="00462319">
        <w:rPr>
          <w:spacing w:val="-4"/>
        </w:rPr>
        <w:t xml:space="preserve"> </w:t>
      </w:r>
      <w:r w:rsidRPr="00462319">
        <w:t>về</w:t>
      </w:r>
      <w:r w:rsidRPr="00462319">
        <w:rPr>
          <w:spacing w:val="-4"/>
        </w:rPr>
        <w:t xml:space="preserve"> </w:t>
      </w:r>
      <w:proofErr w:type="spellStart"/>
      <w:r w:rsidR="00D52F25" w:rsidRPr="00462319">
        <w:rPr>
          <w:lang w:val="en-US"/>
        </w:rPr>
        <w:t>ứng</w:t>
      </w:r>
      <w:proofErr w:type="spellEnd"/>
      <w:r w:rsidRPr="00462319">
        <w:rPr>
          <w:spacing w:val="-4"/>
        </w:rPr>
        <w:t xml:space="preserve"> </w:t>
      </w:r>
      <w:r w:rsidRPr="00462319">
        <w:t>dụng</w:t>
      </w:r>
      <w:r w:rsidRPr="00462319">
        <w:rPr>
          <w:spacing w:val="-4"/>
        </w:rPr>
        <w:t xml:space="preserve"> </w:t>
      </w:r>
      <w:r w:rsidRPr="00462319">
        <w:t>:</w:t>
      </w:r>
    </w:p>
    <w:p w14:paraId="0C205699" w14:textId="2AD041B8" w:rsidR="007A6809" w:rsidRPr="00462319" w:rsidRDefault="009F0AD0" w:rsidP="00462319">
      <w:pPr>
        <w:pStyle w:val="ListParagraph"/>
        <w:numPr>
          <w:ilvl w:val="2"/>
          <w:numId w:val="4"/>
        </w:numPr>
        <w:tabs>
          <w:tab w:val="left" w:pos="1504"/>
        </w:tabs>
        <w:spacing w:before="0" w:line="329" w:lineRule="exact"/>
        <w:rPr>
          <w:sz w:val="26"/>
          <w:szCs w:val="26"/>
        </w:rPr>
      </w:pPr>
      <w:r w:rsidRPr="00462319">
        <w:rPr>
          <w:sz w:val="26"/>
          <w:szCs w:val="26"/>
        </w:rPr>
        <w:t>Số</w:t>
      </w:r>
      <w:r w:rsidRPr="00462319">
        <w:rPr>
          <w:spacing w:val="-1"/>
          <w:sz w:val="26"/>
          <w:szCs w:val="26"/>
        </w:rPr>
        <w:t xml:space="preserve"> </w:t>
      </w:r>
      <w:r w:rsidRPr="00462319">
        <w:rPr>
          <w:sz w:val="26"/>
          <w:szCs w:val="26"/>
        </w:rPr>
        <w:t>dòng</w:t>
      </w:r>
      <w:r w:rsidRPr="00462319">
        <w:rPr>
          <w:spacing w:val="-1"/>
          <w:sz w:val="26"/>
          <w:szCs w:val="26"/>
        </w:rPr>
        <w:t xml:space="preserve"> </w:t>
      </w:r>
      <w:r w:rsidRPr="00462319">
        <w:rPr>
          <w:sz w:val="26"/>
          <w:szCs w:val="26"/>
        </w:rPr>
        <w:t>code</w:t>
      </w:r>
      <w:r w:rsidRPr="00462319">
        <w:rPr>
          <w:spacing w:val="-1"/>
          <w:sz w:val="26"/>
          <w:szCs w:val="26"/>
        </w:rPr>
        <w:t xml:space="preserve"> </w:t>
      </w:r>
      <w:r w:rsidRPr="00462319">
        <w:rPr>
          <w:sz w:val="26"/>
          <w:szCs w:val="26"/>
        </w:rPr>
        <w:t>:</w:t>
      </w:r>
      <w:r w:rsidRPr="00462319">
        <w:rPr>
          <w:spacing w:val="-1"/>
          <w:sz w:val="26"/>
          <w:szCs w:val="26"/>
        </w:rPr>
        <w:t xml:space="preserve"> hơn</w:t>
      </w:r>
      <w:r w:rsidR="00FF54A9" w:rsidRPr="00462319">
        <w:rPr>
          <w:spacing w:val="-1"/>
          <w:sz w:val="26"/>
          <w:szCs w:val="26"/>
          <w:lang w:val="en-US"/>
        </w:rPr>
        <w:t xml:space="preserve"> </w:t>
      </w:r>
      <w:r w:rsidR="00AD78E1" w:rsidRPr="00462319">
        <w:rPr>
          <w:spacing w:val="-1"/>
          <w:sz w:val="26"/>
          <w:szCs w:val="26"/>
          <w:lang w:val="en-US"/>
        </w:rPr>
        <w:t xml:space="preserve">6285 </w:t>
      </w:r>
      <w:proofErr w:type="spellStart"/>
      <w:r w:rsidR="00AD78E1" w:rsidRPr="00462319">
        <w:rPr>
          <w:spacing w:val="-1"/>
          <w:sz w:val="26"/>
          <w:szCs w:val="26"/>
          <w:lang w:val="en-US"/>
        </w:rPr>
        <w:t>dòng</w:t>
      </w:r>
      <w:proofErr w:type="spellEnd"/>
    </w:p>
    <w:p w14:paraId="4FA6D76A" w14:textId="542CD941" w:rsidR="007A6809" w:rsidRPr="00462319" w:rsidRDefault="009F0AD0" w:rsidP="00462319">
      <w:pPr>
        <w:pStyle w:val="ListParagraph"/>
        <w:numPr>
          <w:ilvl w:val="2"/>
          <w:numId w:val="4"/>
        </w:numPr>
        <w:tabs>
          <w:tab w:val="left" w:pos="1504"/>
        </w:tabs>
        <w:spacing w:before="0" w:line="300" w:lineRule="exact"/>
        <w:rPr>
          <w:sz w:val="26"/>
        </w:rPr>
      </w:pPr>
      <w:r w:rsidRPr="00462319">
        <w:rPr>
          <w:sz w:val="26"/>
        </w:rPr>
        <w:t>Số</w:t>
      </w:r>
      <w:r w:rsidRPr="00462319">
        <w:rPr>
          <w:spacing w:val="-1"/>
          <w:sz w:val="26"/>
        </w:rPr>
        <w:t xml:space="preserve"> </w:t>
      </w:r>
      <w:r w:rsidRPr="00462319">
        <w:rPr>
          <w:sz w:val="26"/>
        </w:rPr>
        <w:t>package</w:t>
      </w:r>
      <w:r w:rsidRPr="00462319">
        <w:rPr>
          <w:spacing w:val="-2"/>
          <w:sz w:val="26"/>
        </w:rPr>
        <w:t xml:space="preserve"> </w:t>
      </w:r>
      <w:r w:rsidRPr="00462319">
        <w:rPr>
          <w:sz w:val="26"/>
        </w:rPr>
        <w:t>:</w:t>
      </w:r>
      <w:r w:rsidRPr="00462319">
        <w:rPr>
          <w:spacing w:val="-1"/>
          <w:sz w:val="26"/>
        </w:rPr>
        <w:t xml:space="preserve"> </w:t>
      </w:r>
      <w:r w:rsidR="00547A45" w:rsidRPr="00462319">
        <w:rPr>
          <w:sz w:val="26"/>
          <w:lang w:val="en-US"/>
        </w:rPr>
        <w:t>5</w:t>
      </w:r>
    </w:p>
    <w:p w14:paraId="4EA2E150" w14:textId="25B29647" w:rsidR="00D47790" w:rsidRPr="00462319" w:rsidRDefault="009F0AD0" w:rsidP="00462319">
      <w:pPr>
        <w:pStyle w:val="ListParagraph"/>
        <w:numPr>
          <w:ilvl w:val="2"/>
          <w:numId w:val="4"/>
        </w:numPr>
        <w:tabs>
          <w:tab w:val="left" w:pos="1504"/>
        </w:tabs>
        <w:spacing w:before="0" w:line="300" w:lineRule="exact"/>
        <w:rPr>
          <w:sz w:val="26"/>
        </w:rPr>
      </w:pPr>
      <w:r w:rsidRPr="00462319">
        <w:rPr>
          <w:sz w:val="26"/>
        </w:rPr>
        <w:t>Số</w:t>
      </w:r>
      <w:r w:rsidRPr="00462319">
        <w:rPr>
          <w:spacing w:val="-1"/>
          <w:sz w:val="26"/>
        </w:rPr>
        <w:t xml:space="preserve"> </w:t>
      </w:r>
      <w:r w:rsidRPr="00462319">
        <w:rPr>
          <w:sz w:val="26"/>
        </w:rPr>
        <w:t>class</w:t>
      </w:r>
      <w:r w:rsidRPr="00462319">
        <w:rPr>
          <w:spacing w:val="-2"/>
          <w:sz w:val="26"/>
        </w:rPr>
        <w:t xml:space="preserve"> </w:t>
      </w:r>
      <w:r w:rsidRPr="00462319">
        <w:rPr>
          <w:sz w:val="26"/>
        </w:rPr>
        <w:t>:</w:t>
      </w:r>
      <w:r w:rsidR="000207CC" w:rsidRPr="00462319">
        <w:rPr>
          <w:spacing w:val="-1"/>
          <w:sz w:val="26"/>
          <w:lang w:val="en-US"/>
        </w:rPr>
        <w:t xml:space="preserve"> 46</w:t>
      </w:r>
    </w:p>
    <w:p w14:paraId="7FA85A35" w14:textId="4A55FC01" w:rsidR="007A6809" w:rsidRPr="00462319" w:rsidRDefault="009F0AD0" w:rsidP="00462319">
      <w:pPr>
        <w:pStyle w:val="ListParagraph"/>
        <w:numPr>
          <w:ilvl w:val="2"/>
          <w:numId w:val="4"/>
        </w:numPr>
        <w:tabs>
          <w:tab w:val="left" w:pos="1504"/>
        </w:tabs>
        <w:spacing w:before="0" w:line="300" w:lineRule="exact"/>
        <w:rPr>
          <w:sz w:val="26"/>
        </w:rPr>
      </w:pPr>
      <w:r w:rsidRPr="00462319">
        <w:rPr>
          <w:sz w:val="26"/>
        </w:rPr>
        <w:t>Dung</w:t>
      </w:r>
      <w:r w:rsidRPr="00462319">
        <w:rPr>
          <w:spacing w:val="-2"/>
          <w:sz w:val="26"/>
        </w:rPr>
        <w:t xml:space="preserve"> </w:t>
      </w:r>
      <w:r w:rsidRPr="00462319">
        <w:rPr>
          <w:sz w:val="26"/>
        </w:rPr>
        <w:t>lượng</w:t>
      </w:r>
      <w:r w:rsidRPr="00462319">
        <w:rPr>
          <w:spacing w:val="-2"/>
          <w:sz w:val="26"/>
        </w:rPr>
        <w:t xml:space="preserve"> </w:t>
      </w:r>
      <w:r w:rsidRPr="00462319">
        <w:rPr>
          <w:sz w:val="26"/>
        </w:rPr>
        <w:t>toàn</w:t>
      </w:r>
      <w:r w:rsidRPr="00462319">
        <w:rPr>
          <w:spacing w:val="-1"/>
          <w:sz w:val="26"/>
        </w:rPr>
        <w:t xml:space="preserve"> </w:t>
      </w:r>
      <w:r w:rsidRPr="00462319">
        <w:rPr>
          <w:sz w:val="26"/>
        </w:rPr>
        <w:t>bộ</w:t>
      </w:r>
      <w:r w:rsidRPr="00462319">
        <w:rPr>
          <w:spacing w:val="-4"/>
          <w:sz w:val="26"/>
        </w:rPr>
        <w:t xml:space="preserve"> </w:t>
      </w:r>
      <w:r w:rsidRPr="00462319">
        <w:rPr>
          <w:sz w:val="26"/>
        </w:rPr>
        <w:t>mã nguồn</w:t>
      </w:r>
      <w:r w:rsidRPr="00462319">
        <w:rPr>
          <w:spacing w:val="-4"/>
          <w:sz w:val="26"/>
        </w:rPr>
        <w:t xml:space="preserve"> </w:t>
      </w:r>
      <w:r w:rsidRPr="00462319">
        <w:rPr>
          <w:sz w:val="26"/>
        </w:rPr>
        <w:t>:</w:t>
      </w:r>
      <w:r w:rsidRPr="00462319">
        <w:rPr>
          <w:spacing w:val="-1"/>
          <w:sz w:val="26"/>
        </w:rPr>
        <w:t xml:space="preserve"> </w:t>
      </w:r>
      <w:r w:rsidRPr="00462319">
        <w:rPr>
          <w:sz w:val="26"/>
        </w:rPr>
        <w:t>~</w:t>
      </w:r>
      <w:r w:rsidR="001D2EB9" w:rsidRPr="00462319">
        <w:rPr>
          <w:sz w:val="26"/>
          <w:lang w:val="en-US"/>
        </w:rPr>
        <w:t>29</w:t>
      </w:r>
      <w:r w:rsidRPr="00462319">
        <w:rPr>
          <w:sz w:val="26"/>
        </w:rPr>
        <w:t>MB</w:t>
      </w:r>
    </w:p>
    <w:p w14:paraId="7899A34E" w14:textId="5A63A375" w:rsidR="007A6809" w:rsidRPr="00462319" w:rsidRDefault="007A6809" w:rsidP="007A11B6">
      <w:pPr>
        <w:pStyle w:val="BodyText"/>
        <w:spacing w:before="4"/>
      </w:pPr>
    </w:p>
    <w:p w14:paraId="3509650B" w14:textId="77777777" w:rsidR="00F95C61" w:rsidRPr="00462319" w:rsidRDefault="00F95C61">
      <w:pPr>
        <w:rPr>
          <w:rFonts w:eastAsia="Microsoft Sans Serif"/>
          <w:sz w:val="28"/>
          <w:szCs w:val="28"/>
        </w:rPr>
      </w:pPr>
      <w:bookmarkStart w:id="119" w:name="5.3._Giao_diện_minh_hoạ_các_chức_năng_củ"/>
      <w:bookmarkEnd w:id="119"/>
      <w:r w:rsidRPr="00462319">
        <w:br w:type="page"/>
      </w:r>
    </w:p>
    <w:p w14:paraId="391AD183" w14:textId="74AD3CFB" w:rsidR="007A6809" w:rsidRPr="00462319" w:rsidRDefault="009F0AD0" w:rsidP="00F53647">
      <w:pPr>
        <w:pStyle w:val="Heading3"/>
        <w:numPr>
          <w:ilvl w:val="1"/>
          <w:numId w:val="16"/>
        </w:numPr>
        <w:rPr>
          <w:rFonts w:ascii="Times New Roman" w:hAnsi="Times New Roman" w:cs="Times New Roman"/>
        </w:rPr>
      </w:pPr>
      <w:bookmarkStart w:id="120" w:name="_Toc167019608"/>
      <w:bookmarkStart w:id="121" w:name="_Toc167262703"/>
      <w:bookmarkStart w:id="122" w:name="_Toc167875565"/>
      <w:r w:rsidRPr="00462319">
        <w:rPr>
          <w:rFonts w:ascii="Times New Roman" w:hAnsi="Times New Roman" w:cs="Times New Roman"/>
        </w:rPr>
        <w:lastRenderedPageBreak/>
        <w:t>Giao</w:t>
      </w:r>
      <w:r w:rsidRPr="00462319">
        <w:rPr>
          <w:rFonts w:ascii="Times New Roman" w:hAnsi="Times New Roman" w:cs="Times New Roman"/>
          <w:spacing w:val="-3"/>
        </w:rPr>
        <w:t xml:space="preserve"> </w:t>
      </w:r>
      <w:r w:rsidRPr="00462319">
        <w:rPr>
          <w:rFonts w:ascii="Times New Roman" w:hAnsi="Times New Roman" w:cs="Times New Roman"/>
        </w:rPr>
        <w:t>diện</w:t>
      </w:r>
      <w:r w:rsidRPr="00462319">
        <w:rPr>
          <w:rFonts w:ascii="Times New Roman" w:hAnsi="Times New Roman" w:cs="Times New Roman"/>
          <w:spacing w:val="-3"/>
        </w:rPr>
        <w:t xml:space="preserve"> </w:t>
      </w:r>
      <w:r w:rsidRPr="00462319">
        <w:rPr>
          <w:rFonts w:ascii="Times New Roman" w:hAnsi="Times New Roman" w:cs="Times New Roman"/>
        </w:rPr>
        <w:t>minh</w:t>
      </w:r>
      <w:r w:rsidRPr="00462319">
        <w:rPr>
          <w:rFonts w:ascii="Times New Roman" w:hAnsi="Times New Roman" w:cs="Times New Roman"/>
          <w:spacing w:val="-3"/>
        </w:rPr>
        <w:t xml:space="preserve"> </w:t>
      </w:r>
      <w:r w:rsidRPr="00462319">
        <w:rPr>
          <w:rFonts w:ascii="Times New Roman" w:hAnsi="Times New Roman" w:cs="Times New Roman"/>
        </w:rPr>
        <w:t>hoạ</w:t>
      </w:r>
      <w:r w:rsidRPr="00462319">
        <w:rPr>
          <w:rFonts w:ascii="Times New Roman" w:hAnsi="Times New Roman" w:cs="Times New Roman"/>
          <w:spacing w:val="-3"/>
        </w:rPr>
        <w:t xml:space="preserve"> </w:t>
      </w:r>
      <w:r w:rsidRPr="00462319">
        <w:rPr>
          <w:rFonts w:ascii="Times New Roman" w:hAnsi="Times New Roman" w:cs="Times New Roman"/>
        </w:rPr>
        <w:t>các</w:t>
      </w:r>
      <w:r w:rsidRPr="00462319">
        <w:rPr>
          <w:rFonts w:ascii="Times New Roman" w:hAnsi="Times New Roman" w:cs="Times New Roman"/>
          <w:spacing w:val="-2"/>
        </w:rPr>
        <w:t xml:space="preserve"> </w:t>
      </w:r>
      <w:r w:rsidRPr="00462319">
        <w:rPr>
          <w:rFonts w:ascii="Times New Roman" w:hAnsi="Times New Roman" w:cs="Times New Roman"/>
        </w:rPr>
        <w:t>chức</w:t>
      </w:r>
      <w:r w:rsidRPr="00462319">
        <w:rPr>
          <w:rFonts w:ascii="Times New Roman" w:hAnsi="Times New Roman" w:cs="Times New Roman"/>
          <w:spacing w:val="-3"/>
        </w:rPr>
        <w:t xml:space="preserve"> </w:t>
      </w:r>
      <w:r w:rsidRPr="00462319">
        <w:rPr>
          <w:rFonts w:ascii="Times New Roman" w:hAnsi="Times New Roman" w:cs="Times New Roman"/>
        </w:rPr>
        <w:t>năng</w:t>
      </w:r>
      <w:r w:rsidRPr="00462319">
        <w:rPr>
          <w:rFonts w:ascii="Times New Roman" w:hAnsi="Times New Roman" w:cs="Times New Roman"/>
          <w:spacing w:val="-3"/>
        </w:rPr>
        <w:t xml:space="preserve"> </w:t>
      </w:r>
      <w:r w:rsidRPr="00462319">
        <w:rPr>
          <w:rFonts w:ascii="Times New Roman" w:hAnsi="Times New Roman" w:cs="Times New Roman"/>
        </w:rPr>
        <w:t>của</w:t>
      </w:r>
      <w:r w:rsidRPr="00462319">
        <w:rPr>
          <w:rFonts w:ascii="Times New Roman" w:hAnsi="Times New Roman" w:cs="Times New Roman"/>
          <w:spacing w:val="-4"/>
        </w:rPr>
        <w:t xml:space="preserve"> </w:t>
      </w:r>
      <w:r w:rsidRPr="00462319">
        <w:rPr>
          <w:rFonts w:ascii="Times New Roman" w:hAnsi="Times New Roman" w:cs="Times New Roman"/>
        </w:rPr>
        <w:t>chương</w:t>
      </w:r>
      <w:r w:rsidRPr="00462319">
        <w:rPr>
          <w:rFonts w:ascii="Times New Roman" w:hAnsi="Times New Roman" w:cs="Times New Roman"/>
          <w:spacing w:val="-2"/>
        </w:rPr>
        <w:t xml:space="preserve"> </w:t>
      </w:r>
      <w:r w:rsidRPr="00462319">
        <w:rPr>
          <w:rFonts w:ascii="Times New Roman" w:hAnsi="Times New Roman" w:cs="Times New Roman"/>
        </w:rPr>
        <w:t>trình</w:t>
      </w:r>
      <w:bookmarkEnd w:id="120"/>
      <w:bookmarkEnd w:id="121"/>
      <w:bookmarkEnd w:id="122"/>
    </w:p>
    <w:p w14:paraId="7A34D236" w14:textId="77777777" w:rsidR="007A6809" w:rsidRPr="00462319" w:rsidRDefault="009F0AD0" w:rsidP="00462319">
      <w:pPr>
        <w:pStyle w:val="ListParagraph"/>
        <w:numPr>
          <w:ilvl w:val="0"/>
          <w:numId w:val="3"/>
        </w:numPr>
        <w:tabs>
          <w:tab w:val="left" w:pos="1499"/>
          <w:tab w:val="left" w:pos="1500"/>
        </w:tabs>
        <w:spacing w:before="197"/>
        <w:rPr>
          <w:sz w:val="26"/>
          <w:szCs w:val="26"/>
        </w:rPr>
      </w:pPr>
      <w:r w:rsidRPr="00462319">
        <w:rPr>
          <w:sz w:val="26"/>
          <w:szCs w:val="26"/>
        </w:rPr>
        <w:t>Giao</w:t>
      </w:r>
      <w:r w:rsidRPr="00462319">
        <w:rPr>
          <w:spacing w:val="-2"/>
          <w:sz w:val="26"/>
          <w:szCs w:val="26"/>
        </w:rPr>
        <w:t xml:space="preserve"> </w:t>
      </w:r>
      <w:r w:rsidRPr="00462319">
        <w:rPr>
          <w:sz w:val="26"/>
          <w:szCs w:val="26"/>
        </w:rPr>
        <w:t>diện</w:t>
      </w:r>
      <w:r w:rsidRPr="00462319">
        <w:rPr>
          <w:spacing w:val="-4"/>
          <w:sz w:val="26"/>
          <w:szCs w:val="26"/>
        </w:rPr>
        <w:t xml:space="preserve"> không kết nối được dababase</w:t>
      </w:r>
    </w:p>
    <w:p w14:paraId="38901F40" w14:textId="3092A5EB" w:rsidR="0761D6E8" w:rsidRPr="00462319" w:rsidRDefault="009F0AD0" w:rsidP="007A11B6">
      <w:pPr>
        <w:tabs>
          <w:tab w:val="left" w:pos="1499"/>
          <w:tab w:val="left" w:pos="1500"/>
        </w:tabs>
        <w:spacing w:before="197"/>
      </w:pPr>
      <w:r w:rsidRPr="00462319">
        <w:rPr>
          <w:noProof/>
        </w:rPr>
        <w:drawing>
          <wp:inline distT="0" distB="0" distL="0" distR="0" wp14:anchorId="6AE4B276" wp14:editId="00126E85">
            <wp:extent cx="5819776" cy="6324598"/>
            <wp:effectExtent l="0" t="0" r="0" b="0"/>
            <wp:docPr id="1310740325" name="Picture 131074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819776" cy="6324598"/>
                    </a:xfrm>
                    <a:prstGeom prst="rect">
                      <a:avLst/>
                    </a:prstGeom>
                  </pic:spPr>
                </pic:pic>
              </a:graphicData>
            </a:graphic>
          </wp:inline>
        </w:drawing>
      </w:r>
    </w:p>
    <w:p w14:paraId="56007E3D" w14:textId="3B82A1E3" w:rsidR="007A6809" w:rsidRPr="00462319" w:rsidRDefault="007A6809" w:rsidP="007A11B6">
      <w:pPr>
        <w:rPr>
          <w:sz w:val="26"/>
        </w:rPr>
        <w:sectPr w:rsidR="007A6809" w:rsidRPr="00462319" w:rsidSect="00F53647">
          <w:pgSz w:w="11910" w:h="16840"/>
          <w:pgMar w:top="720" w:right="720" w:bottom="720" w:left="720" w:header="732" w:footer="1068" w:gutter="0"/>
          <w:cols w:space="720"/>
          <w:docGrid w:linePitch="299"/>
        </w:sectPr>
      </w:pPr>
    </w:p>
    <w:p w14:paraId="4849A8CA" w14:textId="4EE5CCB5" w:rsidR="007A6809" w:rsidRPr="00462319" w:rsidRDefault="007A6809" w:rsidP="007A11B6">
      <w:pPr>
        <w:pStyle w:val="BodyText"/>
        <w:spacing w:before="9"/>
        <w:rPr>
          <w:sz w:val="7"/>
          <w:szCs w:val="7"/>
        </w:rPr>
      </w:pPr>
    </w:p>
    <w:p w14:paraId="00E6C622" w14:textId="77777777" w:rsidR="007A6809" w:rsidRPr="00462319" w:rsidRDefault="009F0AD0" w:rsidP="00462319">
      <w:pPr>
        <w:pStyle w:val="ListParagraph"/>
        <w:numPr>
          <w:ilvl w:val="0"/>
          <w:numId w:val="3"/>
        </w:numPr>
        <w:tabs>
          <w:tab w:val="left" w:pos="1499"/>
          <w:tab w:val="left" w:pos="1500"/>
        </w:tabs>
        <w:spacing w:before="47"/>
        <w:rPr>
          <w:sz w:val="26"/>
          <w:szCs w:val="26"/>
        </w:rPr>
      </w:pPr>
      <w:r w:rsidRPr="00462319">
        <w:rPr>
          <w:sz w:val="26"/>
          <w:szCs w:val="26"/>
        </w:rPr>
        <w:t>Giao</w:t>
      </w:r>
      <w:r w:rsidRPr="00462319">
        <w:rPr>
          <w:spacing w:val="-2"/>
          <w:sz w:val="26"/>
          <w:szCs w:val="26"/>
        </w:rPr>
        <w:t xml:space="preserve"> </w:t>
      </w:r>
      <w:r w:rsidRPr="00462319">
        <w:rPr>
          <w:sz w:val="26"/>
          <w:szCs w:val="26"/>
        </w:rPr>
        <w:t>diện</w:t>
      </w:r>
      <w:r w:rsidRPr="00462319">
        <w:rPr>
          <w:spacing w:val="-4"/>
          <w:sz w:val="26"/>
          <w:szCs w:val="26"/>
        </w:rPr>
        <w:t xml:space="preserve"> khi người dùng sửa lại cấu hình kết nối tới database</w:t>
      </w:r>
    </w:p>
    <w:p w14:paraId="316C5E8B" w14:textId="0D6CF80D" w:rsidR="0073599E" w:rsidRDefault="009F0AD0" w:rsidP="007A11B6">
      <w:pPr>
        <w:tabs>
          <w:tab w:val="left" w:pos="1499"/>
          <w:tab w:val="left" w:pos="1500"/>
        </w:tabs>
        <w:spacing w:before="47"/>
      </w:pPr>
      <w:r w:rsidRPr="00462319">
        <w:rPr>
          <w:noProof/>
        </w:rPr>
        <w:drawing>
          <wp:inline distT="0" distB="0" distL="0" distR="0" wp14:anchorId="627AF6F6" wp14:editId="0994897C">
            <wp:extent cx="6600825" cy="5095874"/>
            <wp:effectExtent l="0" t="0" r="0" b="0"/>
            <wp:docPr id="1076576074" name="Picture 107657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6600825" cy="5095874"/>
                    </a:xfrm>
                    <a:prstGeom prst="rect">
                      <a:avLst/>
                    </a:prstGeom>
                  </pic:spPr>
                </pic:pic>
              </a:graphicData>
            </a:graphic>
          </wp:inline>
        </w:drawing>
      </w:r>
    </w:p>
    <w:p w14:paraId="2874C757" w14:textId="77777777" w:rsidR="0073599E" w:rsidRDefault="0073599E">
      <w:r>
        <w:br w:type="page"/>
      </w:r>
    </w:p>
    <w:p w14:paraId="667E115D" w14:textId="77777777" w:rsidR="007A6809" w:rsidRPr="00462319" w:rsidRDefault="007A6809" w:rsidP="007A11B6">
      <w:pPr>
        <w:tabs>
          <w:tab w:val="left" w:pos="1499"/>
          <w:tab w:val="left" w:pos="1500"/>
        </w:tabs>
        <w:spacing w:before="47"/>
      </w:pPr>
    </w:p>
    <w:p w14:paraId="28506D82" w14:textId="4CFC0B98" w:rsidR="007A6809" w:rsidRPr="00462319" w:rsidRDefault="48865680" w:rsidP="00462319">
      <w:pPr>
        <w:pStyle w:val="ListParagraph"/>
        <w:numPr>
          <w:ilvl w:val="0"/>
          <w:numId w:val="3"/>
        </w:numPr>
        <w:tabs>
          <w:tab w:val="left" w:pos="1499"/>
          <w:tab w:val="left" w:pos="1500"/>
        </w:tabs>
        <w:spacing w:before="47"/>
        <w:rPr>
          <w:sz w:val="26"/>
          <w:szCs w:val="26"/>
        </w:rPr>
      </w:pPr>
      <w:r w:rsidRPr="00462319">
        <w:rPr>
          <w:sz w:val="26"/>
          <w:szCs w:val="26"/>
        </w:rPr>
        <w:t>Đây là giao diện khi người dùng kết nối đước tới đúng database chứa dữ liệu</w:t>
      </w:r>
    </w:p>
    <w:p w14:paraId="4436BAFA" w14:textId="157AF947" w:rsidR="007A6809" w:rsidRPr="00462319" w:rsidRDefault="009F0AD0" w:rsidP="007A11B6">
      <w:pPr>
        <w:tabs>
          <w:tab w:val="left" w:pos="1499"/>
          <w:tab w:val="left" w:pos="1500"/>
        </w:tabs>
        <w:spacing w:before="47"/>
      </w:pPr>
      <w:r w:rsidRPr="00462319">
        <w:rPr>
          <w:noProof/>
        </w:rPr>
        <w:drawing>
          <wp:inline distT="0" distB="0" distL="0" distR="0" wp14:anchorId="5A04F919" wp14:editId="7054D78A">
            <wp:extent cx="5829300" cy="6296024"/>
            <wp:effectExtent l="0" t="0" r="0" b="0"/>
            <wp:docPr id="1484493389" name="Picture 148449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829300" cy="6296024"/>
                    </a:xfrm>
                    <a:prstGeom prst="rect">
                      <a:avLst/>
                    </a:prstGeom>
                  </pic:spPr>
                </pic:pic>
              </a:graphicData>
            </a:graphic>
          </wp:inline>
        </w:drawing>
      </w:r>
    </w:p>
    <w:p w14:paraId="5327B12C" w14:textId="23102C6C" w:rsidR="0073599E" w:rsidRDefault="0073599E">
      <w:r>
        <w:br w:type="page"/>
      </w:r>
    </w:p>
    <w:p w14:paraId="3E850094" w14:textId="77777777" w:rsidR="007A6809" w:rsidRPr="00462319" w:rsidRDefault="007A6809" w:rsidP="007A11B6">
      <w:pPr>
        <w:tabs>
          <w:tab w:val="left" w:pos="1499"/>
          <w:tab w:val="left" w:pos="1500"/>
        </w:tabs>
        <w:spacing w:before="47"/>
      </w:pPr>
    </w:p>
    <w:p w14:paraId="5DFFB114" w14:textId="08503DF9" w:rsidR="007A6809" w:rsidRPr="00462319" w:rsidRDefault="06DA46EA" w:rsidP="00462319">
      <w:pPr>
        <w:pStyle w:val="ListParagraph"/>
        <w:numPr>
          <w:ilvl w:val="0"/>
          <w:numId w:val="3"/>
        </w:numPr>
        <w:tabs>
          <w:tab w:val="left" w:pos="1499"/>
          <w:tab w:val="left" w:pos="1500"/>
        </w:tabs>
        <w:spacing w:before="47"/>
        <w:rPr>
          <w:sz w:val="26"/>
          <w:szCs w:val="26"/>
        </w:rPr>
      </w:pPr>
      <w:r w:rsidRPr="00462319">
        <w:rPr>
          <w:sz w:val="26"/>
          <w:szCs w:val="26"/>
        </w:rPr>
        <w:t>Giao diện chính khi người dùng login vào quyền User</w:t>
      </w:r>
    </w:p>
    <w:p w14:paraId="22389A4B" w14:textId="0FB5C4E9" w:rsidR="007A6809" w:rsidRPr="00462319" w:rsidRDefault="009F0AD0" w:rsidP="007A11B6">
      <w:pPr>
        <w:tabs>
          <w:tab w:val="left" w:pos="1499"/>
          <w:tab w:val="left" w:pos="1500"/>
        </w:tabs>
        <w:spacing w:before="47"/>
      </w:pPr>
      <w:r w:rsidRPr="00462319">
        <w:rPr>
          <w:noProof/>
        </w:rPr>
        <w:drawing>
          <wp:inline distT="0" distB="0" distL="0" distR="0" wp14:anchorId="4AF511A1" wp14:editId="70C5F1A1">
            <wp:extent cx="6600825" cy="2933700"/>
            <wp:effectExtent l="0" t="0" r="0" b="0"/>
            <wp:docPr id="1923921983" name="Picture 192392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6600825" cy="2933700"/>
                    </a:xfrm>
                    <a:prstGeom prst="rect">
                      <a:avLst/>
                    </a:prstGeom>
                  </pic:spPr>
                </pic:pic>
              </a:graphicData>
            </a:graphic>
          </wp:inline>
        </w:drawing>
      </w:r>
    </w:p>
    <w:p w14:paraId="3D27497B" w14:textId="358D3128" w:rsidR="007A6809" w:rsidRPr="00462319" w:rsidRDefault="254A40AD" w:rsidP="00462319">
      <w:pPr>
        <w:pStyle w:val="ListParagraph"/>
        <w:numPr>
          <w:ilvl w:val="0"/>
          <w:numId w:val="3"/>
        </w:numPr>
        <w:tabs>
          <w:tab w:val="left" w:pos="1499"/>
          <w:tab w:val="left" w:pos="1500"/>
        </w:tabs>
        <w:spacing w:before="47"/>
        <w:rPr>
          <w:sz w:val="26"/>
          <w:szCs w:val="26"/>
        </w:rPr>
      </w:pPr>
      <w:r w:rsidRPr="00462319">
        <w:rPr>
          <w:sz w:val="26"/>
          <w:szCs w:val="26"/>
        </w:rPr>
        <w:t>Giao diện của người dùng khi login vào quyền admin</w:t>
      </w:r>
    </w:p>
    <w:p w14:paraId="493EC455" w14:textId="38219473" w:rsidR="007A6809" w:rsidRPr="00462319" w:rsidRDefault="009F0AD0" w:rsidP="007A11B6">
      <w:pPr>
        <w:tabs>
          <w:tab w:val="left" w:pos="1499"/>
          <w:tab w:val="left" w:pos="1500"/>
        </w:tabs>
        <w:spacing w:before="47"/>
      </w:pPr>
      <w:r w:rsidRPr="00462319">
        <w:rPr>
          <w:noProof/>
        </w:rPr>
        <w:drawing>
          <wp:inline distT="0" distB="0" distL="0" distR="0" wp14:anchorId="43B8F6F5" wp14:editId="7D07A9B4">
            <wp:extent cx="6600825" cy="3000375"/>
            <wp:effectExtent l="0" t="0" r="0" b="0"/>
            <wp:docPr id="200086915" name="Picture 20008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6600825" cy="3000375"/>
                    </a:xfrm>
                    <a:prstGeom prst="rect">
                      <a:avLst/>
                    </a:prstGeom>
                  </pic:spPr>
                </pic:pic>
              </a:graphicData>
            </a:graphic>
          </wp:inline>
        </w:drawing>
      </w:r>
    </w:p>
    <w:p w14:paraId="1E4F585C" w14:textId="77777777" w:rsidR="00FF54A9" w:rsidRPr="00462319" w:rsidRDefault="00FF54A9" w:rsidP="007A11B6">
      <w:pPr>
        <w:rPr>
          <w:sz w:val="26"/>
          <w:szCs w:val="26"/>
        </w:rPr>
      </w:pPr>
      <w:r w:rsidRPr="00462319">
        <w:rPr>
          <w:sz w:val="26"/>
          <w:szCs w:val="26"/>
        </w:rPr>
        <w:br w:type="page"/>
      </w:r>
    </w:p>
    <w:p w14:paraId="57B0A252" w14:textId="3FDEB15A" w:rsidR="007A6809" w:rsidRPr="00462319" w:rsidRDefault="3ACAA831" w:rsidP="00462319">
      <w:pPr>
        <w:pStyle w:val="ListParagraph"/>
        <w:numPr>
          <w:ilvl w:val="0"/>
          <w:numId w:val="3"/>
        </w:numPr>
        <w:tabs>
          <w:tab w:val="left" w:pos="1499"/>
          <w:tab w:val="left" w:pos="1500"/>
        </w:tabs>
        <w:spacing w:before="47"/>
        <w:rPr>
          <w:sz w:val="26"/>
          <w:szCs w:val="26"/>
        </w:rPr>
      </w:pPr>
      <w:r w:rsidRPr="00462319">
        <w:rPr>
          <w:sz w:val="26"/>
          <w:szCs w:val="26"/>
        </w:rPr>
        <w:lastRenderedPageBreak/>
        <w:t>Giao diện phân quyền nhóm người dùng khi người dùng login vào quyền admin</w:t>
      </w:r>
    </w:p>
    <w:p w14:paraId="130315F9" w14:textId="42A993B1" w:rsidR="007A6809" w:rsidRPr="00462319" w:rsidRDefault="009F0AD0" w:rsidP="007A11B6">
      <w:pPr>
        <w:tabs>
          <w:tab w:val="left" w:pos="1499"/>
          <w:tab w:val="left" w:pos="1500"/>
        </w:tabs>
        <w:spacing w:before="47"/>
      </w:pPr>
      <w:r w:rsidRPr="00462319">
        <w:rPr>
          <w:noProof/>
        </w:rPr>
        <w:drawing>
          <wp:inline distT="0" distB="0" distL="0" distR="0" wp14:anchorId="35D7CE08" wp14:editId="4B18DA86">
            <wp:extent cx="6600825" cy="4610098"/>
            <wp:effectExtent l="0" t="0" r="0" b="0"/>
            <wp:docPr id="20892523" name="Picture 2089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6600825" cy="4610098"/>
                    </a:xfrm>
                    <a:prstGeom prst="rect">
                      <a:avLst/>
                    </a:prstGeom>
                  </pic:spPr>
                </pic:pic>
              </a:graphicData>
            </a:graphic>
          </wp:inline>
        </w:drawing>
      </w:r>
    </w:p>
    <w:p w14:paraId="17D25B59" w14:textId="085FC734" w:rsidR="007A6809" w:rsidRPr="00462319" w:rsidRDefault="007A6809" w:rsidP="007A11B6">
      <w:pPr>
        <w:tabs>
          <w:tab w:val="left" w:pos="1499"/>
          <w:tab w:val="left" w:pos="1500"/>
        </w:tabs>
        <w:spacing w:before="47"/>
      </w:pPr>
    </w:p>
    <w:p w14:paraId="356521B9" w14:textId="77777777" w:rsidR="00FF54A9" w:rsidRPr="00462319" w:rsidRDefault="00FF54A9" w:rsidP="007A11B6">
      <w:pPr>
        <w:rPr>
          <w:sz w:val="26"/>
          <w:szCs w:val="26"/>
        </w:rPr>
      </w:pPr>
      <w:r w:rsidRPr="00462319">
        <w:rPr>
          <w:sz w:val="26"/>
          <w:szCs w:val="26"/>
        </w:rPr>
        <w:br w:type="page"/>
      </w:r>
    </w:p>
    <w:p w14:paraId="2AA4B4BB" w14:textId="6067CF89" w:rsidR="007A6809" w:rsidRPr="00462319" w:rsidRDefault="576A4C2D" w:rsidP="00462319">
      <w:pPr>
        <w:pStyle w:val="ListParagraph"/>
        <w:numPr>
          <w:ilvl w:val="0"/>
          <w:numId w:val="3"/>
        </w:numPr>
        <w:tabs>
          <w:tab w:val="left" w:pos="1499"/>
          <w:tab w:val="left" w:pos="1500"/>
        </w:tabs>
        <w:spacing w:before="47"/>
        <w:rPr>
          <w:sz w:val="26"/>
          <w:szCs w:val="26"/>
        </w:rPr>
      </w:pPr>
      <w:r w:rsidRPr="00462319">
        <w:rPr>
          <w:sz w:val="26"/>
          <w:szCs w:val="26"/>
        </w:rPr>
        <w:lastRenderedPageBreak/>
        <w:t>Đây là giao diện tạo tài khoản cho người dùng</w:t>
      </w:r>
    </w:p>
    <w:p w14:paraId="2709C35B" w14:textId="1E1D8F1C" w:rsidR="007A6809" w:rsidRPr="00462319" w:rsidRDefault="009F0AD0" w:rsidP="007A11B6">
      <w:pPr>
        <w:tabs>
          <w:tab w:val="left" w:pos="1499"/>
          <w:tab w:val="left" w:pos="1500"/>
        </w:tabs>
        <w:spacing w:before="47"/>
      </w:pPr>
      <w:r w:rsidRPr="00462319">
        <w:rPr>
          <w:noProof/>
        </w:rPr>
        <w:drawing>
          <wp:inline distT="0" distB="0" distL="0" distR="0" wp14:anchorId="59B16AB0" wp14:editId="360267A2">
            <wp:extent cx="6600825" cy="4867274"/>
            <wp:effectExtent l="0" t="0" r="0" b="0"/>
            <wp:docPr id="440098222" name="Picture 44009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6600825" cy="4867274"/>
                    </a:xfrm>
                    <a:prstGeom prst="rect">
                      <a:avLst/>
                    </a:prstGeom>
                  </pic:spPr>
                </pic:pic>
              </a:graphicData>
            </a:graphic>
          </wp:inline>
        </w:drawing>
      </w:r>
    </w:p>
    <w:p w14:paraId="01C2AD31" w14:textId="77777777" w:rsidR="004F33ED" w:rsidRPr="00462319" w:rsidRDefault="004F33ED" w:rsidP="007A11B6">
      <w:pPr>
        <w:rPr>
          <w:sz w:val="26"/>
          <w:szCs w:val="26"/>
        </w:rPr>
      </w:pPr>
      <w:r w:rsidRPr="00462319">
        <w:rPr>
          <w:sz w:val="26"/>
          <w:szCs w:val="26"/>
        </w:rPr>
        <w:br w:type="page"/>
      </w:r>
    </w:p>
    <w:p w14:paraId="2E24C80F" w14:textId="518CD73E" w:rsidR="007A6809" w:rsidRPr="00462319" w:rsidRDefault="6E0D9F35" w:rsidP="00462319">
      <w:pPr>
        <w:pStyle w:val="ListParagraph"/>
        <w:numPr>
          <w:ilvl w:val="0"/>
          <w:numId w:val="3"/>
        </w:numPr>
        <w:tabs>
          <w:tab w:val="left" w:pos="1499"/>
          <w:tab w:val="left" w:pos="1500"/>
        </w:tabs>
        <w:spacing w:before="47"/>
        <w:rPr>
          <w:sz w:val="26"/>
          <w:szCs w:val="26"/>
        </w:rPr>
      </w:pPr>
      <w:r w:rsidRPr="00462319">
        <w:rPr>
          <w:sz w:val="26"/>
          <w:szCs w:val="26"/>
        </w:rPr>
        <w:lastRenderedPageBreak/>
        <w:t xml:space="preserve">Giao diện danh mục hàng hóa nơi người dùng có thể thêm hàng </w:t>
      </w:r>
      <w:r w:rsidR="024F26B5" w:rsidRPr="00462319">
        <w:rPr>
          <w:sz w:val="26"/>
          <w:szCs w:val="26"/>
        </w:rPr>
        <w:t xml:space="preserve">hóa </w:t>
      </w:r>
      <w:r w:rsidRPr="00462319">
        <w:rPr>
          <w:sz w:val="26"/>
          <w:szCs w:val="26"/>
        </w:rPr>
        <w:t>họ muốn</w:t>
      </w:r>
    </w:p>
    <w:p w14:paraId="25547BD1" w14:textId="346196E5" w:rsidR="007A6809" w:rsidRPr="00462319" w:rsidRDefault="009F0AD0" w:rsidP="007A11B6">
      <w:pPr>
        <w:tabs>
          <w:tab w:val="left" w:pos="1499"/>
          <w:tab w:val="left" w:pos="1500"/>
        </w:tabs>
        <w:spacing w:before="47"/>
      </w:pPr>
      <w:r w:rsidRPr="00462319">
        <w:rPr>
          <w:noProof/>
        </w:rPr>
        <w:drawing>
          <wp:inline distT="0" distB="0" distL="0" distR="0" wp14:anchorId="05B19474" wp14:editId="49FC9400">
            <wp:extent cx="6600825" cy="4333875"/>
            <wp:effectExtent l="0" t="0" r="0" b="0"/>
            <wp:docPr id="1700840718" name="Picture 170084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6600825" cy="4333875"/>
                    </a:xfrm>
                    <a:prstGeom prst="rect">
                      <a:avLst/>
                    </a:prstGeom>
                  </pic:spPr>
                </pic:pic>
              </a:graphicData>
            </a:graphic>
          </wp:inline>
        </w:drawing>
      </w:r>
    </w:p>
    <w:p w14:paraId="72EE4E8A" w14:textId="661E6224" w:rsidR="007A6809" w:rsidRPr="00462319" w:rsidRDefault="007A6809" w:rsidP="007A11B6">
      <w:pPr>
        <w:tabs>
          <w:tab w:val="left" w:pos="1499"/>
          <w:tab w:val="left" w:pos="1500"/>
        </w:tabs>
        <w:spacing w:before="47"/>
        <w:rPr>
          <w:sz w:val="26"/>
          <w:szCs w:val="26"/>
        </w:rPr>
      </w:pPr>
    </w:p>
    <w:p w14:paraId="18F8469C" w14:textId="0688AF26" w:rsidR="69ADB61A" w:rsidRPr="00462319" w:rsidRDefault="69ADB61A" w:rsidP="007A11B6">
      <w:pPr>
        <w:tabs>
          <w:tab w:val="left" w:pos="1499"/>
          <w:tab w:val="left" w:pos="1500"/>
        </w:tabs>
        <w:spacing w:before="47"/>
        <w:rPr>
          <w:sz w:val="26"/>
          <w:szCs w:val="26"/>
        </w:rPr>
      </w:pPr>
    </w:p>
    <w:p w14:paraId="7997E449" w14:textId="2925ED8D" w:rsidR="69ADB61A" w:rsidRPr="00462319" w:rsidRDefault="69ADB61A" w:rsidP="007A11B6">
      <w:pPr>
        <w:tabs>
          <w:tab w:val="left" w:pos="1499"/>
          <w:tab w:val="left" w:pos="1500"/>
        </w:tabs>
        <w:spacing w:before="47"/>
        <w:rPr>
          <w:sz w:val="26"/>
          <w:szCs w:val="26"/>
        </w:rPr>
      </w:pPr>
    </w:p>
    <w:p w14:paraId="66974604" w14:textId="56964EFF" w:rsidR="69ADB61A" w:rsidRPr="00462319" w:rsidRDefault="69ADB61A" w:rsidP="007A11B6">
      <w:pPr>
        <w:tabs>
          <w:tab w:val="left" w:pos="1499"/>
          <w:tab w:val="left" w:pos="1500"/>
        </w:tabs>
        <w:spacing w:before="47"/>
        <w:rPr>
          <w:sz w:val="26"/>
          <w:szCs w:val="26"/>
        </w:rPr>
      </w:pPr>
    </w:p>
    <w:p w14:paraId="4F7EC5F3" w14:textId="50E7C6D1" w:rsidR="69ADB61A" w:rsidRPr="00462319" w:rsidRDefault="69ADB61A" w:rsidP="007A11B6">
      <w:pPr>
        <w:tabs>
          <w:tab w:val="left" w:pos="1499"/>
          <w:tab w:val="left" w:pos="1500"/>
        </w:tabs>
        <w:spacing w:before="47"/>
        <w:rPr>
          <w:sz w:val="26"/>
          <w:szCs w:val="26"/>
        </w:rPr>
      </w:pPr>
    </w:p>
    <w:p w14:paraId="6C94565F" w14:textId="67AA79A7" w:rsidR="69ADB61A" w:rsidRPr="00462319" w:rsidRDefault="69ADB61A" w:rsidP="007A11B6">
      <w:pPr>
        <w:tabs>
          <w:tab w:val="left" w:pos="1499"/>
          <w:tab w:val="left" w:pos="1500"/>
        </w:tabs>
        <w:spacing w:before="47"/>
        <w:rPr>
          <w:sz w:val="26"/>
          <w:szCs w:val="26"/>
        </w:rPr>
      </w:pPr>
    </w:p>
    <w:p w14:paraId="7167854B" w14:textId="0774B0CA" w:rsidR="69ADB61A" w:rsidRPr="00462319" w:rsidRDefault="69ADB61A" w:rsidP="007A11B6">
      <w:pPr>
        <w:tabs>
          <w:tab w:val="left" w:pos="1499"/>
          <w:tab w:val="left" w:pos="1500"/>
        </w:tabs>
        <w:spacing w:before="47"/>
        <w:rPr>
          <w:sz w:val="26"/>
          <w:szCs w:val="26"/>
        </w:rPr>
      </w:pPr>
    </w:p>
    <w:p w14:paraId="6E898729" w14:textId="46C57067" w:rsidR="69ADB61A" w:rsidRPr="00462319" w:rsidRDefault="69ADB61A" w:rsidP="007A11B6">
      <w:pPr>
        <w:tabs>
          <w:tab w:val="left" w:pos="1499"/>
          <w:tab w:val="left" w:pos="1500"/>
        </w:tabs>
        <w:spacing w:before="47"/>
        <w:rPr>
          <w:sz w:val="26"/>
          <w:szCs w:val="26"/>
        </w:rPr>
      </w:pPr>
    </w:p>
    <w:p w14:paraId="59A4CED6" w14:textId="259E36D7" w:rsidR="69ADB61A" w:rsidRPr="00462319" w:rsidRDefault="69ADB61A" w:rsidP="007A11B6">
      <w:pPr>
        <w:tabs>
          <w:tab w:val="left" w:pos="1499"/>
          <w:tab w:val="left" w:pos="1500"/>
        </w:tabs>
        <w:spacing w:before="47"/>
        <w:rPr>
          <w:sz w:val="26"/>
          <w:szCs w:val="26"/>
        </w:rPr>
      </w:pPr>
    </w:p>
    <w:p w14:paraId="291471AF" w14:textId="626CBFE1" w:rsidR="69ADB61A" w:rsidRPr="00462319" w:rsidRDefault="69ADB61A" w:rsidP="007A11B6">
      <w:pPr>
        <w:tabs>
          <w:tab w:val="left" w:pos="1499"/>
          <w:tab w:val="left" w:pos="1500"/>
        </w:tabs>
        <w:spacing w:before="47"/>
        <w:rPr>
          <w:sz w:val="26"/>
          <w:szCs w:val="26"/>
        </w:rPr>
      </w:pPr>
    </w:p>
    <w:p w14:paraId="70EEF63C" w14:textId="3429BDD0" w:rsidR="69ADB61A" w:rsidRPr="00462319" w:rsidRDefault="69ADB61A" w:rsidP="007A11B6">
      <w:pPr>
        <w:tabs>
          <w:tab w:val="left" w:pos="1499"/>
          <w:tab w:val="left" w:pos="1500"/>
        </w:tabs>
        <w:spacing w:before="47"/>
        <w:rPr>
          <w:sz w:val="26"/>
          <w:szCs w:val="26"/>
        </w:rPr>
      </w:pPr>
    </w:p>
    <w:p w14:paraId="307C3A00" w14:textId="054AF694" w:rsidR="69ADB61A" w:rsidRPr="00462319" w:rsidRDefault="69ADB61A" w:rsidP="007A11B6">
      <w:pPr>
        <w:tabs>
          <w:tab w:val="left" w:pos="1499"/>
          <w:tab w:val="left" w:pos="1500"/>
        </w:tabs>
        <w:spacing w:before="47"/>
        <w:rPr>
          <w:sz w:val="26"/>
          <w:szCs w:val="26"/>
        </w:rPr>
      </w:pPr>
    </w:p>
    <w:p w14:paraId="6D4B731E" w14:textId="41FE07B9" w:rsidR="69ADB61A" w:rsidRPr="00462319" w:rsidRDefault="69ADB61A" w:rsidP="007A11B6">
      <w:pPr>
        <w:tabs>
          <w:tab w:val="left" w:pos="1499"/>
          <w:tab w:val="left" w:pos="1500"/>
        </w:tabs>
        <w:spacing w:before="47"/>
        <w:rPr>
          <w:sz w:val="26"/>
          <w:szCs w:val="26"/>
        </w:rPr>
      </w:pPr>
    </w:p>
    <w:p w14:paraId="46D3B3DB" w14:textId="2594F431" w:rsidR="69ADB61A" w:rsidRPr="00462319" w:rsidRDefault="69ADB61A" w:rsidP="007A11B6">
      <w:pPr>
        <w:tabs>
          <w:tab w:val="left" w:pos="1499"/>
          <w:tab w:val="left" w:pos="1500"/>
        </w:tabs>
        <w:spacing w:before="47"/>
        <w:rPr>
          <w:sz w:val="26"/>
          <w:szCs w:val="26"/>
        </w:rPr>
      </w:pPr>
    </w:p>
    <w:p w14:paraId="49FBACF6" w14:textId="0A84E297" w:rsidR="69ADB61A" w:rsidRPr="00462319" w:rsidRDefault="69ADB61A" w:rsidP="007A11B6">
      <w:pPr>
        <w:tabs>
          <w:tab w:val="left" w:pos="1499"/>
          <w:tab w:val="left" w:pos="1500"/>
        </w:tabs>
        <w:spacing w:before="47"/>
        <w:rPr>
          <w:sz w:val="26"/>
          <w:szCs w:val="26"/>
        </w:rPr>
      </w:pPr>
    </w:p>
    <w:p w14:paraId="62DC16A5" w14:textId="2A3F8FD0" w:rsidR="007A6809" w:rsidRPr="000A70C4" w:rsidRDefault="007A6809" w:rsidP="000A70C4">
      <w:pPr>
        <w:tabs>
          <w:tab w:val="left" w:pos="1499"/>
          <w:tab w:val="left" w:pos="1500"/>
        </w:tabs>
        <w:spacing w:before="47"/>
        <w:rPr>
          <w:sz w:val="26"/>
          <w:szCs w:val="26"/>
          <w:lang w:val="en-US"/>
        </w:rPr>
      </w:pPr>
    </w:p>
    <w:p w14:paraId="06D0E9A6" w14:textId="7C89F5D0" w:rsidR="004F33ED" w:rsidRPr="00462319" w:rsidRDefault="004F33ED" w:rsidP="007A11B6">
      <w:r w:rsidRPr="00462319">
        <w:br w:type="page"/>
      </w:r>
    </w:p>
    <w:p w14:paraId="53A83A07" w14:textId="2D3A56D0" w:rsidR="1CB79ECA" w:rsidRPr="00462319" w:rsidRDefault="1CB79ECA" w:rsidP="007A11B6">
      <w:pPr>
        <w:tabs>
          <w:tab w:val="left" w:pos="1499"/>
          <w:tab w:val="left" w:pos="1500"/>
        </w:tabs>
        <w:spacing w:before="44"/>
        <w:rPr>
          <w:sz w:val="26"/>
          <w:szCs w:val="26"/>
          <w:lang w:val="en-US"/>
        </w:rPr>
      </w:pPr>
    </w:p>
    <w:p w14:paraId="3E75E5AC" w14:textId="77777777" w:rsidR="007A6809" w:rsidRPr="00462319" w:rsidRDefault="025BD89D" w:rsidP="007A11B6">
      <w:pPr>
        <w:ind w:left="720"/>
        <w:rPr>
          <w:sz w:val="26"/>
          <w:szCs w:val="26"/>
        </w:rPr>
      </w:pPr>
      <w:r w:rsidRPr="00462319">
        <w:rPr>
          <w:sz w:val="26"/>
          <w:szCs w:val="26"/>
        </w:rPr>
        <w:t>Đây là giao diện khách hàng</w:t>
      </w:r>
    </w:p>
    <w:p w14:paraId="39E4C68F" w14:textId="37D1A26D" w:rsidR="007A6809" w:rsidRPr="00462319" w:rsidRDefault="65434FC3" w:rsidP="007A11B6">
      <w:pPr>
        <w:sectPr w:rsidR="007A6809" w:rsidRPr="00462319" w:rsidSect="00F53647">
          <w:pgSz w:w="11910" w:h="16840"/>
          <w:pgMar w:top="720" w:right="720" w:bottom="720" w:left="720" w:header="732" w:footer="1068" w:gutter="0"/>
          <w:cols w:space="720"/>
          <w:docGrid w:linePitch="299"/>
        </w:sectPr>
      </w:pPr>
      <w:r w:rsidRPr="00462319">
        <w:rPr>
          <w:noProof/>
        </w:rPr>
        <w:drawing>
          <wp:inline distT="0" distB="0" distL="0" distR="0" wp14:anchorId="68E3B847" wp14:editId="07ACE85B">
            <wp:extent cx="6600825" cy="3981450"/>
            <wp:effectExtent l="0" t="0" r="0" b="0"/>
            <wp:docPr id="1141695768" name="Picture 114169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6600825" cy="3981450"/>
                    </a:xfrm>
                    <a:prstGeom prst="rect">
                      <a:avLst/>
                    </a:prstGeom>
                  </pic:spPr>
                </pic:pic>
              </a:graphicData>
            </a:graphic>
          </wp:inline>
        </w:drawing>
      </w:r>
    </w:p>
    <w:p w14:paraId="1D574F62" w14:textId="128A8D4C" w:rsidR="007A6809" w:rsidRPr="00462319" w:rsidRDefault="009F0AD0" w:rsidP="00462319">
      <w:pPr>
        <w:pStyle w:val="ListParagraph"/>
        <w:numPr>
          <w:ilvl w:val="0"/>
          <w:numId w:val="3"/>
        </w:numPr>
        <w:tabs>
          <w:tab w:val="left" w:pos="1499"/>
          <w:tab w:val="left" w:pos="1500"/>
        </w:tabs>
        <w:spacing w:before="44"/>
        <w:rPr>
          <w:sz w:val="26"/>
          <w:szCs w:val="26"/>
        </w:rPr>
      </w:pPr>
      <w:r w:rsidRPr="00462319">
        <w:rPr>
          <w:sz w:val="26"/>
          <w:szCs w:val="26"/>
        </w:rPr>
        <w:lastRenderedPageBreak/>
        <w:t>Đây là giao diện nhà cung cấp</w:t>
      </w:r>
    </w:p>
    <w:p w14:paraId="2111FAEE" w14:textId="128A8D4C" w:rsidR="007A6809" w:rsidRPr="00462319" w:rsidRDefault="007A6809" w:rsidP="007A11B6">
      <w:pPr>
        <w:tabs>
          <w:tab w:val="left" w:pos="1499"/>
          <w:tab w:val="left" w:pos="1500"/>
        </w:tabs>
        <w:spacing w:before="44"/>
      </w:pPr>
    </w:p>
    <w:p w14:paraId="6FE1BD66" w14:textId="22BF9D8B" w:rsidR="007A6809" w:rsidRPr="00462319" w:rsidRDefault="009F0AD0" w:rsidP="007A11B6">
      <w:pPr>
        <w:tabs>
          <w:tab w:val="left" w:pos="1499"/>
          <w:tab w:val="left" w:pos="1500"/>
        </w:tabs>
        <w:spacing w:before="44"/>
      </w:pPr>
      <w:r w:rsidRPr="00462319">
        <w:rPr>
          <w:noProof/>
        </w:rPr>
        <w:drawing>
          <wp:inline distT="0" distB="0" distL="0" distR="0" wp14:anchorId="53009A27" wp14:editId="7AFDAE18">
            <wp:extent cx="6600825" cy="4581524"/>
            <wp:effectExtent l="0" t="0" r="0" b="0"/>
            <wp:docPr id="984246867" name="Picture 98424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6600825" cy="4581524"/>
                    </a:xfrm>
                    <a:prstGeom prst="rect">
                      <a:avLst/>
                    </a:prstGeom>
                  </pic:spPr>
                </pic:pic>
              </a:graphicData>
            </a:graphic>
          </wp:inline>
        </w:drawing>
      </w:r>
    </w:p>
    <w:p w14:paraId="10259E15" w14:textId="20144287" w:rsidR="007A6809" w:rsidRPr="00462319" w:rsidRDefault="007A6809" w:rsidP="007A11B6">
      <w:pPr>
        <w:tabs>
          <w:tab w:val="left" w:pos="1499"/>
          <w:tab w:val="left" w:pos="1500"/>
        </w:tabs>
        <w:spacing w:before="44"/>
      </w:pPr>
    </w:p>
    <w:p w14:paraId="6226EC6C" w14:textId="71619924" w:rsidR="007A6809" w:rsidRPr="00462319" w:rsidRDefault="007A6809" w:rsidP="007A11B6">
      <w:pPr>
        <w:tabs>
          <w:tab w:val="left" w:pos="1499"/>
          <w:tab w:val="left" w:pos="1500"/>
        </w:tabs>
        <w:spacing w:before="44"/>
        <w:rPr>
          <w:sz w:val="26"/>
          <w:szCs w:val="26"/>
        </w:rPr>
      </w:pPr>
    </w:p>
    <w:p w14:paraId="382164A5" w14:textId="056B806B" w:rsidR="007A6809" w:rsidRPr="00462319" w:rsidRDefault="007A6809" w:rsidP="007A11B6">
      <w:pPr>
        <w:tabs>
          <w:tab w:val="left" w:pos="1499"/>
          <w:tab w:val="left" w:pos="1500"/>
        </w:tabs>
        <w:spacing w:before="44"/>
        <w:rPr>
          <w:sz w:val="26"/>
          <w:szCs w:val="26"/>
        </w:rPr>
      </w:pPr>
    </w:p>
    <w:p w14:paraId="108E517A" w14:textId="32212A74" w:rsidR="007A6809" w:rsidRPr="00462319" w:rsidRDefault="007A6809" w:rsidP="007A11B6">
      <w:pPr>
        <w:rPr>
          <w:sz w:val="26"/>
        </w:rPr>
        <w:sectPr w:rsidR="007A6809" w:rsidRPr="00462319" w:rsidSect="00F53647">
          <w:pgSz w:w="11910" w:h="16840"/>
          <w:pgMar w:top="720" w:right="720" w:bottom="720" w:left="720" w:header="732" w:footer="1068" w:gutter="0"/>
          <w:cols w:space="720"/>
          <w:docGrid w:linePitch="299"/>
        </w:sectPr>
      </w:pPr>
    </w:p>
    <w:p w14:paraId="7C5BEE8F" w14:textId="14ECCFC5" w:rsidR="007A6809" w:rsidRPr="00462319" w:rsidRDefault="450CE5FD" w:rsidP="00462319">
      <w:pPr>
        <w:pStyle w:val="ListParagraph"/>
        <w:numPr>
          <w:ilvl w:val="0"/>
          <w:numId w:val="3"/>
        </w:numPr>
        <w:tabs>
          <w:tab w:val="left" w:pos="1499"/>
          <w:tab w:val="left" w:pos="1500"/>
        </w:tabs>
        <w:spacing w:before="44"/>
        <w:rPr>
          <w:sz w:val="26"/>
          <w:szCs w:val="26"/>
        </w:rPr>
      </w:pPr>
      <w:r w:rsidRPr="00462319">
        <w:rPr>
          <w:sz w:val="26"/>
          <w:szCs w:val="26"/>
        </w:rPr>
        <w:lastRenderedPageBreak/>
        <w:t>Giao diện danh sách phiếu nhập</w:t>
      </w:r>
    </w:p>
    <w:p w14:paraId="0650AE84" w14:textId="56D3AF03" w:rsidR="450CE5FD" w:rsidRPr="00462319" w:rsidRDefault="450CE5FD" w:rsidP="007A11B6">
      <w:pPr>
        <w:tabs>
          <w:tab w:val="left" w:pos="1499"/>
          <w:tab w:val="left" w:pos="1500"/>
        </w:tabs>
        <w:spacing w:before="44"/>
      </w:pPr>
    </w:p>
    <w:p w14:paraId="3A71C7E6" w14:textId="57594687" w:rsidR="450CE5FD" w:rsidRPr="00462319" w:rsidRDefault="1BCDC19B" w:rsidP="007A11B6">
      <w:pPr>
        <w:tabs>
          <w:tab w:val="left" w:pos="1499"/>
          <w:tab w:val="left" w:pos="1500"/>
        </w:tabs>
        <w:spacing w:before="44"/>
      </w:pPr>
      <w:r w:rsidRPr="00462319">
        <w:rPr>
          <w:noProof/>
        </w:rPr>
        <w:drawing>
          <wp:inline distT="0" distB="0" distL="0" distR="0" wp14:anchorId="43618AEC" wp14:editId="6695763B">
            <wp:extent cx="6600825" cy="3352800"/>
            <wp:effectExtent l="0" t="0" r="0" b="0"/>
            <wp:docPr id="698918930" name="Picture 69891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600825" cy="3352800"/>
                    </a:xfrm>
                    <a:prstGeom prst="rect">
                      <a:avLst/>
                    </a:prstGeom>
                  </pic:spPr>
                </pic:pic>
              </a:graphicData>
            </a:graphic>
          </wp:inline>
        </w:drawing>
      </w:r>
    </w:p>
    <w:p w14:paraId="6FCFCD5C" w14:textId="3603E418" w:rsidR="1BCDC19B" w:rsidRPr="00462319" w:rsidRDefault="1BCDC19B" w:rsidP="007A11B6">
      <w:pPr>
        <w:tabs>
          <w:tab w:val="left" w:pos="1499"/>
          <w:tab w:val="left" w:pos="1500"/>
        </w:tabs>
        <w:spacing w:before="44"/>
      </w:pPr>
    </w:p>
    <w:p w14:paraId="6DDBDEAE" w14:textId="3D666328" w:rsidR="007A6809" w:rsidRPr="00462319" w:rsidRDefault="007A6809" w:rsidP="007A11B6">
      <w:pPr>
        <w:pStyle w:val="BodyText"/>
        <w:rPr>
          <w:sz w:val="28"/>
        </w:rPr>
      </w:pPr>
    </w:p>
    <w:p w14:paraId="26FAA76F" w14:textId="1BF6C628" w:rsidR="007A6809" w:rsidRPr="00462319" w:rsidRDefault="007A6809" w:rsidP="007A11B6">
      <w:pPr>
        <w:pStyle w:val="BodyText"/>
        <w:rPr>
          <w:sz w:val="28"/>
        </w:rPr>
      </w:pPr>
    </w:p>
    <w:p w14:paraId="78F6084A" w14:textId="651CB117" w:rsidR="007A6809" w:rsidRPr="00462319" w:rsidRDefault="007A6809" w:rsidP="007A11B6">
      <w:pPr>
        <w:pStyle w:val="BodyText"/>
        <w:rPr>
          <w:sz w:val="28"/>
        </w:rPr>
      </w:pPr>
    </w:p>
    <w:p w14:paraId="11A8FD37" w14:textId="18C2A0EA" w:rsidR="007A6809" w:rsidRPr="00462319" w:rsidRDefault="007A6809" w:rsidP="007A11B6">
      <w:pPr>
        <w:pStyle w:val="BodyText"/>
        <w:rPr>
          <w:sz w:val="28"/>
        </w:rPr>
      </w:pPr>
    </w:p>
    <w:p w14:paraId="1B06E40D" w14:textId="7DA3F783" w:rsidR="007A6809" w:rsidRPr="00462319" w:rsidRDefault="007A6809" w:rsidP="007A11B6">
      <w:pPr>
        <w:pStyle w:val="BodyText"/>
        <w:rPr>
          <w:sz w:val="28"/>
        </w:rPr>
      </w:pPr>
    </w:p>
    <w:p w14:paraId="72677B9F" w14:textId="165B59DF" w:rsidR="007A6809" w:rsidRPr="00462319" w:rsidRDefault="007A6809" w:rsidP="007A11B6">
      <w:pPr>
        <w:pStyle w:val="BodyText"/>
        <w:rPr>
          <w:sz w:val="28"/>
        </w:rPr>
      </w:pPr>
    </w:p>
    <w:p w14:paraId="06FE65BF" w14:textId="49938E76" w:rsidR="007A6809" w:rsidRPr="00462319" w:rsidRDefault="007A6809" w:rsidP="007A11B6">
      <w:pPr>
        <w:pStyle w:val="BodyText"/>
        <w:rPr>
          <w:sz w:val="28"/>
        </w:rPr>
      </w:pPr>
    </w:p>
    <w:p w14:paraId="689201EA" w14:textId="3CCD2586" w:rsidR="007A6809" w:rsidRPr="00462319" w:rsidRDefault="007A6809" w:rsidP="007A11B6">
      <w:pPr>
        <w:pStyle w:val="BodyText"/>
        <w:rPr>
          <w:sz w:val="28"/>
        </w:rPr>
      </w:pPr>
    </w:p>
    <w:p w14:paraId="44604A52" w14:textId="25256BA9" w:rsidR="007A6809" w:rsidRPr="00462319" w:rsidRDefault="007A6809" w:rsidP="007A11B6">
      <w:pPr>
        <w:pStyle w:val="BodyText"/>
        <w:rPr>
          <w:sz w:val="28"/>
        </w:rPr>
      </w:pPr>
    </w:p>
    <w:p w14:paraId="3D0FFD3D" w14:textId="279FEE0A" w:rsidR="007A6809" w:rsidRPr="00462319" w:rsidRDefault="007A6809" w:rsidP="007A11B6">
      <w:pPr>
        <w:pStyle w:val="BodyText"/>
        <w:rPr>
          <w:sz w:val="28"/>
        </w:rPr>
      </w:pPr>
    </w:p>
    <w:p w14:paraId="2972D1A5" w14:textId="3D7BBF96" w:rsidR="007A6809" w:rsidRPr="00462319" w:rsidRDefault="007A6809" w:rsidP="007A11B6">
      <w:pPr>
        <w:pStyle w:val="BodyText"/>
        <w:rPr>
          <w:sz w:val="28"/>
        </w:rPr>
      </w:pPr>
    </w:p>
    <w:p w14:paraId="34E18188" w14:textId="4F71C20C" w:rsidR="007A6809" w:rsidRPr="00462319" w:rsidRDefault="007A6809" w:rsidP="007A11B6">
      <w:pPr>
        <w:pStyle w:val="BodyText"/>
        <w:rPr>
          <w:sz w:val="28"/>
        </w:rPr>
      </w:pPr>
    </w:p>
    <w:p w14:paraId="4A330909" w14:textId="5A2E170E" w:rsidR="007A6809" w:rsidRPr="00462319" w:rsidRDefault="007A6809" w:rsidP="007A11B6">
      <w:pPr>
        <w:pStyle w:val="BodyText"/>
        <w:rPr>
          <w:sz w:val="28"/>
        </w:rPr>
      </w:pPr>
    </w:p>
    <w:p w14:paraId="22EE74D0" w14:textId="353765FA" w:rsidR="007A6809" w:rsidRPr="00462319" w:rsidRDefault="007A6809" w:rsidP="007A11B6">
      <w:pPr>
        <w:pStyle w:val="BodyText"/>
        <w:rPr>
          <w:sz w:val="28"/>
        </w:rPr>
      </w:pPr>
    </w:p>
    <w:p w14:paraId="31042189" w14:textId="29500542" w:rsidR="007A6809" w:rsidRPr="00462319" w:rsidRDefault="007A6809" w:rsidP="007A11B6">
      <w:pPr>
        <w:pStyle w:val="BodyText"/>
        <w:rPr>
          <w:sz w:val="28"/>
        </w:rPr>
      </w:pPr>
    </w:p>
    <w:p w14:paraId="068753AC" w14:textId="7DE67BDB" w:rsidR="007A6809" w:rsidRPr="00462319" w:rsidRDefault="007A6809" w:rsidP="007A11B6">
      <w:pPr>
        <w:pStyle w:val="BodyText"/>
        <w:rPr>
          <w:sz w:val="28"/>
        </w:rPr>
      </w:pPr>
    </w:p>
    <w:p w14:paraId="10A1AB3A" w14:textId="0E2A7A52" w:rsidR="007A6809" w:rsidRPr="00462319" w:rsidRDefault="007A6809" w:rsidP="007A11B6">
      <w:pPr>
        <w:pStyle w:val="BodyText"/>
        <w:rPr>
          <w:sz w:val="28"/>
        </w:rPr>
      </w:pPr>
    </w:p>
    <w:p w14:paraId="25329D53" w14:textId="0EA355B6" w:rsidR="007A6809" w:rsidRPr="00462319" w:rsidRDefault="007A6809" w:rsidP="007A11B6">
      <w:pPr>
        <w:pStyle w:val="BodyText"/>
        <w:rPr>
          <w:sz w:val="28"/>
        </w:rPr>
      </w:pPr>
    </w:p>
    <w:p w14:paraId="21CA370C" w14:textId="2B1BEA41" w:rsidR="007A6809" w:rsidRPr="00462319" w:rsidRDefault="007A6809" w:rsidP="007A11B6">
      <w:pPr>
        <w:pStyle w:val="BodyText"/>
        <w:rPr>
          <w:sz w:val="28"/>
        </w:rPr>
      </w:pPr>
    </w:p>
    <w:p w14:paraId="65AE7C2F" w14:textId="68F68FDC" w:rsidR="007A6809" w:rsidRPr="00462319" w:rsidRDefault="007A6809" w:rsidP="007A11B6">
      <w:pPr>
        <w:pStyle w:val="BodyText"/>
        <w:rPr>
          <w:sz w:val="28"/>
          <w:szCs w:val="28"/>
        </w:rPr>
      </w:pPr>
    </w:p>
    <w:p w14:paraId="54696A3B" w14:textId="2BB84A77" w:rsidR="1BCDC19B" w:rsidRPr="00462319" w:rsidRDefault="1BCDC19B" w:rsidP="007A11B6">
      <w:pPr>
        <w:pStyle w:val="BodyText"/>
        <w:rPr>
          <w:sz w:val="28"/>
          <w:szCs w:val="28"/>
        </w:rPr>
      </w:pPr>
    </w:p>
    <w:p w14:paraId="5B98881F" w14:textId="60098048" w:rsidR="1BCDC19B" w:rsidRPr="00462319" w:rsidRDefault="1BCDC19B" w:rsidP="007A11B6">
      <w:pPr>
        <w:pStyle w:val="BodyText"/>
        <w:rPr>
          <w:sz w:val="28"/>
          <w:szCs w:val="28"/>
        </w:rPr>
      </w:pPr>
    </w:p>
    <w:p w14:paraId="065E5EC5" w14:textId="77777777" w:rsidR="004F33ED" w:rsidRPr="00462319" w:rsidRDefault="004F33ED" w:rsidP="007A11B6">
      <w:pPr>
        <w:rPr>
          <w:sz w:val="26"/>
          <w:szCs w:val="26"/>
        </w:rPr>
      </w:pPr>
      <w:r w:rsidRPr="00462319">
        <w:rPr>
          <w:sz w:val="26"/>
          <w:szCs w:val="26"/>
        </w:rPr>
        <w:br w:type="page"/>
      </w:r>
    </w:p>
    <w:p w14:paraId="0E8A07CC" w14:textId="22E0C10E" w:rsidR="1BCDC19B" w:rsidRPr="00462319" w:rsidRDefault="5CC9D63D" w:rsidP="00462319">
      <w:pPr>
        <w:pStyle w:val="ListParagraph"/>
        <w:numPr>
          <w:ilvl w:val="0"/>
          <w:numId w:val="3"/>
        </w:numPr>
        <w:tabs>
          <w:tab w:val="left" w:pos="1499"/>
          <w:tab w:val="left" w:pos="1500"/>
        </w:tabs>
        <w:spacing w:before="207"/>
        <w:rPr>
          <w:sz w:val="26"/>
          <w:szCs w:val="26"/>
        </w:rPr>
      </w:pPr>
      <w:r w:rsidRPr="00462319">
        <w:rPr>
          <w:sz w:val="26"/>
          <w:szCs w:val="26"/>
        </w:rPr>
        <w:lastRenderedPageBreak/>
        <w:t>Giao</w:t>
      </w:r>
      <w:r w:rsidR="1BCDC19B" w:rsidRPr="00462319">
        <w:rPr>
          <w:sz w:val="26"/>
          <w:szCs w:val="26"/>
        </w:rPr>
        <w:t xml:space="preserve"> diện chi tiết phiếu nhập</w:t>
      </w:r>
    </w:p>
    <w:p w14:paraId="7E46C71B" w14:textId="186D880E" w:rsidR="5CC9D63D" w:rsidRPr="00462319" w:rsidRDefault="5CC9D63D" w:rsidP="007A11B6">
      <w:pPr>
        <w:tabs>
          <w:tab w:val="left" w:pos="1499"/>
          <w:tab w:val="left" w:pos="1500"/>
        </w:tabs>
        <w:spacing w:before="207"/>
      </w:pPr>
      <w:r w:rsidRPr="00462319">
        <w:rPr>
          <w:noProof/>
        </w:rPr>
        <w:drawing>
          <wp:inline distT="0" distB="0" distL="0" distR="0" wp14:anchorId="5C8937F9" wp14:editId="0DA2B516">
            <wp:extent cx="6600825" cy="3352800"/>
            <wp:effectExtent l="0" t="0" r="0" b="0"/>
            <wp:docPr id="1119527810" name="Picture 111952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600825" cy="3352800"/>
                    </a:xfrm>
                    <a:prstGeom prst="rect">
                      <a:avLst/>
                    </a:prstGeom>
                  </pic:spPr>
                </pic:pic>
              </a:graphicData>
            </a:graphic>
          </wp:inline>
        </w:drawing>
      </w:r>
    </w:p>
    <w:p w14:paraId="11206EEF" w14:textId="6D14BAF2" w:rsidR="007A6809" w:rsidRPr="00462319" w:rsidRDefault="007A6809" w:rsidP="007A11B6">
      <w:pPr>
        <w:rPr>
          <w:sz w:val="26"/>
        </w:rPr>
        <w:sectPr w:rsidR="007A6809" w:rsidRPr="00462319" w:rsidSect="00F53647">
          <w:pgSz w:w="11910" w:h="16840"/>
          <w:pgMar w:top="720" w:right="720" w:bottom="720" w:left="720" w:header="732" w:footer="1068" w:gutter="0"/>
          <w:cols w:space="720"/>
          <w:docGrid w:linePitch="299"/>
        </w:sectPr>
      </w:pPr>
    </w:p>
    <w:p w14:paraId="244C7582" w14:textId="4F54C0E9" w:rsidR="007A6809" w:rsidRPr="00462319" w:rsidRDefault="007A6809" w:rsidP="007A11B6">
      <w:pPr>
        <w:pStyle w:val="BodyText"/>
        <w:spacing w:before="8"/>
        <w:rPr>
          <w:sz w:val="7"/>
        </w:rPr>
      </w:pPr>
    </w:p>
    <w:p w14:paraId="2444B5EC" w14:textId="2E0C0507" w:rsidR="007A6809" w:rsidRPr="00462319" w:rsidRDefault="007A6809" w:rsidP="007A11B6">
      <w:pPr>
        <w:pStyle w:val="BodyText"/>
        <w:ind w:left="720"/>
      </w:pPr>
    </w:p>
    <w:p w14:paraId="7B03F353" w14:textId="128A8D4C" w:rsidR="007A6809" w:rsidRPr="00462319" w:rsidRDefault="007A6809" w:rsidP="007A11B6">
      <w:pPr>
        <w:pStyle w:val="BodyText"/>
        <w:spacing w:before="2"/>
        <w:rPr>
          <w:sz w:val="17"/>
          <w:szCs w:val="17"/>
        </w:rPr>
      </w:pPr>
    </w:p>
    <w:p w14:paraId="5C3D07D7" w14:textId="128A8D4C" w:rsidR="007A6809" w:rsidRPr="00462319" w:rsidRDefault="009F0AD0" w:rsidP="00462319">
      <w:pPr>
        <w:pStyle w:val="ListParagraph"/>
        <w:numPr>
          <w:ilvl w:val="0"/>
          <w:numId w:val="3"/>
        </w:numPr>
        <w:tabs>
          <w:tab w:val="left" w:pos="1499"/>
          <w:tab w:val="left" w:pos="1500"/>
        </w:tabs>
        <w:spacing w:before="47"/>
        <w:rPr>
          <w:sz w:val="26"/>
          <w:szCs w:val="26"/>
        </w:rPr>
      </w:pPr>
      <w:r w:rsidRPr="00462319">
        <w:rPr>
          <w:sz w:val="26"/>
          <w:szCs w:val="26"/>
        </w:rPr>
        <w:t>Giao</w:t>
      </w:r>
      <w:r w:rsidRPr="00462319">
        <w:rPr>
          <w:spacing w:val="-2"/>
          <w:sz w:val="26"/>
          <w:szCs w:val="26"/>
        </w:rPr>
        <w:t xml:space="preserve"> </w:t>
      </w:r>
      <w:r w:rsidRPr="00462319">
        <w:rPr>
          <w:sz w:val="26"/>
          <w:szCs w:val="26"/>
        </w:rPr>
        <w:t>diện</w:t>
      </w:r>
      <w:r w:rsidRPr="00462319">
        <w:rPr>
          <w:spacing w:val="-3"/>
          <w:sz w:val="26"/>
          <w:szCs w:val="26"/>
        </w:rPr>
        <w:t xml:space="preserve"> danh s</w:t>
      </w:r>
      <w:r w:rsidR="205CD347" w:rsidRPr="00462319">
        <w:rPr>
          <w:sz w:val="26"/>
          <w:szCs w:val="26"/>
        </w:rPr>
        <w:t>ách</w:t>
      </w:r>
      <w:r w:rsidRPr="00462319">
        <w:rPr>
          <w:spacing w:val="-3"/>
          <w:sz w:val="26"/>
          <w:szCs w:val="26"/>
        </w:rPr>
        <w:t xml:space="preserve"> phiếu xuất</w:t>
      </w:r>
    </w:p>
    <w:p w14:paraId="2C44DD9C" w14:textId="62B4BCF8" w:rsidR="007A6809" w:rsidRPr="00462319" w:rsidRDefault="007A6809" w:rsidP="007A11B6">
      <w:pPr>
        <w:tabs>
          <w:tab w:val="left" w:pos="1499"/>
          <w:tab w:val="left" w:pos="1500"/>
        </w:tabs>
        <w:spacing w:before="47"/>
        <w:rPr>
          <w:sz w:val="26"/>
          <w:szCs w:val="26"/>
        </w:rPr>
      </w:pPr>
    </w:p>
    <w:p w14:paraId="69EE875E" w14:textId="012A2FD4" w:rsidR="007A6809" w:rsidRPr="00462319" w:rsidRDefault="009F0AD0" w:rsidP="007A11B6">
      <w:pPr>
        <w:tabs>
          <w:tab w:val="left" w:pos="1499"/>
          <w:tab w:val="left" w:pos="1500"/>
        </w:tabs>
        <w:spacing w:before="47"/>
      </w:pPr>
      <w:r w:rsidRPr="00462319">
        <w:rPr>
          <w:noProof/>
        </w:rPr>
        <w:drawing>
          <wp:inline distT="0" distB="0" distL="0" distR="0" wp14:anchorId="5C6C475E" wp14:editId="383A813B">
            <wp:extent cx="6600825" cy="3848100"/>
            <wp:effectExtent l="0" t="0" r="0" b="0"/>
            <wp:docPr id="1294301237" name="Picture 129430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6600825" cy="3848100"/>
                    </a:xfrm>
                    <a:prstGeom prst="rect">
                      <a:avLst/>
                    </a:prstGeom>
                  </pic:spPr>
                </pic:pic>
              </a:graphicData>
            </a:graphic>
          </wp:inline>
        </w:drawing>
      </w:r>
    </w:p>
    <w:p w14:paraId="5081D2D1" w14:textId="08CE3209" w:rsidR="5FCA60E8" w:rsidRPr="00462319" w:rsidRDefault="5FCA60E8" w:rsidP="007A11B6">
      <w:pPr>
        <w:tabs>
          <w:tab w:val="left" w:pos="1499"/>
          <w:tab w:val="left" w:pos="1500"/>
        </w:tabs>
        <w:spacing w:before="47"/>
      </w:pPr>
    </w:p>
    <w:p w14:paraId="07E34AF3" w14:textId="0179932C" w:rsidR="007A6809" w:rsidRPr="00462319" w:rsidRDefault="007A6809" w:rsidP="007A11B6">
      <w:pPr>
        <w:rPr>
          <w:sz w:val="26"/>
        </w:rPr>
        <w:sectPr w:rsidR="007A6809" w:rsidRPr="00462319" w:rsidSect="00F53647">
          <w:headerReference w:type="default" r:id="rId192"/>
          <w:footerReference w:type="default" r:id="rId193"/>
          <w:pgSz w:w="11910" w:h="16840"/>
          <w:pgMar w:top="720" w:right="720" w:bottom="720" w:left="720" w:header="732" w:footer="1068" w:gutter="0"/>
          <w:cols w:space="720"/>
          <w:docGrid w:linePitch="299"/>
        </w:sectPr>
      </w:pPr>
    </w:p>
    <w:p w14:paraId="726F808E" w14:textId="77777777" w:rsidR="007A6809" w:rsidRPr="00462319" w:rsidRDefault="009F0AD0" w:rsidP="00462319">
      <w:pPr>
        <w:pStyle w:val="ListParagraph"/>
        <w:numPr>
          <w:ilvl w:val="0"/>
          <w:numId w:val="3"/>
        </w:numPr>
        <w:tabs>
          <w:tab w:val="left" w:pos="1499"/>
          <w:tab w:val="left" w:pos="1500"/>
        </w:tabs>
        <w:spacing w:before="44"/>
        <w:rPr>
          <w:sz w:val="26"/>
          <w:szCs w:val="26"/>
        </w:rPr>
      </w:pPr>
      <w:r w:rsidRPr="00462319">
        <w:rPr>
          <w:sz w:val="26"/>
          <w:szCs w:val="26"/>
        </w:rPr>
        <w:lastRenderedPageBreak/>
        <w:t>Giao</w:t>
      </w:r>
      <w:r w:rsidRPr="00462319">
        <w:rPr>
          <w:spacing w:val="-1"/>
          <w:sz w:val="26"/>
          <w:szCs w:val="26"/>
        </w:rPr>
        <w:t xml:space="preserve"> </w:t>
      </w:r>
      <w:r w:rsidRPr="00462319">
        <w:rPr>
          <w:sz w:val="26"/>
          <w:szCs w:val="26"/>
        </w:rPr>
        <w:t>diện</w:t>
      </w:r>
      <w:r w:rsidRPr="00462319">
        <w:rPr>
          <w:spacing w:val="-3"/>
          <w:sz w:val="26"/>
          <w:szCs w:val="26"/>
        </w:rPr>
        <w:t xml:space="preserve"> chi tiết phiếu xuất</w:t>
      </w:r>
    </w:p>
    <w:p w14:paraId="08F3235E" w14:textId="128A8D4C" w:rsidR="007A6809" w:rsidRPr="00462319" w:rsidRDefault="007A6809" w:rsidP="007A11B6">
      <w:pPr>
        <w:tabs>
          <w:tab w:val="left" w:pos="1499"/>
          <w:tab w:val="left" w:pos="1500"/>
        </w:tabs>
        <w:spacing w:before="44"/>
      </w:pPr>
    </w:p>
    <w:p w14:paraId="7F25004B" w14:textId="3A2D08CC" w:rsidR="007A6809" w:rsidRPr="00462319" w:rsidRDefault="009F0AD0" w:rsidP="007A11B6">
      <w:pPr>
        <w:tabs>
          <w:tab w:val="left" w:pos="1499"/>
          <w:tab w:val="left" w:pos="1500"/>
        </w:tabs>
        <w:spacing w:before="44"/>
      </w:pPr>
      <w:r w:rsidRPr="00462319">
        <w:rPr>
          <w:noProof/>
        </w:rPr>
        <w:drawing>
          <wp:inline distT="0" distB="0" distL="0" distR="0" wp14:anchorId="7CAAC7F7" wp14:editId="7EC855EE">
            <wp:extent cx="6600825" cy="3505200"/>
            <wp:effectExtent l="0" t="0" r="0" b="0"/>
            <wp:docPr id="1794420992" name="Picture 179442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600825" cy="3505200"/>
                    </a:xfrm>
                    <a:prstGeom prst="rect">
                      <a:avLst/>
                    </a:prstGeom>
                  </pic:spPr>
                </pic:pic>
              </a:graphicData>
            </a:graphic>
          </wp:inline>
        </w:drawing>
      </w:r>
    </w:p>
    <w:p w14:paraId="7B7A7FE0" w14:textId="300FC15F" w:rsidR="007A6809" w:rsidRPr="00462319" w:rsidRDefault="007A6809" w:rsidP="007A11B6">
      <w:pPr>
        <w:pStyle w:val="BodyText"/>
        <w:rPr>
          <w:sz w:val="28"/>
        </w:rPr>
      </w:pPr>
    </w:p>
    <w:p w14:paraId="2588BDA5" w14:textId="677A30CD" w:rsidR="007A6809" w:rsidRPr="00462319" w:rsidRDefault="007A6809" w:rsidP="007A11B6">
      <w:pPr>
        <w:pStyle w:val="BodyText"/>
        <w:rPr>
          <w:sz w:val="28"/>
        </w:rPr>
      </w:pPr>
    </w:p>
    <w:p w14:paraId="09E033CB" w14:textId="55AF2544" w:rsidR="007A6809" w:rsidRPr="00462319" w:rsidRDefault="007A6809" w:rsidP="007A11B6">
      <w:pPr>
        <w:pStyle w:val="BodyText"/>
        <w:rPr>
          <w:sz w:val="28"/>
        </w:rPr>
      </w:pPr>
    </w:p>
    <w:p w14:paraId="792FA5D8" w14:textId="3B357C5E" w:rsidR="007A6809" w:rsidRPr="00462319" w:rsidRDefault="007A6809" w:rsidP="007A11B6">
      <w:pPr>
        <w:pStyle w:val="BodyText"/>
        <w:rPr>
          <w:sz w:val="28"/>
        </w:rPr>
      </w:pPr>
    </w:p>
    <w:p w14:paraId="33FA4B07" w14:textId="0DF0F3C0" w:rsidR="007A6809" w:rsidRPr="00462319" w:rsidRDefault="007A6809" w:rsidP="007A11B6">
      <w:pPr>
        <w:pStyle w:val="BodyText"/>
        <w:rPr>
          <w:sz w:val="28"/>
        </w:rPr>
      </w:pPr>
    </w:p>
    <w:p w14:paraId="241D1340" w14:textId="6FC3B8CE" w:rsidR="007A6809" w:rsidRPr="00462319" w:rsidRDefault="007A6809" w:rsidP="007A11B6">
      <w:pPr>
        <w:pStyle w:val="BodyText"/>
        <w:rPr>
          <w:sz w:val="28"/>
        </w:rPr>
      </w:pPr>
    </w:p>
    <w:p w14:paraId="0A785193" w14:textId="4295AF8C" w:rsidR="007A6809" w:rsidRPr="00462319" w:rsidRDefault="007A6809" w:rsidP="007A11B6">
      <w:pPr>
        <w:pStyle w:val="BodyText"/>
        <w:rPr>
          <w:sz w:val="28"/>
        </w:rPr>
      </w:pPr>
    </w:p>
    <w:p w14:paraId="44DE2747" w14:textId="037C5951" w:rsidR="007A6809" w:rsidRPr="00462319" w:rsidRDefault="007A6809" w:rsidP="007A11B6">
      <w:pPr>
        <w:pStyle w:val="BodyText"/>
        <w:rPr>
          <w:sz w:val="28"/>
        </w:rPr>
      </w:pPr>
    </w:p>
    <w:p w14:paraId="1995B573" w14:textId="547B2887" w:rsidR="007A6809" w:rsidRPr="00462319" w:rsidRDefault="007A6809" w:rsidP="007A11B6">
      <w:pPr>
        <w:pStyle w:val="BodyText"/>
        <w:rPr>
          <w:sz w:val="28"/>
        </w:rPr>
      </w:pPr>
    </w:p>
    <w:p w14:paraId="1F5EAA69" w14:textId="13CEB46A" w:rsidR="007A6809" w:rsidRPr="00462319" w:rsidRDefault="007A6809" w:rsidP="007A11B6">
      <w:pPr>
        <w:pStyle w:val="BodyText"/>
        <w:rPr>
          <w:sz w:val="28"/>
        </w:rPr>
      </w:pPr>
    </w:p>
    <w:p w14:paraId="0DBC4960" w14:textId="7BEBF329" w:rsidR="007A6809" w:rsidRPr="00462319" w:rsidRDefault="007A6809" w:rsidP="007A11B6">
      <w:pPr>
        <w:pStyle w:val="BodyText"/>
        <w:rPr>
          <w:sz w:val="28"/>
        </w:rPr>
      </w:pPr>
    </w:p>
    <w:p w14:paraId="0B57A971" w14:textId="25DC75FD" w:rsidR="007A6809" w:rsidRPr="00462319" w:rsidRDefault="007A6809" w:rsidP="007A11B6">
      <w:pPr>
        <w:pStyle w:val="BodyText"/>
        <w:rPr>
          <w:sz w:val="28"/>
        </w:rPr>
      </w:pPr>
    </w:p>
    <w:p w14:paraId="3D0C050E" w14:textId="15A73BC3" w:rsidR="007A6809" w:rsidRPr="00462319" w:rsidRDefault="007A6809" w:rsidP="007A11B6">
      <w:pPr>
        <w:pStyle w:val="BodyText"/>
        <w:rPr>
          <w:sz w:val="28"/>
        </w:rPr>
      </w:pPr>
    </w:p>
    <w:p w14:paraId="112ABBFC" w14:textId="4BAC5AF1" w:rsidR="007A6809" w:rsidRPr="00462319" w:rsidRDefault="007A6809" w:rsidP="007A11B6">
      <w:pPr>
        <w:pStyle w:val="BodyText"/>
        <w:rPr>
          <w:sz w:val="28"/>
        </w:rPr>
      </w:pPr>
    </w:p>
    <w:p w14:paraId="2F7A7A7B" w14:textId="2E29A4BF" w:rsidR="007A6809" w:rsidRPr="00462319" w:rsidRDefault="007A6809" w:rsidP="007A11B6">
      <w:pPr>
        <w:pStyle w:val="BodyText"/>
        <w:rPr>
          <w:sz w:val="28"/>
        </w:rPr>
      </w:pPr>
    </w:p>
    <w:p w14:paraId="08B9828D" w14:textId="0EA1FB06" w:rsidR="007A6809" w:rsidRPr="00462319" w:rsidRDefault="007A6809" w:rsidP="007A11B6">
      <w:pPr>
        <w:pStyle w:val="BodyText"/>
        <w:rPr>
          <w:sz w:val="28"/>
        </w:rPr>
      </w:pPr>
    </w:p>
    <w:p w14:paraId="4FD201BC" w14:textId="7727BB2A" w:rsidR="007A6809" w:rsidRPr="00462319" w:rsidRDefault="007A6809" w:rsidP="007A11B6">
      <w:pPr>
        <w:pStyle w:val="BodyText"/>
        <w:rPr>
          <w:sz w:val="28"/>
        </w:rPr>
      </w:pPr>
    </w:p>
    <w:p w14:paraId="46997113" w14:textId="4A443DFB" w:rsidR="007A6809" w:rsidRPr="00462319" w:rsidRDefault="007A6809" w:rsidP="007A11B6">
      <w:pPr>
        <w:pStyle w:val="BodyText"/>
        <w:rPr>
          <w:sz w:val="28"/>
        </w:rPr>
      </w:pPr>
    </w:p>
    <w:p w14:paraId="0793AF56" w14:textId="370AAC9D" w:rsidR="007A6809" w:rsidRPr="00462319" w:rsidRDefault="007A6809" w:rsidP="007A11B6">
      <w:pPr>
        <w:pStyle w:val="BodyText"/>
        <w:rPr>
          <w:sz w:val="28"/>
        </w:rPr>
      </w:pPr>
    </w:p>
    <w:p w14:paraId="47BA2A04" w14:textId="2F8CC220" w:rsidR="007A6809" w:rsidRPr="00462319" w:rsidRDefault="007A6809" w:rsidP="007A11B6">
      <w:pPr>
        <w:pStyle w:val="BodyText"/>
        <w:rPr>
          <w:sz w:val="28"/>
        </w:rPr>
      </w:pPr>
    </w:p>
    <w:p w14:paraId="4BEAC8FF" w14:textId="46001D37" w:rsidR="007A6809" w:rsidRPr="00462319" w:rsidRDefault="007A6809" w:rsidP="007A11B6">
      <w:pPr>
        <w:pStyle w:val="BodyText"/>
        <w:rPr>
          <w:sz w:val="28"/>
        </w:rPr>
      </w:pPr>
    </w:p>
    <w:p w14:paraId="092DCDE9" w14:textId="77777777" w:rsidR="007A6809" w:rsidRPr="00462319" w:rsidRDefault="007A6809" w:rsidP="007A11B6">
      <w:pPr>
        <w:pStyle w:val="BodyText"/>
        <w:rPr>
          <w:sz w:val="32"/>
        </w:rPr>
      </w:pPr>
    </w:p>
    <w:p w14:paraId="0D642322" w14:textId="77777777" w:rsidR="004F33ED" w:rsidRPr="00462319" w:rsidRDefault="004F33ED" w:rsidP="007A11B6">
      <w:pPr>
        <w:rPr>
          <w:sz w:val="26"/>
          <w:szCs w:val="26"/>
        </w:rPr>
      </w:pPr>
      <w:r w:rsidRPr="00462319">
        <w:rPr>
          <w:sz w:val="26"/>
          <w:szCs w:val="26"/>
        </w:rPr>
        <w:br w:type="page"/>
      </w:r>
    </w:p>
    <w:p w14:paraId="0529DB74" w14:textId="77777777" w:rsidR="007A6809" w:rsidRPr="00462319" w:rsidRDefault="448555FF" w:rsidP="00462319">
      <w:pPr>
        <w:pStyle w:val="ListParagraph"/>
        <w:numPr>
          <w:ilvl w:val="0"/>
          <w:numId w:val="3"/>
        </w:numPr>
        <w:tabs>
          <w:tab w:val="left" w:pos="1499"/>
          <w:tab w:val="left" w:pos="1500"/>
        </w:tabs>
        <w:spacing w:before="1"/>
        <w:rPr>
          <w:sz w:val="26"/>
          <w:szCs w:val="26"/>
        </w:rPr>
      </w:pPr>
      <w:r w:rsidRPr="00462319">
        <w:rPr>
          <w:sz w:val="26"/>
          <w:szCs w:val="26"/>
        </w:rPr>
        <w:lastRenderedPageBreak/>
        <w:t>Giao diện đổi mật khẩu</w:t>
      </w:r>
    </w:p>
    <w:p w14:paraId="53148936" w14:textId="69A21B0C" w:rsidR="448555FF" w:rsidRPr="00462319" w:rsidRDefault="448555FF" w:rsidP="007A11B6">
      <w:pPr>
        <w:tabs>
          <w:tab w:val="left" w:pos="1499"/>
          <w:tab w:val="left" w:pos="1500"/>
        </w:tabs>
        <w:spacing w:before="1"/>
      </w:pPr>
    </w:p>
    <w:p w14:paraId="207B0310" w14:textId="77777777" w:rsidR="007A6809" w:rsidRDefault="448555FF" w:rsidP="007A11B6">
      <w:pPr>
        <w:tabs>
          <w:tab w:val="left" w:pos="1499"/>
          <w:tab w:val="left" w:pos="1500"/>
        </w:tabs>
        <w:spacing w:before="1"/>
        <w:rPr>
          <w:lang w:val="en-US"/>
        </w:rPr>
      </w:pPr>
      <w:r w:rsidRPr="00462319">
        <w:rPr>
          <w:noProof/>
        </w:rPr>
        <w:drawing>
          <wp:inline distT="0" distB="0" distL="0" distR="0" wp14:anchorId="1868A2A4" wp14:editId="30F78749">
            <wp:extent cx="6105526" cy="4972050"/>
            <wp:effectExtent l="0" t="0" r="0" b="0"/>
            <wp:docPr id="796101035" name="Picture 79610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6105526" cy="4972050"/>
                    </a:xfrm>
                    <a:prstGeom prst="rect">
                      <a:avLst/>
                    </a:prstGeom>
                  </pic:spPr>
                </pic:pic>
              </a:graphicData>
            </a:graphic>
          </wp:inline>
        </w:drawing>
      </w:r>
    </w:p>
    <w:p w14:paraId="65C71A00" w14:textId="5C37A87F" w:rsidR="00B44E61" w:rsidRPr="00462319" w:rsidRDefault="00B44E61" w:rsidP="007A11B6">
      <w:pPr>
        <w:tabs>
          <w:tab w:val="left" w:pos="1499"/>
          <w:tab w:val="left" w:pos="1500"/>
        </w:tabs>
        <w:spacing w:before="1"/>
        <w:rPr>
          <w:lang w:val="en-US"/>
        </w:rPr>
        <w:sectPr w:rsidR="00B44E61" w:rsidRPr="00462319" w:rsidSect="00F53647">
          <w:pgSz w:w="11910" w:h="16840"/>
          <w:pgMar w:top="720" w:right="720" w:bottom="720" w:left="720" w:header="732" w:footer="1068" w:gutter="0"/>
          <w:cols w:space="720"/>
          <w:docGrid w:linePitch="299"/>
        </w:sectPr>
      </w:pPr>
    </w:p>
    <w:p w14:paraId="49DD3E1B" w14:textId="77777777" w:rsidR="00B74945" w:rsidRPr="00B74945" w:rsidRDefault="00462319" w:rsidP="00B74945">
      <w:pPr>
        <w:pStyle w:val="Heading1"/>
        <w:rPr>
          <w:rFonts w:ascii="Times New Roman" w:hAnsi="Times New Roman" w:cs="Times New Roman"/>
          <w:lang w:val="en-US"/>
        </w:rPr>
      </w:pPr>
      <w:bookmarkStart w:id="123" w:name="_Toc167019609"/>
      <w:bookmarkStart w:id="124" w:name="_Toc167262704"/>
      <w:bookmarkStart w:id="125" w:name="_Toc167875566"/>
      <w:r w:rsidRPr="00462319">
        <w:rPr>
          <w:rFonts w:ascii="Times New Roman" w:hAnsi="Times New Roman" w:cs="Times New Roman"/>
          <w:lang w:val="en-US"/>
        </w:rPr>
        <w:lastRenderedPageBreak/>
        <w:t xml:space="preserve">CHƯƠNG 6. </w:t>
      </w:r>
      <w:r w:rsidR="00F95C61" w:rsidRPr="00462319">
        <w:rPr>
          <w:rFonts w:ascii="Times New Roman" w:hAnsi="Times New Roman" w:cs="Times New Roman"/>
        </w:rPr>
        <w:t>KIỂM THỬ CHƯƠNG TRÌNH</w:t>
      </w:r>
      <w:bookmarkEnd w:id="123"/>
      <w:bookmarkEnd w:id="124"/>
      <w:bookmarkEnd w:id="125"/>
    </w:p>
    <w:p w14:paraId="2EAAD0CA" w14:textId="0E870AA1" w:rsidR="007A6809" w:rsidRPr="00B74945" w:rsidRDefault="00462319" w:rsidP="00F53647">
      <w:pPr>
        <w:pStyle w:val="Heading2"/>
        <w:numPr>
          <w:ilvl w:val="1"/>
          <w:numId w:val="17"/>
        </w:numPr>
        <w:rPr>
          <w:rFonts w:ascii="Times New Roman" w:hAnsi="Times New Roman" w:cs="Times New Roman"/>
        </w:rPr>
      </w:pPr>
      <w:bookmarkStart w:id="126" w:name="_Toc167019610"/>
      <w:bookmarkStart w:id="127" w:name="_Toc167262705"/>
      <w:bookmarkStart w:id="128" w:name="_Toc167875567"/>
      <w:r w:rsidRPr="00B74945">
        <w:rPr>
          <w:sz w:val="32"/>
          <w:szCs w:val="32"/>
          <w:lang w:val="en-US"/>
        </w:rPr>
        <w:t>K</w:t>
      </w:r>
      <w:r w:rsidR="3BF1783A" w:rsidRPr="00B74945">
        <w:rPr>
          <w:sz w:val="32"/>
          <w:szCs w:val="32"/>
          <w:lang w:val="en-US"/>
        </w:rPr>
        <w:t xml:space="preserve">iếm </w:t>
      </w:r>
      <w:proofErr w:type="spellStart"/>
      <w:r w:rsidR="3BF1783A" w:rsidRPr="00B74945">
        <w:rPr>
          <w:sz w:val="32"/>
          <w:szCs w:val="32"/>
          <w:lang w:val="en-US"/>
        </w:rPr>
        <w:t>thử</w:t>
      </w:r>
      <w:proofErr w:type="spellEnd"/>
      <w:r w:rsidR="3BF1783A" w:rsidRPr="00B74945">
        <w:rPr>
          <w:sz w:val="32"/>
          <w:szCs w:val="32"/>
          <w:lang w:val="en-US"/>
        </w:rPr>
        <w:t xml:space="preserve"> </w:t>
      </w:r>
      <w:proofErr w:type="spellStart"/>
      <w:r w:rsidR="3BF1783A" w:rsidRPr="00B74945">
        <w:rPr>
          <w:sz w:val="32"/>
          <w:szCs w:val="32"/>
          <w:lang w:val="en-US"/>
        </w:rPr>
        <w:t>các</w:t>
      </w:r>
      <w:proofErr w:type="spellEnd"/>
      <w:r w:rsidR="3BF1783A" w:rsidRPr="00B74945">
        <w:rPr>
          <w:sz w:val="32"/>
          <w:szCs w:val="32"/>
          <w:lang w:val="en-US"/>
        </w:rPr>
        <w:t xml:space="preserve"> </w:t>
      </w:r>
      <w:proofErr w:type="spellStart"/>
      <w:r w:rsidR="3BF1783A" w:rsidRPr="00B74945">
        <w:rPr>
          <w:sz w:val="32"/>
          <w:szCs w:val="32"/>
          <w:lang w:val="en-US"/>
        </w:rPr>
        <w:t>chức</w:t>
      </w:r>
      <w:proofErr w:type="spellEnd"/>
      <w:r w:rsidR="3BF1783A" w:rsidRPr="00B74945">
        <w:rPr>
          <w:sz w:val="32"/>
          <w:szCs w:val="32"/>
          <w:lang w:val="en-US"/>
        </w:rPr>
        <w:t xml:space="preserve"> </w:t>
      </w:r>
      <w:proofErr w:type="spellStart"/>
      <w:r w:rsidR="3BF1783A" w:rsidRPr="00B74945">
        <w:rPr>
          <w:sz w:val="32"/>
          <w:szCs w:val="32"/>
          <w:lang w:val="en-US"/>
        </w:rPr>
        <w:t>năng</w:t>
      </w:r>
      <w:proofErr w:type="spellEnd"/>
      <w:r w:rsidR="3BF1783A" w:rsidRPr="00B74945">
        <w:rPr>
          <w:sz w:val="32"/>
          <w:szCs w:val="32"/>
          <w:lang w:val="en-US"/>
        </w:rPr>
        <w:t xml:space="preserve"> </w:t>
      </w:r>
      <w:proofErr w:type="spellStart"/>
      <w:r w:rsidR="3BF1783A" w:rsidRPr="00B74945">
        <w:rPr>
          <w:sz w:val="32"/>
          <w:szCs w:val="32"/>
          <w:lang w:val="en-US"/>
        </w:rPr>
        <w:t>đã</w:t>
      </w:r>
      <w:proofErr w:type="spellEnd"/>
      <w:r w:rsidR="3BF1783A" w:rsidRPr="00B74945">
        <w:rPr>
          <w:sz w:val="32"/>
          <w:szCs w:val="32"/>
          <w:lang w:val="en-US"/>
        </w:rPr>
        <w:t xml:space="preserve"> </w:t>
      </w:r>
      <w:proofErr w:type="spellStart"/>
      <w:r w:rsidR="3BF1783A" w:rsidRPr="00B74945">
        <w:rPr>
          <w:sz w:val="32"/>
          <w:szCs w:val="32"/>
          <w:lang w:val="en-US"/>
        </w:rPr>
        <w:t>thực</w:t>
      </w:r>
      <w:proofErr w:type="spellEnd"/>
      <w:r w:rsidR="3BF1783A" w:rsidRPr="00B74945">
        <w:rPr>
          <w:sz w:val="32"/>
          <w:szCs w:val="32"/>
          <w:lang w:val="en-US"/>
        </w:rPr>
        <w:t xml:space="preserve"> </w:t>
      </w:r>
      <w:proofErr w:type="spellStart"/>
      <w:r w:rsidR="3BF1783A" w:rsidRPr="00B74945">
        <w:rPr>
          <w:sz w:val="32"/>
          <w:szCs w:val="32"/>
          <w:lang w:val="en-US"/>
        </w:rPr>
        <w:t>hiện</w:t>
      </w:r>
      <w:bookmarkEnd w:id="126"/>
      <w:bookmarkEnd w:id="127"/>
      <w:bookmarkEnd w:id="128"/>
      <w:proofErr w:type="spellEnd"/>
    </w:p>
    <w:p w14:paraId="7C8FAE1A" w14:textId="4E4F9B47" w:rsidR="007A6809" w:rsidRPr="00462319" w:rsidRDefault="00B40940" w:rsidP="00F53647">
      <w:pPr>
        <w:pStyle w:val="ListParagraph"/>
        <w:numPr>
          <w:ilvl w:val="2"/>
          <w:numId w:val="17"/>
        </w:numPr>
        <w:spacing w:after="160" w:line="257" w:lineRule="auto"/>
      </w:pPr>
      <w:proofErr w:type="spellStart"/>
      <w:r>
        <w:rPr>
          <w:rFonts w:eastAsia="Arial"/>
          <w:sz w:val="32"/>
          <w:szCs w:val="32"/>
          <w:lang w:val="en-US"/>
        </w:rPr>
        <w:t>K</w:t>
      </w:r>
      <w:r w:rsidR="3BF1783A" w:rsidRPr="00B40940">
        <w:rPr>
          <w:rFonts w:eastAsia="Arial"/>
          <w:sz w:val="32"/>
          <w:szCs w:val="32"/>
          <w:lang w:val="en-US"/>
        </w:rPr>
        <w:t>iểm</w:t>
      </w:r>
      <w:proofErr w:type="spellEnd"/>
      <w:r w:rsidR="3BF1783A" w:rsidRPr="00B40940">
        <w:rPr>
          <w:rFonts w:eastAsia="Arial"/>
          <w:sz w:val="32"/>
          <w:szCs w:val="32"/>
          <w:lang w:val="en-US"/>
        </w:rPr>
        <w:t xml:space="preserve"> </w:t>
      </w:r>
      <w:proofErr w:type="spellStart"/>
      <w:r w:rsidR="3BF1783A" w:rsidRPr="00B40940">
        <w:rPr>
          <w:rFonts w:eastAsia="Arial"/>
          <w:sz w:val="32"/>
          <w:szCs w:val="32"/>
          <w:lang w:val="en-US"/>
        </w:rPr>
        <w:t>thử</w:t>
      </w:r>
      <w:proofErr w:type="spellEnd"/>
      <w:r w:rsidR="3BF1783A" w:rsidRPr="00B40940">
        <w:rPr>
          <w:rFonts w:eastAsia="Arial"/>
          <w:sz w:val="32"/>
          <w:szCs w:val="32"/>
          <w:lang w:val="en-US"/>
        </w:rPr>
        <w:t xml:space="preserve"> </w:t>
      </w:r>
      <w:proofErr w:type="spellStart"/>
      <w:r w:rsidR="3BF1783A" w:rsidRPr="00B40940">
        <w:rPr>
          <w:rFonts w:eastAsia="Arial"/>
          <w:sz w:val="32"/>
          <w:szCs w:val="32"/>
          <w:lang w:val="en-US"/>
        </w:rPr>
        <w:t>cho</w:t>
      </w:r>
      <w:proofErr w:type="spellEnd"/>
      <w:r w:rsidR="3BF1783A" w:rsidRPr="00B40940">
        <w:rPr>
          <w:rFonts w:eastAsia="Arial"/>
          <w:sz w:val="32"/>
          <w:szCs w:val="32"/>
          <w:lang w:val="en-US"/>
        </w:rPr>
        <w:t xml:space="preserve"> </w:t>
      </w:r>
      <w:proofErr w:type="spellStart"/>
      <w:r w:rsidR="3BF1783A" w:rsidRPr="00B40940">
        <w:rPr>
          <w:rFonts w:eastAsia="Arial"/>
          <w:sz w:val="32"/>
          <w:szCs w:val="32"/>
          <w:lang w:val="en-US"/>
        </w:rPr>
        <w:t>chức</w:t>
      </w:r>
      <w:proofErr w:type="spellEnd"/>
      <w:r w:rsidR="3BF1783A" w:rsidRPr="00B40940">
        <w:rPr>
          <w:rFonts w:eastAsia="Arial"/>
          <w:sz w:val="32"/>
          <w:szCs w:val="32"/>
          <w:lang w:val="en-US"/>
        </w:rPr>
        <w:t xml:space="preserve"> </w:t>
      </w:r>
      <w:proofErr w:type="spellStart"/>
      <w:proofErr w:type="gramStart"/>
      <w:r w:rsidR="3BF1783A" w:rsidRPr="00B40940">
        <w:rPr>
          <w:rFonts w:eastAsia="Arial"/>
          <w:sz w:val="32"/>
          <w:szCs w:val="32"/>
          <w:lang w:val="en-US"/>
        </w:rPr>
        <w:t>năng</w:t>
      </w:r>
      <w:proofErr w:type="spellEnd"/>
      <w:r w:rsidR="3BF1783A" w:rsidRPr="00B40940">
        <w:rPr>
          <w:rFonts w:eastAsia="Arial"/>
          <w:sz w:val="32"/>
          <w:szCs w:val="32"/>
          <w:lang w:val="en-US"/>
        </w:rPr>
        <w:t xml:space="preserve">  login</w:t>
      </w:r>
      <w:proofErr w:type="gramEnd"/>
    </w:p>
    <w:p w14:paraId="19633EE4" w14:textId="1AC6C824"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login</w:t>
      </w:r>
    </w:p>
    <w:tbl>
      <w:tblPr>
        <w:tblStyle w:val="TableGrid"/>
        <w:tblW w:w="0" w:type="auto"/>
        <w:tblLayout w:type="fixed"/>
        <w:tblLook w:val="04A0" w:firstRow="1" w:lastRow="0" w:firstColumn="1" w:lastColumn="0" w:noHBand="0" w:noVBand="1"/>
      </w:tblPr>
      <w:tblGrid>
        <w:gridCol w:w="636"/>
        <w:gridCol w:w="1610"/>
        <w:gridCol w:w="4739"/>
        <w:gridCol w:w="1476"/>
        <w:gridCol w:w="1014"/>
      </w:tblGrid>
      <w:tr w:rsidR="3BF1783A" w:rsidRPr="00462319" w14:paraId="055E031A" w14:textId="77777777" w:rsidTr="3BF1783A">
        <w:trPr>
          <w:trHeight w:val="300"/>
        </w:trPr>
        <w:tc>
          <w:tcPr>
            <w:tcW w:w="636" w:type="dxa"/>
            <w:tcBorders>
              <w:top w:val="single" w:sz="8" w:space="0" w:color="auto"/>
              <w:left w:val="single" w:sz="8" w:space="0" w:color="auto"/>
              <w:bottom w:val="single" w:sz="8" w:space="0" w:color="auto"/>
              <w:right w:val="single" w:sz="8" w:space="0" w:color="auto"/>
            </w:tcBorders>
            <w:tcMar>
              <w:left w:w="108" w:type="dxa"/>
              <w:right w:w="108" w:type="dxa"/>
            </w:tcMar>
          </w:tcPr>
          <w:p w14:paraId="286899C0" w14:textId="684886AC" w:rsidR="3BF1783A" w:rsidRPr="00462319" w:rsidRDefault="3BF1783A" w:rsidP="00B74945">
            <w:r w:rsidRPr="00462319">
              <w:rPr>
                <w:rFonts w:eastAsia="Arial"/>
                <w:sz w:val="24"/>
                <w:szCs w:val="24"/>
              </w:rPr>
              <w:t>Stt</w:t>
            </w:r>
          </w:p>
        </w:tc>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2AF64B75" w14:textId="51378733" w:rsidR="3BF1783A" w:rsidRPr="00462319" w:rsidRDefault="3BF1783A" w:rsidP="00B74945">
            <w:r w:rsidRPr="00462319">
              <w:rPr>
                <w:rFonts w:eastAsia="Arial"/>
                <w:sz w:val="24"/>
                <w:szCs w:val="24"/>
              </w:rPr>
              <w:t>Input</w:t>
            </w:r>
          </w:p>
        </w:tc>
        <w:tc>
          <w:tcPr>
            <w:tcW w:w="4739" w:type="dxa"/>
            <w:tcBorders>
              <w:top w:val="single" w:sz="8" w:space="0" w:color="auto"/>
              <w:left w:val="single" w:sz="8" w:space="0" w:color="auto"/>
              <w:bottom w:val="single" w:sz="8" w:space="0" w:color="auto"/>
              <w:right w:val="single" w:sz="8" w:space="0" w:color="auto"/>
            </w:tcBorders>
            <w:tcMar>
              <w:left w:w="108" w:type="dxa"/>
              <w:right w:w="108" w:type="dxa"/>
            </w:tcMar>
          </w:tcPr>
          <w:p w14:paraId="60F5A251" w14:textId="08794DD9" w:rsidR="3BF1783A" w:rsidRPr="00462319" w:rsidRDefault="3BF1783A" w:rsidP="00B74945">
            <w:r w:rsidRPr="00462319">
              <w:rPr>
                <w:rFonts w:eastAsia="Arial"/>
                <w:sz w:val="24"/>
                <w:szCs w:val="24"/>
              </w:rPr>
              <w:t>Output</w:t>
            </w:r>
          </w:p>
        </w:tc>
        <w:tc>
          <w:tcPr>
            <w:tcW w:w="1476" w:type="dxa"/>
            <w:tcBorders>
              <w:top w:val="single" w:sz="8" w:space="0" w:color="auto"/>
              <w:left w:val="single" w:sz="8" w:space="0" w:color="auto"/>
              <w:bottom w:val="single" w:sz="8" w:space="0" w:color="auto"/>
              <w:right w:val="single" w:sz="8" w:space="0" w:color="auto"/>
            </w:tcBorders>
            <w:tcMar>
              <w:left w:w="108" w:type="dxa"/>
              <w:right w:w="108" w:type="dxa"/>
            </w:tcMar>
          </w:tcPr>
          <w:p w14:paraId="2761DDE8" w14:textId="4EAFB6CD" w:rsidR="3BF1783A" w:rsidRPr="00462319" w:rsidRDefault="3BF1783A" w:rsidP="00B74945">
            <w:r w:rsidRPr="00462319">
              <w:rPr>
                <w:rFonts w:eastAsia="Arial"/>
                <w:sz w:val="24"/>
                <w:szCs w:val="24"/>
              </w:rPr>
              <w:t>Exception</w:t>
            </w:r>
          </w:p>
        </w:tc>
        <w:tc>
          <w:tcPr>
            <w:tcW w:w="1014" w:type="dxa"/>
            <w:tcBorders>
              <w:top w:val="single" w:sz="8" w:space="0" w:color="auto"/>
              <w:left w:val="single" w:sz="8" w:space="0" w:color="auto"/>
              <w:bottom w:val="single" w:sz="8" w:space="0" w:color="auto"/>
              <w:right w:val="single" w:sz="8" w:space="0" w:color="auto"/>
            </w:tcBorders>
            <w:tcMar>
              <w:left w:w="108" w:type="dxa"/>
              <w:right w:w="108" w:type="dxa"/>
            </w:tcMar>
          </w:tcPr>
          <w:p w14:paraId="16CFDEBD" w14:textId="6FCDDDD4" w:rsidR="3BF1783A" w:rsidRPr="00462319" w:rsidRDefault="3BF1783A" w:rsidP="00B74945">
            <w:r w:rsidRPr="00462319">
              <w:rPr>
                <w:rFonts w:eastAsia="Arial"/>
                <w:sz w:val="24"/>
                <w:szCs w:val="24"/>
              </w:rPr>
              <w:t>Kết quả</w:t>
            </w:r>
          </w:p>
        </w:tc>
      </w:tr>
      <w:tr w:rsidR="3BF1783A" w:rsidRPr="00462319" w14:paraId="5C40CE24" w14:textId="77777777" w:rsidTr="3BF1783A">
        <w:trPr>
          <w:trHeight w:val="300"/>
        </w:trPr>
        <w:tc>
          <w:tcPr>
            <w:tcW w:w="636" w:type="dxa"/>
            <w:tcBorders>
              <w:top w:val="single" w:sz="8" w:space="0" w:color="auto"/>
              <w:left w:val="single" w:sz="8" w:space="0" w:color="auto"/>
              <w:bottom w:val="single" w:sz="8" w:space="0" w:color="auto"/>
              <w:right w:val="single" w:sz="8" w:space="0" w:color="auto"/>
            </w:tcBorders>
            <w:tcMar>
              <w:left w:w="108" w:type="dxa"/>
              <w:right w:w="108" w:type="dxa"/>
            </w:tcMar>
          </w:tcPr>
          <w:p w14:paraId="27A72288" w14:textId="754D14B5" w:rsidR="3BF1783A" w:rsidRPr="009C329E" w:rsidRDefault="0091055A" w:rsidP="00B74945">
            <w:pPr>
              <w:rPr>
                <w:lang w:val="en-US"/>
              </w:rPr>
            </w:pPr>
            <w:r>
              <w:rPr>
                <w:rFonts w:eastAsia="Arial"/>
                <w:sz w:val="24"/>
                <w:szCs w:val="24"/>
                <w:lang w:val="en-US"/>
              </w:rPr>
              <w:t>1</w:t>
            </w:r>
          </w:p>
        </w:tc>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03774904" w14:textId="7F0425B5" w:rsidR="3BF1783A" w:rsidRPr="00462319" w:rsidRDefault="3BF1783A" w:rsidP="00B74945">
            <w:r w:rsidRPr="00462319">
              <w:rPr>
                <w:rFonts w:eastAsia="Segoe UI"/>
                <w:color w:val="0D0D0D" w:themeColor="text1" w:themeTint="F2"/>
                <w:sz w:val="24"/>
                <w:szCs w:val="24"/>
              </w:rPr>
              <w:t>quá trình login(nhập mật khẩu sai)</w:t>
            </w:r>
          </w:p>
        </w:tc>
        <w:tc>
          <w:tcPr>
            <w:tcW w:w="4739" w:type="dxa"/>
            <w:tcBorders>
              <w:top w:val="single" w:sz="8" w:space="0" w:color="auto"/>
              <w:left w:val="single" w:sz="8" w:space="0" w:color="auto"/>
              <w:bottom w:val="single" w:sz="8" w:space="0" w:color="auto"/>
              <w:right w:val="single" w:sz="8" w:space="0" w:color="auto"/>
            </w:tcBorders>
            <w:tcMar>
              <w:left w:w="108" w:type="dxa"/>
              <w:right w:w="108" w:type="dxa"/>
            </w:tcMar>
          </w:tcPr>
          <w:p w14:paraId="650A8066" w14:textId="594CFB35" w:rsidR="3BF1783A" w:rsidRPr="00462319" w:rsidRDefault="3BF1783A" w:rsidP="00B74945">
            <w:r w:rsidRPr="00462319">
              <w:rPr>
                <w:rFonts w:eastAsia="Arial"/>
                <w:sz w:val="24"/>
                <w:szCs w:val="24"/>
              </w:rPr>
              <w:t>Thông báo việc login không thành công</w:t>
            </w:r>
          </w:p>
        </w:tc>
        <w:tc>
          <w:tcPr>
            <w:tcW w:w="1476" w:type="dxa"/>
            <w:tcBorders>
              <w:top w:val="single" w:sz="8" w:space="0" w:color="auto"/>
              <w:left w:val="single" w:sz="8" w:space="0" w:color="auto"/>
              <w:bottom w:val="single" w:sz="8" w:space="0" w:color="auto"/>
              <w:right w:val="single" w:sz="8" w:space="0" w:color="auto"/>
            </w:tcBorders>
            <w:tcMar>
              <w:left w:w="108" w:type="dxa"/>
              <w:right w:w="108" w:type="dxa"/>
            </w:tcMar>
          </w:tcPr>
          <w:p w14:paraId="6525F906" w14:textId="1EAE3574" w:rsidR="3BF1783A" w:rsidRPr="00462319" w:rsidRDefault="3BF1783A" w:rsidP="00B74945">
            <w:r w:rsidRPr="00462319">
              <w:rPr>
                <w:rFonts w:eastAsia="Arial"/>
                <w:sz w:val="24"/>
                <w:szCs w:val="24"/>
              </w:rPr>
              <w:t>Không xử lý</w:t>
            </w:r>
          </w:p>
        </w:tc>
        <w:tc>
          <w:tcPr>
            <w:tcW w:w="1014" w:type="dxa"/>
            <w:tcBorders>
              <w:top w:val="single" w:sz="8" w:space="0" w:color="auto"/>
              <w:left w:val="single" w:sz="8" w:space="0" w:color="auto"/>
              <w:bottom w:val="single" w:sz="8" w:space="0" w:color="auto"/>
              <w:right w:val="single" w:sz="8" w:space="0" w:color="auto"/>
            </w:tcBorders>
            <w:tcMar>
              <w:left w:w="108" w:type="dxa"/>
              <w:right w:w="108" w:type="dxa"/>
            </w:tcMar>
          </w:tcPr>
          <w:p w14:paraId="518EA601" w14:textId="29C38C9E" w:rsidR="3BF1783A" w:rsidRPr="00462319" w:rsidRDefault="3BF1783A" w:rsidP="00B74945">
            <w:r w:rsidRPr="00462319">
              <w:rPr>
                <w:rFonts w:eastAsia="Arial"/>
                <w:sz w:val="24"/>
                <w:szCs w:val="24"/>
              </w:rPr>
              <w:t>Ok</w:t>
            </w:r>
          </w:p>
        </w:tc>
      </w:tr>
      <w:tr w:rsidR="3BF1783A" w:rsidRPr="00462319" w14:paraId="0723DB28" w14:textId="77777777" w:rsidTr="3BF1783A">
        <w:trPr>
          <w:trHeight w:val="300"/>
        </w:trPr>
        <w:tc>
          <w:tcPr>
            <w:tcW w:w="636" w:type="dxa"/>
            <w:tcBorders>
              <w:top w:val="single" w:sz="8" w:space="0" w:color="auto"/>
              <w:left w:val="single" w:sz="8" w:space="0" w:color="auto"/>
              <w:bottom w:val="single" w:sz="8" w:space="0" w:color="auto"/>
              <w:right w:val="single" w:sz="8" w:space="0" w:color="auto"/>
            </w:tcBorders>
            <w:tcMar>
              <w:left w:w="108" w:type="dxa"/>
              <w:right w:w="108" w:type="dxa"/>
            </w:tcMar>
          </w:tcPr>
          <w:p w14:paraId="3DAABA6F" w14:textId="5777247A" w:rsidR="3BF1783A" w:rsidRPr="0091055A" w:rsidRDefault="0091055A" w:rsidP="00B74945">
            <w:pPr>
              <w:rPr>
                <w:lang w:val="en-US"/>
              </w:rPr>
            </w:pPr>
            <w:r>
              <w:rPr>
                <w:rFonts w:eastAsia="Arial"/>
                <w:sz w:val="24"/>
                <w:szCs w:val="24"/>
                <w:lang w:val="en-US"/>
              </w:rPr>
              <w:t>2</w:t>
            </w:r>
          </w:p>
        </w:tc>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2FA4D728" w14:textId="59BF3A71" w:rsidR="3BF1783A" w:rsidRPr="00462319" w:rsidRDefault="3BF1783A" w:rsidP="00B74945">
            <w:r w:rsidRPr="00462319">
              <w:rPr>
                <w:rFonts w:eastAsia="Arial"/>
                <w:sz w:val="24"/>
                <w:szCs w:val="24"/>
              </w:rPr>
              <w:t>Không nhập bất cứ gì</w:t>
            </w:r>
          </w:p>
        </w:tc>
        <w:tc>
          <w:tcPr>
            <w:tcW w:w="4739" w:type="dxa"/>
            <w:tcBorders>
              <w:top w:val="single" w:sz="8" w:space="0" w:color="auto"/>
              <w:left w:val="single" w:sz="8" w:space="0" w:color="auto"/>
              <w:bottom w:val="single" w:sz="8" w:space="0" w:color="auto"/>
              <w:right w:val="single" w:sz="8" w:space="0" w:color="auto"/>
            </w:tcBorders>
            <w:tcMar>
              <w:left w:w="108" w:type="dxa"/>
              <w:right w:w="108" w:type="dxa"/>
            </w:tcMar>
          </w:tcPr>
          <w:p w14:paraId="39EAABB9" w14:textId="6822D1AC" w:rsidR="3BF1783A" w:rsidRPr="00462319" w:rsidRDefault="3BF1783A" w:rsidP="00B74945">
            <w:r w:rsidRPr="00462319">
              <w:rPr>
                <w:rFonts w:eastAsia="Arial"/>
                <w:sz w:val="24"/>
                <w:szCs w:val="24"/>
              </w:rPr>
              <w:t>Thông báo lỗi chưa nhập thông tin gì, yêu cầu nhập lại.</w:t>
            </w:r>
          </w:p>
        </w:tc>
        <w:tc>
          <w:tcPr>
            <w:tcW w:w="1476" w:type="dxa"/>
            <w:tcBorders>
              <w:top w:val="single" w:sz="8" w:space="0" w:color="auto"/>
              <w:left w:val="single" w:sz="8" w:space="0" w:color="auto"/>
              <w:bottom w:val="single" w:sz="8" w:space="0" w:color="auto"/>
              <w:right w:val="single" w:sz="8" w:space="0" w:color="auto"/>
            </w:tcBorders>
            <w:tcMar>
              <w:left w:w="108" w:type="dxa"/>
              <w:right w:w="108" w:type="dxa"/>
            </w:tcMar>
          </w:tcPr>
          <w:p w14:paraId="024EED19" w14:textId="5BDA7B2B" w:rsidR="3BF1783A" w:rsidRPr="00462319" w:rsidRDefault="3BF1783A" w:rsidP="00B74945">
            <w:r w:rsidRPr="00462319">
              <w:rPr>
                <w:rFonts w:eastAsia="Arial"/>
                <w:sz w:val="24"/>
                <w:szCs w:val="24"/>
              </w:rPr>
              <w:t>Không xử lý</w:t>
            </w:r>
          </w:p>
        </w:tc>
        <w:tc>
          <w:tcPr>
            <w:tcW w:w="1014" w:type="dxa"/>
            <w:tcBorders>
              <w:top w:val="single" w:sz="8" w:space="0" w:color="auto"/>
              <w:left w:val="single" w:sz="8" w:space="0" w:color="auto"/>
              <w:bottom w:val="single" w:sz="8" w:space="0" w:color="auto"/>
              <w:right w:val="single" w:sz="8" w:space="0" w:color="auto"/>
            </w:tcBorders>
            <w:tcMar>
              <w:left w:w="108" w:type="dxa"/>
              <w:right w:w="108" w:type="dxa"/>
            </w:tcMar>
          </w:tcPr>
          <w:p w14:paraId="2B156472" w14:textId="4C8E53F0" w:rsidR="3BF1783A" w:rsidRPr="00462319" w:rsidRDefault="3BF1783A" w:rsidP="00B74945">
            <w:r w:rsidRPr="00462319">
              <w:rPr>
                <w:rFonts w:eastAsia="Arial"/>
                <w:sz w:val="24"/>
                <w:szCs w:val="24"/>
              </w:rPr>
              <w:t>Ok</w:t>
            </w:r>
          </w:p>
        </w:tc>
      </w:tr>
    </w:tbl>
    <w:p w14:paraId="39DB3145" w14:textId="19972C62" w:rsidR="007A6809" w:rsidRPr="00462319" w:rsidRDefault="3BF1783A" w:rsidP="00B74945">
      <w:pPr>
        <w:spacing w:after="160" w:line="257" w:lineRule="auto"/>
        <w:ind w:left="-851"/>
      </w:pPr>
      <w:r w:rsidRPr="00462319">
        <w:rPr>
          <w:rFonts w:eastAsia="Arial"/>
          <w:sz w:val="32"/>
          <w:szCs w:val="32"/>
          <w:lang w:val="en-US"/>
        </w:rPr>
        <w:t xml:space="preserve"> </w:t>
      </w:r>
    </w:p>
    <w:p w14:paraId="3A5A5874" w14:textId="6A6E20A7" w:rsidR="007A6809" w:rsidRPr="00462319" w:rsidRDefault="3BF1783A" w:rsidP="00F53647">
      <w:pPr>
        <w:pStyle w:val="Heading2"/>
        <w:numPr>
          <w:ilvl w:val="1"/>
          <w:numId w:val="17"/>
        </w:numPr>
      </w:pPr>
      <w:bookmarkStart w:id="129" w:name="_Toc167019611"/>
      <w:bookmarkStart w:id="130" w:name="_Toc167262706"/>
      <w:bookmarkStart w:id="131" w:name="_Toc167875568"/>
      <w:proofErr w:type="spellStart"/>
      <w:r w:rsidRPr="00B40940">
        <w:rPr>
          <w:sz w:val="32"/>
          <w:szCs w:val="32"/>
          <w:lang w:val="en-US"/>
        </w:rPr>
        <w:t>Kiểm</w:t>
      </w:r>
      <w:proofErr w:type="spellEnd"/>
      <w:r w:rsidRPr="00B40940">
        <w:rPr>
          <w:sz w:val="32"/>
          <w:szCs w:val="32"/>
          <w:lang w:val="en-US"/>
        </w:rPr>
        <w:t xml:space="preserve"> </w:t>
      </w:r>
      <w:proofErr w:type="spellStart"/>
      <w:r w:rsidRPr="00B40940">
        <w:rPr>
          <w:sz w:val="32"/>
          <w:szCs w:val="32"/>
          <w:lang w:val="en-US"/>
        </w:rPr>
        <w:t>thử</w:t>
      </w:r>
      <w:proofErr w:type="spellEnd"/>
      <w:r w:rsidRPr="00B40940">
        <w:rPr>
          <w:sz w:val="32"/>
          <w:szCs w:val="32"/>
          <w:lang w:val="en-US"/>
        </w:rPr>
        <w:t xml:space="preserve"> </w:t>
      </w:r>
      <w:proofErr w:type="spellStart"/>
      <w:r w:rsidRPr="00B40940">
        <w:rPr>
          <w:sz w:val="32"/>
          <w:szCs w:val="32"/>
          <w:lang w:val="en-US"/>
        </w:rPr>
        <w:t>cho</w:t>
      </w:r>
      <w:proofErr w:type="spellEnd"/>
      <w:r w:rsidRPr="00B40940">
        <w:rPr>
          <w:sz w:val="32"/>
          <w:szCs w:val="32"/>
          <w:lang w:val="en-US"/>
        </w:rPr>
        <w:t xml:space="preserve"> </w:t>
      </w:r>
      <w:proofErr w:type="spellStart"/>
      <w:r w:rsidRPr="00B40940">
        <w:rPr>
          <w:sz w:val="32"/>
          <w:szCs w:val="32"/>
          <w:lang w:val="en-US"/>
        </w:rPr>
        <w:t>chức</w:t>
      </w:r>
      <w:proofErr w:type="spellEnd"/>
      <w:r w:rsidRPr="00B40940">
        <w:rPr>
          <w:sz w:val="32"/>
          <w:szCs w:val="32"/>
          <w:lang w:val="en-US"/>
        </w:rPr>
        <w:t xml:space="preserve"> </w:t>
      </w:r>
      <w:proofErr w:type="spellStart"/>
      <w:r w:rsidRPr="00B40940">
        <w:rPr>
          <w:sz w:val="32"/>
          <w:szCs w:val="32"/>
          <w:lang w:val="en-US"/>
        </w:rPr>
        <w:t>năng</w:t>
      </w:r>
      <w:proofErr w:type="spellEnd"/>
      <w:r w:rsidRPr="00B40940">
        <w:rPr>
          <w:sz w:val="32"/>
          <w:szCs w:val="32"/>
          <w:lang w:val="en-US"/>
        </w:rPr>
        <w:t xml:space="preserve"> </w:t>
      </w:r>
      <w:proofErr w:type="spellStart"/>
      <w:r w:rsidRPr="00B40940">
        <w:rPr>
          <w:sz w:val="32"/>
          <w:szCs w:val="32"/>
          <w:lang w:val="en-US"/>
        </w:rPr>
        <w:t>quản</w:t>
      </w:r>
      <w:proofErr w:type="spellEnd"/>
      <w:r w:rsidRPr="00B40940">
        <w:rPr>
          <w:sz w:val="32"/>
          <w:szCs w:val="32"/>
          <w:lang w:val="en-US"/>
        </w:rPr>
        <w:t xml:space="preserve"> </w:t>
      </w:r>
      <w:proofErr w:type="spellStart"/>
      <w:r w:rsidRPr="00B40940">
        <w:rPr>
          <w:sz w:val="32"/>
          <w:szCs w:val="32"/>
          <w:lang w:val="en-US"/>
        </w:rPr>
        <w:t>lý</w:t>
      </w:r>
      <w:proofErr w:type="spellEnd"/>
      <w:r w:rsidRPr="00B40940">
        <w:rPr>
          <w:sz w:val="32"/>
          <w:szCs w:val="32"/>
          <w:lang w:val="en-US"/>
        </w:rPr>
        <w:t xml:space="preserve"> </w:t>
      </w:r>
      <w:proofErr w:type="spellStart"/>
      <w:r w:rsidRPr="00B40940">
        <w:rPr>
          <w:sz w:val="32"/>
          <w:szCs w:val="32"/>
          <w:lang w:val="en-US"/>
        </w:rPr>
        <w:t>hàng</w:t>
      </w:r>
      <w:proofErr w:type="spellEnd"/>
      <w:r w:rsidRPr="00B40940">
        <w:rPr>
          <w:sz w:val="32"/>
          <w:szCs w:val="32"/>
          <w:lang w:val="en-US"/>
        </w:rPr>
        <w:t xml:space="preserve"> </w:t>
      </w:r>
      <w:proofErr w:type="spellStart"/>
      <w:r w:rsidRPr="00B40940">
        <w:rPr>
          <w:sz w:val="32"/>
          <w:szCs w:val="32"/>
          <w:lang w:val="en-US"/>
        </w:rPr>
        <w:t>hóa</w:t>
      </w:r>
      <w:bookmarkEnd w:id="129"/>
      <w:bookmarkEnd w:id="130"/>
      <w:bookmarkEnd w:id="131"/>
      <w:proofErr w:type="spellEnd"/>
    </w:p>
    <w:p w14:paraId="043B3FD9" w14:textId="10F6E917" w:rsidR="007A6809" w:rsidRPr="00462319" w:rsidRDefault="3BF1783A" w:rsidP="00B74945">
      <w:pPr>
        <w:spacing w:after="160" w:line="257" w:lineRule="auto"/>
        <w:ind w:left="-851"/>
      </w:pPr>
      <w:r w:rsidRPr="00462319">
        <w:rPr>
          <w:rFonts w:eastAsia="Arial"/>
          <w:sz w:val="32"/>
          <w:szCs w:val="32"/>
          <w:lang w:val="en-US"/>
        </w:rPr>
        <w:t xml:space="preserve"> </w:t>
      </w:r>
    </w:p>
    <w:p w14:paraId="004C9F06" w14:textId="2CE23516"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thêm</w:t>
      </w:r>
      <w:proofErr w:type="spellEnd"/>
      <w:r w:rsidRPr="00462319">
        <w:rPr>
          <w:rFonts w:eastAsia="Arial"/>
          <w:sz w:val="32"/>
          <w:szCs w:val="32"/>
          <w:lang w:val="en-US"/>
        </w:rPr>
        <w:t xml:space="preserve"> </w:t>
      </w:r>
      <w:proofErr w:type="spellStart"/>
      <w:r w:rsidRPr="00462319">
        <w:rPr>
          <w:rFonts w:eastAsia="Arial"/>
          <w:sz w:val="32"/>
          <w:szCs w:val="32"/>
          <w:lang w:val="en-US"/>
        </w:rPr>
        <w:t>hàng</w:t>
      </w:r>
      <w:proofErr w:type="spellEnd"/>
      <w:r w:rsidRPr="00462319">
        <w:rPr>
          <w:rFonts w:eastAsia="Arial"/>
          <w:sz w:val="32"/>
          <w:szCs w:val="32"/>
          <w:lang w:val="en-US"/>
        </w:rPr>
        <w:t xml:space="preserve"> </w:t>
      </w:r>
      <w:proofErr w:type="spellStart"/>
      <w:r w:rsidRPr="00462319">
        <w:rPr>
          <w:rFonts w:eastAsia="Arial"/>
          <w:sz w:val="32"/>
          <w:szCs w:val="32"/>
          <w:lang w:val="en-US"/>
        </w:rPr>
        <w:t>hóa</w:t>
      </w:r>
      <w:proofErr w:type="spellEnd"/>
    </w:p>
    <w:tbl>
      <w:tblPr>
        <w:tblStyle w:val="TableGrid"/>
        <w:tblW w:w="0" w:type="auto"/>
        <w:tblLayout w:type="fixed"/>
        <w:tblLook w:val="04A0" w:firstRow="1" w:lastRow="0" w:firstColumn="1" w:lastColumn="0" w:noHBand="0" w:noVBand="1"/>
      </w:tblPr>
      <w:tblGrid>
        <w:gridCol w:w="644"/>
        <w:gridCol w:w="2270"/>
        <w:gridCol w:w="3977"/>
        <w:gridCol w:w="1834"/>
        <w:gridCol w:w="892"/>
      </w:tblGrid>
      <w:tr w:rsidR="3BF1783A" w:rsidRPr="00462319" w14:paraId="21B106AE" w14:textId="77777777" w:rsidTr="3BF1783A">
        <w:trPr>
          <w:trHeight w:val="300"/>
        </w:trPr>
        <w:tc>
          <w:tcPr>
            <w:tcW w:w="644" w:type="dxa"/>
            <w:tcBorders>
              <w:top w:val="single" w:sz="8" w:space="0" w:color="auto"/>
              <w:left w:val="single" w:sz="8" w:space="0" w:color="auto"/>
              <w:bottom w:val="single" w:sz="8" w:space="0" w:color="auto"/>
              <w:right w:val="single" w:sz="8" w:space="0" w:color="auto"/>
            </w:tcBorders>
            <w:tcMar>
              <w:left w:w="108" w:type="dxa"/>
              <w:right w:w="108" w:type="dxa"/>
            </w:tcMar>
          </w:tcPr>
          <w:p w14:paraId="781FD5AD" w14:textId="16F057C6" w:rsidR="3BF1783A" w:rsidRPr="00462319" w:rsidRDefault="3BF1783A" w:rsidP="00B74945">
            <w:r w:rsidRPr="00462319">
              <w:rPr>
                <w:rFonts w:eastAsia="Arial"/>
                <w:sz w:val="24"/>
                <w:szCs w:val="24"/>
              </w:rPr>
              <w:t>Stt</w:t>
            </w:r>
          </w:p>
        </w:tc>
        <w:tc>
          <w:tcPr>
            <w:tcW w:w="2270" w:type="dxa"/>
            <w:tcBorders>
              <w:top w:val="single" w:sz="8" w:space="0" w:color="auto"/>
              <w:left w:val="single" w:sz="8" w:space="0" w:color="auto"/>
              <w:bottom w:val="single" w:sz="8" w:space="0" w:color="auto"/>
              <w:right w:val="single" w:sz="8" w:space="0" w:color="auto"/>
            </w:tcBorders>
            <w:tcMar>
              <w:left w:w="108" w:type="dxa"/>
              <w:right w:w="108" w:type="dxa"/>
            </w:tcMar>
          </w:tcPr>
          <w:p w14:paraId="7C9A37F3" w14:textId="3A9D52BA" w:rsidR="3BF1783A" w:rsidRPr="00462319" w:rsidRDefault="3BF1783A" w:rsidP="00B74945">
            <w:r w:rsidRPr="00462319">
              <w:rPr>
                <w:rFonts w:eastAsia="Arial"/>
                <w:sz w:val="24"/>
                <w:szCs w:val="24"/>
              </w:rPr>
              <w:t>Input</w:t>
            </w:r>
          </w:p>
        </w:tc>
        <w:tc>
          <w:tcPr>
            <w:tcW w:w="3977" w:type="dxa"/>
            <w:tcBorders>
              <w:top w:val="single" w:sz="8" w:space="0" w:color="auto"/>
              <w:left w:val="single" w:sz="8" w:space="0" w:color="auto"/>
              <w:bottom w:val="single" w:sz="8" w:space="0" w:color="auto"/>
              <w:right w:val="single" w:sz="8" w:space="0" w:color="auto"/>
            </w:tcBorders>
            <w:tcMar>
              <w:left w:w="108" w:type="dxa"/>
              <w:right w:w="108" w:type="dxa"/>
            </w:tcMar>
          </w:tcPr>
          <w:p w14:paraId="09FDBEDB" w14:textId="0E06D072" w:rsidR="3BF1783A" w:rsidRPr="00462319" w:rsidRDefault="3BF1783A" w:rsidP="00B74945">
            <w:r w:rsidRPr="00462319">
              <w:rPr>
                <w:rFonts w:eastAsia="Arial"/>
                <w:sz w:val="24"/>
                <w:szCs w:val="24"/>
              </w:rPr>
              <w:t>output</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tcPr>
          <w:p w14:paraId="75965EA0" w14:textId="522FD08F" w:rsidR="3BF1783A" w:rsidRPr="00462319" w:rsidRDefault="3BF1783A" w:rsidP="00B74945">
            <w:r w:rsidRPr="00462319">
              <w:rPr>
                <w:rFonts w:eastAsia="Arial"/>
                <w:sz w:val="24"/>
                <w:szCs w:val="24"/>
              </w:rPr>
              <w:t>Exception</w:t>
            </w:r>
          </w:p>
        </w:tc>
        <w:tc>
          <w:tcPr>
            <w:tcW w:w="892" w:type="dxa"/>
            <w:tcBorders>
              <w:top w:val="single" w:sz="8" w:space="0" w:color="auto"/>
              <w:left w:val="single" w:sz="8" w:space="0" w:color="auto"/>
              <w:bottom w:val="single" w:sz="8" w:space="0" w:color="auto"/>
              <w:right w:val="single" w:sz="8" w:space="0" w:color="auto"/>
            </w:tcBorders>
            <w:tcMar>
              <w:left w:w="108" w:type="dxa"/>
              <w:right w:w="108" w:type="dxa"/>
            </w:tcMar>
          </w:tcPr>
          <w:p w14:paraId="0066E025" w14:textId="75A25E1A" w:rsidR="3BF1783A" w:rsidRPr="00462319" w:rsidRDefault="3BF1783A" w:rsidP="00B74945">
            <w:r w:rsidRPr="00462319">
              <w:rPr>
                <w:rFonts w:eastAsia="Arial"/>
                <w:sz w:val="24"/>
                <w:szCs w:val="24"/>
              </w:rPr>
              <w:t>Kết quả</w:t>
            </w:r>
          </w:p>
        </w:tc>
      </w:tr>
      <w:tr w:rsidR="3BF1783A" w:rsidRPr="00462319" w14:paraId="782B5587" w14:textId="77777777" w:rsidTr="3BF1783A">
        <w:trPr>
          <w:trHeight w:val="300"/>
        </w:trPr>
        <w:tc>
          <w:tcPr>
            <w:tcW w:w="644" w:type="dxa"/>
            <w:tcBorders>
              <w:top w:val="single" w:sz="8" w:space="0" w:color="auto"/>
              <w:left w:val="single" w:sz="8" w:space="0" w:color="auto"/>
              <w:bottom w:val="single" w:sz="8" w:space="0" w:color="auto"/>
              <w:right w:val="single" w:sz="8" w:space="0" w:color="auto"/>
            </w:tcBorders>
            <w:tcMar>
              <w:left w:w="108" w:type="dxa"/>
              <w:right w:w="108" w:type="dxa"/>
            </w:tcMar>
          </w:tcPr>
          <w:p w14:paraId="5452FAF8" w14:textId="51DD5AA6" w:rsidR="3BF1783A" w:rsidRPr="009624A4" w:rsidRDefault="009624A4" w:rsidP="00B74945">
            <w:pPr>
              <w:rPr>
                <w:lang w:val="en-US"/>
              </w:rPr>
            </w:pPr>
            <w:r>
              <w:rPr>
                <w:rFonts w:eastAsia="Arial"/>
                <w:sz w:val="24"/>
                <w:szCs w:val="24"/>
                <w:lang w:val="en-US"/>
              </w:rPr>
              <w:t>1</w:t>
            </w:r>
          </w:p>
        </w:tc>
        <w:tc>
          <w:tcPr>
            <w:tcW w:w="2270" w:type="dxa"/>
            <w:tcBorders>
              <w:top w:val="single" w:sz="8" w:space="0" w:color="auto"/>
              <w:left w:val="single" w:sz="8" w:space="0" w:color="auto"/>
              <w:bottom w:val="single" w:sz="8" w:space="0" w:color="auto"/>
              <w:right w:val="single" w:sz="8" w:space="0" w:color="auto"/>
            </w:tcBorders>
            <w:tcMar>
              <w:left w:w="108" w:type="dxa"/>
              <w:right w:w="108" w:type="dxa"/>
            </w:tcMar>
          </w:tcPr>
          <w:p w14:paraId="13BDF9A4" w14:textId="684EC08D" w:rsidR="3BF1783A" w:rsidRPr="00462319" w:rsidRDefault="3BF1783A" w:rsidP="00B74945">
            <w:r w:rsidRPr="00462319">
              <w:rPr>
                <w:rFonts w:eastAsia="Arial"/>
                <w:sz w:val="24"/>
                <w:szCs w:val="24"/>
              </w:rPr>
              <w:t>Không nhập bất cứ gì</w:t>
            </w:r>
          </w:p>
        </w:tc>
        <w:tc>
          <w:tcPr>
            <w:tcW w:w="3977" w:type="dxa"/>
            <w:tcBorders>
              <w:top w:val="single" w:sz="8" w:space="0" w:color="auto"/>
              <w:left w:val="single" w:sz="8" w:space="0" w:color="auto"/>
              <w:bottom w:val="single" w:sz="8" w:space="0" w:color="auto"/>
              <w:right w:val="single" w:sz="8" w:space="0" w:color="auto"/>
            </w:tcBorders>
            <w:tcMar>
              <w:left w:w="108" w:type="dxa"/>
              <w:right w:w="108" w:type="dxa"/>
            </w:tcMar>
          </w:tcPr>
          <w:p w14:paraId="73792170" w14:textId="29FB90FF" w:rsidR="3BF1783A" w:rsidRPr="00462319" w:rsidRDefault="3BF1783A" w:rsidP="00B74945">
            <w:r w:rsidRPr="00462319">
              <w:rPr>
                <w:rFonts w:eastAsia="Arial"/>
                <w:sz w:val="24"/>
                <w:szCs w:val="24"/>
              </w:rPr>
              <w:t>Thông báo lỗi chưa nhập thông tin gì, yêu cầu nhập lại.</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tcPr>
          <w:p w14:paraId="12136659" w14:textId="2288BFE4" w:rsidR="3BF1783A" w:rsidRPr="00462319" w:rsidRDefault="3BF1783A" w:rsidP="00B74945">
            <w:r w:rsidRPr="00462319">
              <w:rPr>
                <w:rFonts w:eastAsia="Arial"/>
                <w:sz w:val="24"/>
                <w:szCs w:val="24"/>
              </w:rPr>
              <w:t>Không xử lý</w:t>
            </w:r>
          </w:p>
        </w:tc>
        <w:tc>
          <w:tcPr>
            <w:tcW w:w="892" w:type="dxa"/>
            <w:tcBorders>
              <w:top w:val="single" w:sz="8" w:space="0" w:color="auto"/>
              <w:left w:val="single" w:sz="8" w:space="0" w:color="auto"/>
              <w:bottom w:val="single" w:sz="8" w:space="0" w:color="auto"/>
              <w:right w:val="single" w:sz="8" w:space="0" w:color="auto"/>
            </w:tcBorders>
            <w:tcMar>
              <w:left w:w="108" w:type="dxa"/>
              <w:right w:w="108" w:type="dxa"/>
            </w:tcMar>
          </w:tcPr>
          <w:p w14:paraId="2021DD64" w14:textId="152299C5" w:rsidR="3BF1783A" w:rsidRPr="00462319" w:rsidRDefault="3BF1783A" w:rsidP="00B74945">
            <w:r w:rsidRPr="00462319">
              <w:rPr>
                <w:rFonts w:eastAsia="Arial"/>
                <w:sz w:val="24"/>
                <w:szCs w:val="24"/>
              </w:rPr>
              <w:t>Ok</w:t>
            </w:r>
          </w:p>
        </w:tc>
      </w:tr>
      <w:tr w:rsidR="3BF1783A" w:rsidRPr="00462319" w14:paraId="053623CF" w14:textId="77777777" w:rsidTr="3BF1783A">
        <w:trPr>
          <w:trHeight w:val="300"/>
        </w:trPr>
        <w:tc>
          <w:tcPr>
            <w:tcW w:w="644" w:type="dxa"/>
            <w:tcBorders>
              <w:top w:val="single" w:sz="8" w:space="0" w:color="auto"/>
              <w:left w:val="single" w:sz="8" w:space="0" w:color="auto"/>
              <w:bottom w:val="single" w:sz="8" w:space="0" w:color="auto"/>
              <w:right w:val="single" w:sz="8" w:space="0" w:color="auto"/>
            </w:tcBorders>
            <w:tcMar>
              <w:left w:w="108" w:type="dxa"/>
              <w:right w:w="108" w:type="dxa"/>
            </w:tcMar>
          </w:tcPr>
          <w:p w14:paraId="16FF4937" w14:textId="6A9AADDC" w:rsidR="3BF1783A" w:rsidRPr="009624A4" w:rsidRDefault="009624A4" w:rsidP="00B74945">
            <w:pPr>
              <w:rPr>
                <w:lang w:val="en-US"/>
              </w:rPr>
            </w:pPr>
            <w:r>
              <w:rPr>
                <w:rFonts w:eastAsia="Arial"/>
                <w:sz w:val="24"/>
                <w:szCs w:val="24"/>
                <w:lang w:val="en-US"/>
              </w:rPr>
              <w:t>2</w:t>
            </w:r>
          </w:p>
        </w:tc>
        <w:tc>
          <w:tcPr>
            <w:tcW w:w="2270" w:type="dxa"/>
            <w:tcBorders>
              <w:top w:val="single" w:sz="8" w:space="0" w:color="auto"/>
              <w:left w:val="single" w:sz="8" w:space="0" w:color="auto"/>
              <w:bottom w:val="single" w:sz="8" w:space="0" w:color="auto"/>
              <w:right w:val="single" w:sz="8" w:space="0" w:color="auto"/>
            </w:tcBorders>
            <w:tcMar>
              <w:left w:w="108" w:type="dxa"/>
              <w:right w:w="108" w:type="dxa"/>
            </w:tcMar>
          </w:tcPr>
          <w:p w14:paraId="132776A4" w14:textId="6A8A848B" w:rsidR="3BF1783A" w:rsidRPr="00462319" w:rsidRDefault="3BF1783A" w:rsidP="00B74945">
            <w:r w:rsidRPr="00462319">
              <w:rPr>
                <w:rFonts w:eastAsia="Arial"/>
                <w:sz w:val="24"/>
                <w:szCs w:val="24"/>
              </w:rPr>
              <w:t>Mã hàng hóa trùng</w:t>
            </w:r>
          </w:p>
        </w:tc>
        <w:tc>
          <w:tcPr>
            <w:tcW w:w="3977" w:type="dxa"/>
            <w:tcBorders>
              <w:top w:val="single" w:sz="8" w:space="0" w:color="auto"/>
              <w:left w:val="single" w:sz="8" w:space="0" w:color="auto"/>
              <w:bottom w:val="single" w:sz="8" w:space="0" w:color="auto"/>
              <w:right w:val="single" w:sz="8" w:space="0" w:color="auto"/>
            </w:tcBorders>
            <w:tcMar>
              <w:left w:w="108" w:type="dxa"/>
              <w:right w:w="108" w:type="dxa"/>
            </w:tcMar>
          </w:tcPr>
          <w:p w14:paraId="4709B92F" w14:textId="7AFE3C46" w:rsidR="3BF1783A" w:rsidRPr="00462319" w:rsidRDefault="3BF1783A" w:rsidP="00B74945">
            <w:r w:rsidRPr="00462319">
              <w:rPr>
                <w:rFonts w:eastAsia="Arial"/>
                <w:sz w:val="24"/>
                <w:szCs w:val="24"/>
              </w:rPr>
              <w:t>Trùng mã hàng hóa trong danh sách</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tcPr>
          <w:p w14:paraId="75075298" w14:textId="5A6981B8" w:rsidR="3BF1783A" w:rsidRPr="00462319" w:rsidRDefault="3BF1783A" w:rsidP="00B74945">
            <w:r w:rsidRPr="00462319">
              <w:rPr>
                <w:rFonts w:eastAsia="Arial"/>
                <w:sz w:val="24"/>
                <w:szCs w:val="24"/>
              </w:rPr>
              <w:t>Không xử lý</w:t>
            </w:r>
          </w:p>
        </w:tc>
        <w:tc>
          <w:tcPr>
            <w:tcW w:w="892" w:type="dxa"/>
            <w:tcBorders>
              <w:top w:val="single" w:sz="8" w:space="0" w:color="auto"/>
              <w:left w:val="single" w:sz="8" w:space="0" w:color="auto"/>
              <w:bottom w:val="single" w:sz="8" w:space="0" w:color="auto"/>
              <w:right w:val="single" w:sz="8" w:space="0" w:color="auto"/>
            </w:tcBorders>
            <w:tcMar>
              <w:left w:w="108" w:type="dxa"/>
              <w:right w:w="108" w:type="dxa"/>
            </w:tcMar>
          </w:tcPr>
          <w:p w14:paraId="2813F322" w14:textId="2FEA0510" w:rsidR="3BF1783A" w:rsidRPr="00462319" w:rsidRDefault="3BF1783A" w:rsidP="00B74945">
            <w:r w:rsidRPr="00462319">
              <w:rPr>
                <w:rFonts w:eastAsia="Arial"/>
                <w:sz w:val="24"/>
                <w:szCs w:val="24"/>
              </w:rPr>
              <w:t>Ok</w:t>
            </w:r>
          </w:p>
        </w:tc>
      </w:tr>
      <w:tr w:rsidR="3BF1783A" w:rsidRPr="00462319" w14:paraId="256474B1" w14:textId="77777777" w:rsidTr="3BF1783A">
        <w:trPr>
          <w:trHeight w:val="300"/>
        </w:trPr>
        <w:tc>
          <w:tcPr>
            <w:tcW w:w="644" w:type="dxa"/>
            <w:tcBorders>
              <w:top w:val="single" w:sz="8" w:space="0" w:color="auto"/>
              <w:left w:val="single" w:sz="8" w:space="0" w:color="auto"/>
              <w:bottom w:val="single" w:sz="8" w:space="0" w:color="auto"/>
              <w:right w:val="single" w:sz="8" w:space="0" w:color="auto"/>
            </w:tcBorders>
            <w:tcMar>
              <w:left w:w="108" w:type="dxa"/>
              <w:right w:w="108" w:type="dxa"/>
            </w:tcMar>
          </w:tcPr>
          <w:p w14:paraId="4EDDB6C6" w14:textId="43B181F7" w:rsidR="3BF1783A" w:rsidRPr="009624A4" w:rsidRDefault="009624A4" w:rsidP="00B74945">
            <w:pPr>
              <w:rPr>
                <w:lang w:val="en-US"/>
              </w:rPr>
            </w:pPr>
            <w:r>
              <w:rPr>
                <w:rFonts w:eastAsia="Arial"/>
                <w:sz w:val="24"/>
                <w:szCs w:val="24"/>
                <w:lang w:val="en-US"/>
              </w:rPr>
              <w:t>3</w:t>
            </w:r>
          </w:p>
        </w:tc>
        <w:tc>
          <w:tcPr>
            <w:tcW w:w="2270" w:type="dxa"/>
            <w:tcBorders>
              <w:top w:val="single" w:sz="8" w:space="0" w:color="auto"/>
              <w:left w:val="single" w:sz="8" w:space="0" w:color="auto"/>
              <w:bottom w:val="single" w:sz="8" w:space="0" w:color="auto"/>
              <w:right w:val="single" w:sz="8" w:space="0" w:color="auto"/>
            </w:tcBorders>
            <w:tcMar>
              <w:left w:w="108" w:type="dxa"/>
              <w:right w:w="108" w:type="dxa"/>
            </w:tcMar>
          </w:tcPr>
          <w:p w14:paraId="49795FEA" w14:textId="38EB87C7" w:rsidR="3BF1783A" w:rsidRPr="00462319" w:rsidRDefault="3BF1783A" w:rsidP="00B74945">
            <w:r w:rsidRPr="00462319">
              <w:rPr>
                <w:rFonts w:eastAsia="Arial"/>
                <w:sz w:val="24"/>
                <w:szCs w:val="24"/>
              </w:rPr>
              <w:t>Tất cả các dữ liệu điều đúng (các mã hàng hóa không trùng)</w:t>
            </w:r>
          </w:p>
        </w:tc>
        <w:tc>
          <w:tcPr>
            <w:tcW w:w="3977" w:type="dxa"/>
            <w:tcBorders>
              <w:top w:val="single" w:sz="8" w:space="0" w:color="auto"/>
              <w:left w:val="single" w:sz="8" w:space="0" w:color="auto"/>
              <w:bottom w:val="single" w:sz="8" w:space="0" w:color="auto"/>
              <w:right w:val="single" w:sz="8" w:space="0" w:color="auto"/>
            </w:tcBorders>
            <w:tcMar>
              <w:left w:w="108" w:type="dxa"/>
              <w:right w:w="108" w:type="dxa"/>
            </w:tcMar>
          </w:tcPr>
          <w:p w14:paraId="230993FE" w14:textId="54B214F4" w:rsidR="3BF1783A" w:rsidRPr="00462319" w:rsidRDefault="3BF1783A" w:rsidP="00B74945">
            <w:r w:rsidRPr="00462319">
              <w:rPr>
                <w:rFonts w:eastAsia="Arial"/>
                <w:sz w:val="24"/>
                <w:szCs w:val="24"/>
              </w:rPr>
              <w:t>Thêm được hàng hóa mới trong danh sách hàng hóa</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tcPr>
          <w:p w14:paraId="115F2899" w14:textId="5DC8D00F" w:rsidR="3BF1783A" w:rsidRPr="00462319" w:rsidRDefault="3BF1783A" w:rsidP="00B74945">
            <w:r w:rsidRPr="00462319">
              <w:rPr>
                <w:rFonts w:eastAsia="Arial"/>
                <w:sz w:val="24"/>
                <w:szCs w:val="24"/>
              </w:rPr>
              <w:t>Không xử lý</w:t>
            </w:r>
          </w:p>
        </w:tc>
        <w:tc>
          <w:tcPr>
            <w:tcW w:w="892" w:type="dxa"/>
            <w:tcBorders>
              <w:top w:val="single" w:sz="8" w:space="0" w:color="auto"/>
              <w:left w:val="single" w:sz="8" w:space="0" w:color="auto"/>
              <w:bottom w:val="single" w:sz="8" w:space="0" w:color="auto"/>
              <w:right w:val="single" w:sz="8" w:space="0" w:color="auto"/>
            </w:tcBorders>
            <w:tcMar>
              <w:left w:w="108" w:type="dxa"/>
              <w:right w:w="108" w:type="dxa"/>
            </w:tcMar>
          </w:tcPr>
          <w:p w14:paraId="53D5C218" w14:textId="0389C4E2" w:rsidR="3BF1783A" w:rsidRPr="00462319" w:rsidRDefault="3BF1783A" w:rsidP="00B74945">
            <w:r w:rsidRPr="00462319">
              <w:rPr>
                <w:rFonts w:eastAsia="Arial"/>
                <w:sz w:val="24"/>
                <w:szCs w:val="24"/>
              </w:rPr>
              <w:t>Ok</w:t>
            </w:r>
          </w:p>
        </w:tc>
      </w:tr>
    </w:tbl>
    <w:p w14:paraId="25C9F25D" w14:textId="55792C8F" w:rsidR="007A6809" w:rsidRPr="00462319" w:rsidRDefault="3BF1783A" w:rsidP="00B74945">
      <w:pPr>
        <w:spacing w:after="160" w:line="257" w:lineRule="auto"/>
        <w:ind w:left="-851"/>
      </w:pPr>
      <w:r w:rsidRPr="00462319">
        <w:rPr>
          <w:rFonts w:eastAsia="Arial"/>
          <w:sz w:val="32"/>
          <w:szCs w:val="32"/>
          <w:lang w:val="en-US"/>
        </w:rPr>
        <w:t xml:space="preserve">      </w:t>
      </w:r>
    </w:p>
    <w:p w14:paraId="363B7FBE" w14:textId="216A1DAC"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xóa</w:t>
      </w:r>
      <w:proofErr w:type="spellEnd"/>
      <w:r w:rsidRPr="00462319">
        <w:rPr>
          <w:rFonts w:eastAsia="Arial"/>
          <w:sz w:val="32"/>
          <w:szCs w:val="32"/>
          <w:lang w:val="en-US"/>
        </w:rPr>
        <w:t xml:space="preserve"> </w:t>
      </w:r>
      <w:proofErr w:type="spellStart"/>
      <w:r w:rsidRPr="00462319">
        <w:rPr>
          <w:rFonts w:eastAsia="Arial"/>
          <w:sz w:val="32"/>
          <w:szCs w:val="32"/>
          <w:lang w:val="en-US"/>
        </w:rPr>
        <w:t>hàng</w:t>
      </w:r>
      <w:proofErr w:type="spellEnd"/>
      <w:r w:rsidRPr="00462319">
        <w:rPr>
          <w:rFonts w:eastAsia="Arial"/>
          <w:sz w:val="32"/>
          <w:szCs w:val="32"/>
          <w:lang w:val="en-US"/>
        </w:rPr>
        <w:t xml:space="preserve"> </w:t>
      </w:r>
      <w:proofErr w:type="spellStart"/>
      <w:r w:rsidRPr="00462319">
        <w:rPr>
          <w:rFonts w:eastAsia="Arial"/>
          <w:sz w:val="32"/>
          <w:szCs w:val="32"/>
          <w:lang w:val="en-US"/>
        </w:rPr>
        <w:t>hóa</w:t>
      </w:r>
      <w:proofErr w:type="spellEnd"/>
    </w:p>
    <w:tbl>
      <w:tblPr>
        <w:tblStyle w:val="TableGrid"/>
        <w:tblW w:w="0" w:type="auto"/>
        <w:tblLayout w:type="fixed"/>
        <w:tblLook w:val="04A0" w:firstRow="1" w:lastRow="0" w:firstColumn="1" w:lastColumn="0" w:noHBand="0" w:noVBand="1"/>
      </w:tblPr>
      <w:tblGrid>
        <w:gridCol w:w="644"/>
        <w:gridCol w:w="1897"/>
        <w:gridCol w:w="4429"/>
        <w:gridCol w:w="1835"/>
        <w:gridCol w:w="812"/>
      </w:tblGrid>
      <w:tr w:rsidR="3BF1783A" w:rsidRPr="00462319" w14:paraId="554863D9" w14:textId="77777777" w:rsidTr="3BF1783A">
        <w:trPr>
          <w:trHeight w:val="300"/>
        </w:trPr>
        <w:tc>
          <w:tcPr>
            <w:tcW w:w="644" w:type="dxa"/>
            <w:tcBorders>
              <w:top w:val="single" w:sz="8" w:space="0" w:color="auto"/>
              <w:left w:val="single" w:sz="8" w:space="0" w:color="auto"/>
              <w:bottom w:val="single" w:sz="8" w:space="0" w:color="auto"/>
              <w:right w:val="single" w:sz="8" w:space="0" w:color="auto"/>
            </w:tcBorders>
            <w:tcMar>
              <w:left w:w="108" w:type="dxa"/>
              <w:right w:w="108" w:type="dxa"/>
            </w:tcMar>
          </w:tcPr>
          <w:p w14:paraId="38CB50E4" w14:textId="0619C2C4" w:rsidR="3BF1783A" w:rsidRPr="00462319" w:rsidRDefault="3BF1783A" w:rsidP="00B74945">
            <w:r w:rsidRPr="00462319">
              <w:rPr>
                <w:rFonts w:eastAsia="Arial"/>
                <w:sz w:val="24"/>
                <w:szCs w:val="24"/>
              </w:rPr>
              <w:t>Stt</w:t>
            </w:r>
          </w:p>
        </w:tc>
        <w:tc>
          <w:tcPr>
            <w:tcW w:w="1897" w:type="dxa"/>
            <w:tcBorders>
              <w:top w:val="single" w:sz="8" w:space="0" w:color="auto"/>
              <w:left w:val="single" w:sz="8" w:space="0" w:color="auto"/>
              <w:bottom w:val="single" w:sz="8" w:space="0" w:color="auto"/>
              <w:right w:val="single" w:sz="8" w:space="0" w:color="auto"/>
            </w:tcBorders>
            <w:tcMar>
              <w:left w:w="108" w:type="dxa"/>
              <w:right w:w="108" w:type="dxa"/>
            </w:tcMar>
          </w:tcPr>
          <w:p w14:paraId="4DB0A1E1" w14:textId="0EE4D3AE" w:rsidR="3BF1783A" w:rsidRPr="00462319" w:rsidRDefault="3BF1783A" w:rsidP="00B74945">
            <w:r w:rsidRPr="00462319">
              <w:rPr>
                <w:rFonts w:eastAsia="Arial"/>
                <w:sz w:val="24"/>
                <w:szCs w:val="24"/>
              </w:rPr>
              <w:t>Input</w:t>
            </w:r>
          </w:p>
        </w:tc>
        <w:tc>
          <w:tcPr>
            <w:tcW w:w="4429" w:type="dxa"/>
            <w:tcBorders>
              <w:top w:val="single" w:sz="8" w:space="0" w:color="auto"/>
              <w:left w:val="single" w:sz="8" w:space="0" w:color="auto"/>
              <w:bottom w:val="single" w:sz="8" w:space="0" w:color="auto"/>
              <w:right w:val="single" w:sz="8" w:space="0" w:color="auto"/>
            </w:tcBorders>
            <w:tcMar>
              <w:left w:w="108" w:type="dxa"/>
              <w:right w:w="108" w:type="dxa"/>
            </w:tcMar>
          </w:tcPr>
          <w:p w14:paraId="74A4A072" w14:textId="62ECBEE4" w:rsidR="3BF1783A" w:rsidRPr="00462319" w:rsidRDefault="3BF1783A" w:rsidP="00B74945">
            <w:r w:rsidRPr="00462319">
              <w:rPr>
                <w:rFonts w:eastAsia="Arial"/>
                <w:sz w:val="24"/>
                <w:szCs w:val="24"/>
              </w:rPr>
              <w:t>Output</w:t>
            </w:r>
          </w:p>
        </w:tc>
        <w:tc>
          <w:tcPr>
            <w:tcW w:w="1835" w:type="dxa"/>
            <w:tcBorders>
              <w:top w:val="single" w:sz="8" w:space="0" w:color="auto"/>
              <w:left w:val="single" w:sz="8" w:space="0" w:color="auto"/>
              <w:bottom w:val="single" w:sz="8" w:space="0" w:color="auto"/>
              <w:right w:val="single" w:sz="8" w:space="0" w:color="auto"/>
            </w:tcBorders>
            <w:tcMar>
              <w:left w:w="108" w:type="dxa"/>
              <w:right w:w="108" w:type="dxa"/>
            </w:tcMar>
          </w:tcPr>
          <w:p w14:paraId="287C9D10" w14:textId="5044383C" w:rsidR="3BF1783A" w:rsidRPr="00462319" w:rsidRDefault="3BF1783A" w:rsidP="00B74945">
            <w:r w:rsidRPr="00462319">
              <w:rPr>
                <w:rFonts w:eastAsia="Arial"/>
                <w:sz w:val="24"/>
                <w:szCs w:val="24"/>
              </w:rPr>
              <w:t>Exception</w:t>
            </w:r>
          </w:p>
        </w:tc>
        <w:tc>
          <w:tcPr>
            <w:tcW w:w="812" w:type="dxa"/>
            <w:tcBorders>
              <w:top w:val="single" w:sz="8" w:space="0" w:color="auto"/>
              <w:left w:val="single" w:sz="8" w:space="0" w:color="auto"/>
              <w:bottom w:val="single" w:sz="8" w:space="0" w:color="auto"/>
              <w:right w:val="single" w:sz="8" w:space="0" w:color="auto"/>
            </w:tcBorders>
            <w:tcMar>
              <w:left w:w="108" w:type="dxa"/>
              <w:right w:w="108" w:type="dxa"/>
            </w:tcMar>
          </w:tcPr>
          <w:p w14:paraId="4A3530B7" w14:textId="3E84F816" w:rsidR="3BF1783A" w:rsidRPr="00462319" w:rsidRDefault="3BF1783A" w:rsidP="00B74945">
            <w:r w:rsidRPr="00462319">
              <w:rPr>
                <w:rFonts w:eastAsia="Arial"/>
                <w:sz w:val="24"/>
                <w:szCs w:val="24"/>
              </w:rPr>
              <w:t>Kết quả</w:t>
            </w:r>
          </w:p>
        </w:tc>
      </w:tr>
      <w:tr w:rsidR="3BF1783A" w:rsidRPr="00462319" w14:paraId="0F3707F7" w14:textId="77777777" w:rsidTr="3BF1783A">
        <w:trPr>
          <w:trHeight w:val="300"/>
        </w:trPr>
        <w:tc>
          <w:tcPr>
            <w:tcW w:w="644" w:type="dxa"/>
            <w:tcBorders>
              <w:top w:val="single" w:sz="8" w:space="0" w:color="auto"/>
              <w:left w:val="single" w:sz="8" w:space="0" w:color="auto"/>
              <w:bottom w:val="single" w:sz="8" w:space="0" w:color="auto"/>
              <w:right w:val="single" w:sz="8" w:space="0" w:color="auto"/>
            </w:tcBorders>
            <w:tcMar>
              <w:left w:w="108" w:type="dxa"/>
              <w:right w:w="108" w:type="dxa"/>
            </w:tcMar>
          </w:tcPr>
          <w:p w14:paraId="45B61F9E" w14:textId="34912215" w:rsidR="3BF1783A" w:rsidRPr="00462319" w:rsidRDefault="3BF1783A" w:rsidP="00B74945">
            <w:r w:rsidRPr="00462319">
              <w:rPr>
                <w:rFonts w:eastAsia="Arial"/>
                <w:sz w:val="24"/>
                <w:szCs w:val="24"/>
              </w:rPr>
              <w:t>1</w:t>
            </w:r>
          </w:p>
        </w:tc>
        <w:tc>
          <w:tcPr>
            <w:tcW w:w="1897" w:type="dxa"/>
            <w:tcBorders>
              <w:top w:val="single" w:sz="8" w:space="0" w:color="auto"/>
              <w:left w:val="single" w:sz="8" w:space="0" w:color="auto"/>
              <w:bottom w:val="single" w:sz="8" w:space="0" w:color="auto"/>
              <w:right w:val="single" w:sz="8" w:space="0" w:color="auto"/>
            </w:tcBorders>
            <w:tcMar>
              <w:left w:w="108" w:type="dxa"/>
              <w:right w:w="108" w:type="dxa"/>
            </w:tcMar>
          </w:tcPr>
          <w:p w14:paraId="3BFDCC57" w14:textId="178A5710" w:rsidR="3BF1783A" w:rsidRPr="00462319" w:rsidRDefault="3BF1783A" w:rsidP="00B74945">
            <w:r w:rsidRPr="00462319">
              <w:rPr>
                <w:rFonts w:eastAsia="Arial"/>
                <w:sz w:val="24"/>
                <w:szCs w:val="24"/>
              </w:rPr>
              <w:t>Chưa chọn hàng hóa để bán hàng</w:t>
            </w:r>
          </w:p>
        </w:tc>
        <w:tc>
          <w:tcPr>
            <w:tcW w:w="4429" w:type="dxa"/>
            <w:tcBorders>
              <w:top w:val="single" w:sz="8" w:space="0" w:color="auto"/>
              <w:left w:val="single" w:sz="8" w:space="0" w:color="auto"/>
              <w:bottom w:val="single" w:sz="8" w:space="0" w:color="auto"/>
              <w:right w:val="single" w:sz="8" w:space="0" w:color="auto"/>
            </w:tcBorders>
            <w:tcMar>
              <w:left w:w="108" w:type="dxa"/>
              <w:right w:w="108" w:type="dxa"/>
            </w:tcMar>
          </w:tcPr>
          <w:p w14:paraId="5976BED6" w14:textId="5CC7341E" w:rsidR="3BF1783A" w:rsidRPr="00462319" w:rsidRDefault="3BF1783A" w:rsidP="00B74945">
            <w:r w:rsidRPr="00462319">
              <w:rPr>
                <w:rFonts w:eastAsia="Arial"/>
                <w:sz w:val="24"/>
                <w:szCs w:val="24"/>
              </w:rPr>
              <w:t>Thông báo cần chọn hàng hóa để xóa</w:t>
            </w:r>
          </w:p>
        </w:tc>
        <w:tc>
          <w:tcPr>
            <w:tcW w:w="1835" w:type="dxa"/>
            <w:tcBorders>
              <w:top w:val="single" w:sz="8" w:space="0" w:color="auto"/>
              <w:left w:val="single" w:sz="8" w:space="0" w:color="auto"/>
              <w:bottom w:val="single" w:sz="8" w:space="0" w:color="auto"/>
              <w:right w:val="single" w:sz="8" w:space="0" w:color="auto"/>
            </w:tcBorders>
            <w:tcMar>
              <w:left w:w="108" w:type="dxa"/>
              <w:right w:w="108" w:type="dxa"/>
            </w:tcMar>
          </w:tcPr>
          <w:p w14:paraId="52669794" w14:textId="0293D812" w:rsidR="3BF1783A" w:rsidRPr="00462319" w:rsidRDefault="3BF1783A" w:rsidP="00B74945">
            <w:r w:rsidRPr="00462319">
              <w:rPr>
                <w:rFonts w:eastAsia="Arial"/>
                <w:sz w:val="24"/>
                <w:szCs w:val="24"/>
              </w:rPr>
              <w:t>Không xử lý</w:t>
            </w:r>
          </w:p>
        </w:tc>
        <w:tc>
          <w:tcPr>
            <w:tcW w:w="812" w:type="dxa"/>
            <w:tcBorders>
              <w:top w:val="single" w:sz="8" w:space="0" w:color="auto"/>
              <w:left w:val="single" w:sz="8" w:space="0" w:color="auto"/>
              <w:bottom w:val="single" w:sz="8" w:space="0" w:color="auto"/>
              <w:right w:val="single" w:sz="8" w:space="0" w:color="auto"/>
            </w:tcBorders>
            <w:tcMar>
              <w:left w:w="108" w:type="dxa"/>
              <w:right w:w="108" w:type="dxa"/>
            </w:tcMar>
          </w:tcPr>
          <w:p w14:paraId="6A253E80" w14:textId="057EF0B4" w:rsidR="3BF1783A" w:rsidRPr="00462319" w:rsidRDefault="3BF1783A" w:rsidP="00B74945">
            <w:r w:rsidRPr="00462319">
              <w:rPr>
                <w:rFonts w:eastAsia="Arial"/>
                <w:sz w:val="24"/>
                <w:szCs w:val="24"/>
              </w:rPr>
              <w:t>Ok</w:t>
            </w:r>
          </w:p>
        </w:tc>
      </w:tr>
    </w:tbl>
    <w:p w14:paraId="08CF2183" w14:textId="34DC34F7" w:rsidR="007A6809" w:rsidRPr="00462319" w:rsidRDefault="3BF1783A" w:rsidP="00B74945">
      <w:pPr>
        <w:spacing w:after="160" w:line="257" w:lineRule="auto"/>
        <w:ind w:left="-851"/>
      </w:pPr>
      <w:r w:rsidRPr="00462319">
        <w:rPr>
          <w:rFonts w:eastAsia="Arial"/>
          <w:sz w:val="32"/>
          <w:szCs w:val="32"/>
          <w:lang w:val="en-US"/>
        </w:rPr>
        <w:t xml:space="preserve">     </w:t>
      </w:r>
    </w:p>
    <w:p w14:paraId="79DFFECA" w14:textId="06F98BFA"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sửa</w:t>
      </w:r>
      <w:proofErr w:type="spellEnd"/>
      <w:r w:rsidRPr="00462319">
        <w:rPr>
          <w:rFonts w:eastAsia="Arial"/>
          <w:sz w:val="32"/>
          <w:szCs w:val="32"/>
          <w:lang w:val="en-US"/>
        </w:rPr>
        <w:t xml:space="preserve"> </w:t>
      </w:r>
      <w:proofErr w:type="spellStart"/>
      <w:r w:rsidRPr="00462319">
        <w:rPr>
          <w:rFonts w:eastAsia="Arial"/>
          <w:sz w:val="32"/>
          <w:szCs w:val="32"/>
          <w:lang w:val="en-US"/>
        </w:rPr>
        <w:t>hàng</w:t>
      </w:r>
      <w:proofErr w:type="spellEnd"/>
      <w:r w:rsidRPr="00462319">
        <w:rPr>
          <w:rFonts w:eastAsia="Arial"/>
          <w:sz w:val="32"/>
          <w:szCs w:val="32"/>
          <w:lang w:val="en-US"/>
        </w:rPr>
        <w:t xml:space="preserve"> </w:t>
      </w:r>
      <w:proofErr w:type="spellStart"/>
      <w:r w:rsidRPr="00462319">
        <w:rPr>
          <w:rFonts w:eastAsia="Arial"/>
          <w:sz w:val="32"/>
          <w:szCs w:val="32"/>
          <w:lang w:val="en-US"/>
        </w:rPr>
        <w:t>hóa</w:t>
      </w:r>
      <w:proofErr w:type="spellEnd"/>
    </w:p>
    <w:tbl>
      <w:tblPr>
        <w:tblStyle w:val="TableGrid"/>
        <w:tblW w:w="0" w:type="auto"/>
        <w:tblLayout w:type="fixed"/>
        <w:tblLook w:val="04A0" w:firstRow="1" w:lastRow="0" w:firstColumn="1" w:lastColumn="0" w:noHBand="0" w:noVBand="1"/>
      </w:tblPr>
      <w:tblGrid>
        <w:gridCol w:w="645"/>
        <w:gridCol w:w="2697"/>
        <w:gridCol w:w="3408"/>
        <w:gridCol w:w="1842"/>
        <w:gridCol w:w="1025"/>
      </w:tblGrid>
      <w:tr w:rsidR="3BF1783A" w:rsidRPr="00462319" w14:paraId="565EB7E7" w14:textId="77777777" w:rsidTr="3BF1783A">
        <w:trPr>
          <w:trHeight w:val="300"/>
        </w:trPr>
        <w:tc>
          <w:tcPr>
            <w:tcW w:w="645" w:type="dxa"/>
            <w:tcBorders>
              <w:top w:val="single" w:sz="8" w:space="0" w:color="auto"/>
              <w:left w:val="single" w:sz="8" w:space="0" w:color="auto"/>
              <w:bottom w:val="single" w:sz="8" w:space="0" w:color="auto"/>
              <w:right w:val="single" w:sz="8" w:space="0" w:color="auto"/>
            </w:tcBorders>
            <w:tcMar>
              <w:left w:w="108" w:type="dxa"/>
              <w:right w:w="108" w:type="dxa"/>
            </w:tcMar>
          </w:tcPr>
          <w:p w14:paraId="050D935C" w14:textId="3B5C86C6" w:rsidR="3BF1783A" w:rsidRPr="00462319" w:rsidRDefault="3BF1783A" w:rsidP="00B74945">
            <w:r w:rsidRPr="00462319">
              <w:rPr>
                <w:rFonts w:eastAsia="Arial"/>
                <w:sz w:val="24"/>
                <w:szCs w:val="24"/>
              </w:rPr>
              <w:t>Stt</w:t>
            </w:r>
          </w:p>
        </w:tc>
        <w:tc>
          <w:tcPr>
            <w:tcW w:w="2697" w:type="dxa"/>
            <w:tcBorders>
              <w:top w:val="single" w:sz="8" w:space="0" w:color="auto"/>
              <w:left w:val="single" w:sz="8" w:space="0" w:color="auto"/>
              <w:bottom w:val="single" w:sz="8" w:space="0" w:color="auto"/>
              <w:right w:val="single" w:sz="8" w:space="0" w:color="auto"/>
            </w:tcBorders>
            <w:tcMar>
              <w:left w:w="108" w:type="dxa"/>
              <w:right w:w="108" w:type="dxa"/>
            </w:tcMar>
          </w:tcPr>
          <w:p w14:paraId="75DE86BE" w14:textId="4591F91E" w:rsidR="3BF1783A" w:rsidRPr="00462319" w:rsidRDefault="3BF1783A" w:rsidP="00B74945">
            <w:r w:rsidRPr="00462319">
              <w:rPr>
                <w:rFonts w:eastAsia="Arial"/>
                <w:sz w:val="24"/>
                <w:szCs w:val="24"/>
              </w:rPr>
              <w:t>Input</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10836989" w14:textId="19FF29C9" w:rsidR="3BF1783A" w:rsidRPr="00462319" w:rsidRDefault="3BF1783A" w:rsidP="00B74945">
            <w:r w:rsidRPr="00462319">
              <w:rPr>
                <w:rFonts w:eastAsia="Arial"/>
                <w:sz w:val="24"/>
                <w:szCs w:val="24"/>
              </w:rPr>
              <w:t>Output</w:t>
            </w:r>
          </w:p>
        </w:tc>
        <w:tc>
          <w:tcPr>
            <w:tcW w:w="1842" w:type="dxa"/>
            <w:tcBorders>
              <w:top w:val="single" w:sz="8" w:space="0" w:color="auto"/>
              <w:left w:val="single" w:sz="8" w:space="0" w:color="auto"/>
              <w:bottom w:val="single" w:sz="8" w:space="0" w:color="auto"/>
              <w:right w:val="single" w:sz="8" w:space="0" w:color="auto"/>
            </w:tcBorders>
            <w:tcMar>
              <w:left w:w="108" w:type="dxa"/>
              <w:right w:w="108" w:type="dxa"/>
            </w:tcMar>
          </w:tcPr>
          <w:p w14:paraId="1020990A" w14:textId="00DCCD09" w:rsidR="3BF1783A" w:rsidRPr="00462319" w:rsidRDefault="3BF1783A" w:rsidP="00B74945">
            <w:r w:rsidRPr="00462319">
              <w:rPr>
                <w:rFonts w:eastAsia="Arial"/>
                <w:sz w:val="24"/>
                <w:szCs w:val="24"/>
              </w:rPr>
              <w:t>exception</w:t>
            </w:r>
          </w:p>
        </w:tc>
        <w:tc>
          <w:tcPr>
            <w:tcW w:w="1025" w:type="dxa"/>
            <w:tcBorders>
              <w:top w:val="single" w:sz="8" w:space="0" w:color="auto"/>
              <w:left w:val="single" w:sz="8" w:space="0" w:color="auto"/>
              <w:bottom w:val="single" w:sz="8" w:space="0" w:color="auto"/>
              <w:right w:val="single" w:sz="8" w:space="0" w:color="auto"/>
            </w:tcBorders>
            <w:tcMar>
              <w:left w:w="108" w:type="dxa"/>
              <w:right w:w="108" w:type="dxa"/>
            </w:tcMar>
          </w:tcPr>
          <w:p w14:paraId="3466B125" w14:textId="1CA76664" w:rsidR="3BF1783A" w:rsidRPr="00462319" w:rsidRDefault="3BF1783A" w:rsidP="00B74945">
            <w:r w:rsidRPr="00462319">
              <w:rPr>
                <w:rFonts w:eastAsia="Arial"/>
                <w:sz w:val="24"/>
                <w:szCs w:val="24"/>
              </w:rPr>
              <w:t>Kết quả</w:t>
            </w:r>
          </w:p>
        </w:tc>
      </w:tr>
      <w:tr w:rsidR="3BF1783A" w:rsidRPr="00462319" w14:paraId="7358E048" w14:textId="77777777" w:rsidTr="3BF1783A">
        <w:trPr>
          <w:trHeight w:val="300"/>
        </w:trPr>
        <w:tc>
          <w:tcPr>
            <w:tcW w:w="645" w:type="dxa"/>
            <w:tcBorders>
              <w:top w:val="single" w:sz="8" w:space="0" w:color="auto"/>
              <w:left w:val="single" w:sz="8" w:space="0" w:color="auto"/>
              <w:bottom w:val="single" w:sz="8" w:space="0" w:color="auto"/>
              <w:right w:val="single" w:sz="8" w:space="0" w:color="auto"/>
            </w:tcBorders>
            <w:tcMar>
              <w:left w:w="108" w:type="dxa"/>
              <w:right w:w="108" w:type="dxa"/>
            </w:tcMar>
          </w:tcPr>
          <w:p w14:paraId="36108314" w14:textId="7F29FC7B" w:rsidR="3BF1783A" w:rsidRPr="00462319" w:rsidRDefault="3BF1783A" w:rsidP="00B74945">
            <w:r w:rsidRPr="00462319">
              <w:rPr>
                <w:rFonts w:eastAsia="Arial"/>
                <w:sz w:val="24"/>
                <w:szCs w:val="24"/>
              </w:rPr>
              <w:t>1</w:t>
            </w:r>
          </w:p>
        </w:tc>
        <w:tc>
          <w:tcPr>
            <w:tcW w:w="2697" w:type="dxa"/>
            <w:tcBorders>
              <w:top w:val="single" w:sz="8" w:space="0" w:color="auto"/>
              <w:left w:val="single" w:sz="8" w:space="0" w:color="auto"/>
              <w:bottom w:val="single" w:sz="8" w:space="0" w:color="auto"/>
              <w:right w:val="single" w:sz="8" w:space="0" w:color="auto"/>
            </w:tcBorders>
            <w:tcMar>
              <w:left w:w="108" w:type="dxa"/>
              <w:right w:w="108" w:type="dxa"/>
            </w:tcMar>
          </w:tcPr>
          <w:p w14:paraId="6810FA17" w14:textId="34AF9829" w:rsidR="3BF1783A" w:rsidRPr="00462319" w:rsidRDefault="3BF1783A" w:rsidP="00B74945">
            <w:r w:rsidRPr="00462319">
              <w:rPr>
                <w:rFonts w:eastAsia="Arial"/>
                <w:sz w:val="24"/>
                <w:szCs w:val="24"/>
              </w:rPr>
              <w:t>Chưa chọn được hàng hóa cần sửa</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494BDCE7" w14:textId="01BF427B" w:rsidR="3BF1783A" w:rsidRPr="00462319" w:rsidRDefault="3BF1783A" w:rsidP="00B74945">
            <w:r w:rsidRPr="00462319">
              <w:rPr>
                <w:rFonts w:eastAsia="Arial"/>
                <w:sz w:val="24"/>
                <w:szCs w:val="24"/>
              </w:rPr>
              <w:t>Thông báo cần chọn hàng hóa để sửa</w:t>
            </w:r>
          </w:p>
        </w:tc>
        <w:tc>
          <w:tcPr>
            <w:tcW w:w="1842" w:type="dxa"/>
            <w:tcBorders>
              <w:top w:val="single" w:sz="8" w:space="0" w:color="auto"/>
              <w:left w:val="single" w:sz="8" w:space="0" w:color="auto"/>
              <w:bottom w:val="single" w:sz="8" w:space="0" w:color="auto"/>
              <w:right w:val="single" w:sz="8" w:space="0" w:color="auto"/>
            </w:tcBorders>
            <w:tcMar>
              <w:left w:w="108" w:type="dxa"/>
              <w:right w:w="108" w:type="dxa"/>
            </w:tcMar>
          </w:tcPr>
          <w:p w14:paraId="0105ED43" w14:textId="6B7FDE16" w:rsidR="3BF1783A" w:rsidRPr="00462319" w:rsidRDefault="3BF1783A" w:rsidP="00B74945">
            <w:r w:rsidRPr="00462319">
              <w:rPr>
                <w:rFonts w:eastAsia="Arial"/>
                <w:sz w:val="24"/>
                <w:szCs w:val="24"/>
              </w:rPr>
              <w:t>Không xử lý</w:t>
            </w:r>
          </w:p>
        </w:tc>
        <w:tc>
          <w:tcPr>
            <w:tcW w:w="1025" w:type="dxa"/>
            <w:tcBorders>
              <w:top w:val="single" w:sz="8" w:space="0" w:color="auto"/>
              <w:left w:val="single" w:sz="8" w:space="0" w:color="auto"/>
              <w:bottom w:val="single" w:sz="8" w:space="0" w:color="auto"/>
              <w:right w:val="single" w:sz="8" w:space="0" w:color="auto"/>
            </w:tcBorders>
            <w:tcMar>
              <w:left w:w="108" w:type="dxa"/>
              <w:right w:w="108" w:type="dxa"/>
            </w:tcMar>
          </w:tcPr>
          <w:p w14:paraId="7108E5AB" w14:textId="749E38DA" w:rsidR="3BF1783A" w:rsidRPr="00462319" w:rsidRDefault="3BF1783A" w:rsidP="00B74945">
            <w:r w:rsidRPr="00462319">
              <w:rPr>
                <w:rFonts w:eastAsia="Arial"/>
                <w:sz w:val="24"/>
                <w:szCs w:val="24"/>
              </w:rPr>
              <w:t>OK</w:t>
            </w:r>
          </w:p>
        </w:tc>
      </w:tr>
    </w:tbl>
    <w:p w14:paraId="5A3F4048" w14:textId="60F5BCDE" w:rsidR="007A6809" w:rsidRPr="00462319" w:rsidRDefault="3BF1783A" w:rsidP="00B74945">
      <w:pPr>
        <w:spacing w:after="160" w:line="257" w:lineRule="auto"/>
        <w:ind w:left="-851"/>
      </w:pPr>
      <w:r w:rsidRPr="00462319">
        <w:rPr>
          <w:rFonts w:eastAsia="Arial"/>
          <w:sz w:val="32"/>
          <w:szCs w:val="32"/>
          <w:lang w:val="en-US"/>
        </w:rPr>
        <w:t xml:space="preserve">     </w:t>
      </w:r>
    </w:p>
    <w:p w14:paraId="4CDFDD54" w14:textId="79037037" w:rsidR="007A6809" w:rsidRPr="00B40940" w:rsidRDefault="3BF1783A" w:rsidP="00F53647">
      <w:pPr>
        <w:pStyle w:val="Heading2"/>
        <w:numPr>
          <w:ilvl w:val="1"/>
          <w:numId w:val="17"/>
        </w:numPr>
        <w:rPr>
          <w:rFonts w:ascii="Times New Roman" w:hAnsi="Times New Roman" w:cs="Times New Roman"/>
          <w:lang w:val="en-US"/>
        </w:rPr>
      </w:pPr>
      <w:bookmarkStart w:id="132" w:name="_Toc167019612"/>
      <w:bookmarkStart w:id="133" w:name="_Toc167262707"/>
      <w:bookmarkStart w:id="134" w:name="_Toc167875569"/>
      <w:proofErr w:type="spellStart"/>
      <w:r w:rsidRPr="00B40940">
        <w:rPr>
          <w:rFonts w:ascii="Times New Roman" w:hAnsi="Times New Roman" w:cs="Times New Roman"/>
          <w:lang w:val="en-US"/>
        </w:rPr>
        <w:t>Kiểm</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thử</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cho</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chức</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năng</w:t>
      </w:r>
      <w:proofErr w:type="spellEnd"/>
      <w:r w:rsidRPr="00B40940">
        <w:rPr>
          <w:rFonts w:ascii="Times New Roman" w:hAnsi="Times New Roman" w:cs="Times New Roman"/>
          <w:lang w:val="en-US"/>
        </w:rPr>
        <w:t xml:space="preserve"> Quản </w:t>
      </w:r>
      <w:proofErr w:type="spellStart"/>
      <w:r w:rsidRPr="00B40940">
        <w:rPr>
          <w:rFonts w:ascii="Times New Roman" w:hAnsi="Times New Roman" w:cs="Times New Roman"/>
          <w:lang w:val="en-US"/>
        </w:rPr>
        <w:t>lý</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nhà</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cung</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cấp</w:t>
      </w:r>
      <w:bookmarkEnd w:id="132"/>
      <w:bookmarkEnd w:id="133"/>
      <w:bookmarkEnd w:id="134"/>
      <w:proofErr w:type="spellEnd"/>
    </w:p>
    <w:p w14:paraId="463EFB88" w14:textId="2526C8DA"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thêm</w:t>
      </w:r>
      <w:proofErr w:type="spellEnd"/>
      <w:r w:rsidRPr="00462319">
        <w:rPr>
          <w:rFonts w:eastAsia="Arial"/>
          <w:sz w:val="32"/>
          <w:szCs w:val="32"/>
          <w:lang w:val="en-US"/>
        </w:rPr>
        <w:t xml:space="preserve"> </w:t>
      </w:r>
      <w:proofErr w:type="spellStart"/>
      <w:r w:rsidRPr="00462319">
        <w:rPr>
          <w:rFonts w:eastAsia="Arial"/>
          <w:sz w:val="32"/>
          <w:szCs w:val="32"/>
          <w:lang w:val="en-US"/>
        </w:rPr>
        <w:t>nhà</w:t>
      </w:r>
      <w:proofErr w:type="spellEnd"/>
      <w:r w:rsidRPr="00462319">
        <w:rPr>
          <w:rFonts w:eastAsia="Arial"/>
          <w:sz w:val="32"/>
          <w:szCs w:val="32"/>
          <w:lang w:val="en-US"/>
        </w:rPr>
        <w:t xml:space="preserve"> </w:t>
      </w:r>
      <w:proofErr w:type="spellStart"/>
      <w:r w:rsidRPr="00462319">
        <w:rPr>
          <w:rFonts w:eastAsia="Arial"/>
          <w:sz w:val="32"/>
          <w:szCs w:val="32"/>
          <w:lang w:val="en-US"/>
        </w:rPr>
        <w:t>cung</w:t>
      </w:r>
      <w:proofErr w:type="spellEnd"/>
      <w:r w:rsidRPr="00462319">
        <w:rPr>
          <w:rFonts w:eastAsia="Arial"/>
          <w:sz w:val="32"/>
          <w:szCs w:val="32"/>
          <w:lang w:val="en-US"/>
        </w:rPr>
        <w:t xml:space="preserve"> </w:t>
      </w:r>
      <w:proofErr w:type="spellStart"/>
      <w:r w:rsidRPr="00462319">
        <w:rPr>
          <w:rFonts w:eastAsia="Arial"/>
          <w:sz w:val="32"/>
          <w:szCs w:val="32"/>
          <w:lang w:val="en-US"/>
        </w:rPr>
        <w:t>cấp</w:t>
      </w:r>
      <w:proofErr w:type="spellEnd"/>
    </w:p>
    <w:tbl>
      <w:tblPr>
        <w:tblStyle w:val="TableGrid"/>
        <w:tblW w:w="0" w:type="auto"/>
        <w:tblLayout w:type="fixed"/>
        <w:tblLook w:val="04A0" w:firstRow="1" w:lastRow="0" w:firstColumn="1" w:lastColumn="0" w:noHBand="0" w:noVBand="1"/>
      </w:tblPr>
      <w:tblGrid>
        <w:gridCol w:w="762"/>
        <w:gridCol w:w="2647"/>
        <w:gridCol w:w="3461"/>
        <w:gridCol w:w="1723"/>
        <w:gridCol w:w="1023"/>
      </w:tblGrid>
      <w:tr w:rsidR="3BF1783A" w:rsidRPr="00462319" w14:paraId="42FF1560" w14:textId="77777777" w:rsidTr="3BF1783A">
        <w:trPr>
          <w:trHeight w:val="300"/>
        </w:trPr>
        <w:tc>
          <w:tcPr>
            <w:tcW w:w="762" w:type="dxa"/>
            <w:tcBorders>
              <w:top w:val="single" w:sz="8" w:space="0" w:color="auto"/>
              <w:left w:val="single" w:sz="8" w:space="0" w:color="auto"/>
              <w:bottom w:val="single" w:sz="8" w:space="0" w:color="auto"/>
              <w:right w:val="single" w:sz="8" w:space="0" w:color="auto"/>
            </w:tcBorders>
            <w:tcMar>
              <w:left w:w="108" w:type="dxa"/>
              <w:right w:w="108" w:type="dxa"/>
            </w:tcMar>
          </w:tcPr>
          <w:p w14:paraId="668EC1D8" w14:textId="22D9A35E" w:rsidR="3BF1783A" w:rsidRPr="00462319" w:rsidRDefault="3BF1783A" w:rsidP="00B74945">
            <w:r w:rsidRPr="00462319">
              <w:rPr>
                <w:rFonts w:eastAsia="Arial"/>
                <w:sz w:val="24"/>
                <w:szCs w:val="24"/>
              </w:rPr>
              <w:t>Stt</w:t>
            </w:r>
          </w:p>
        </w:tc>
        <w:tc>
          <w:tcPr>
            <w:tcW w:w="2647" w:type="dxa"/>
            <w:tcBorders>
              <w:top w:val="single" w:sz="8" w:space="0" w:color="auto"/>
              <w:left w:val="single" w:sz="8" w:space="0" w:color="auto"/>
              <w:bottom w:val="single" w:sz="8" w:space="0" w:color="auto"/>
              <w:right w:val="single" w:sz="8" w:space="0" w:color="auto"/>
            </w:tcBorders>
            <w:tcMar>
              <w:left w:w="108" w:type="dxa"/>
              <w:right w:w="108" w:type="dxa"/>
            </w:tcMar>
          </w:tcPr>
          <w:p w14:paraId="07A18A9C" w14:textId="30435C50" w:rsidR="3BF1783A" w:rsidRPr="00462319" w:rsidRDefault="3BF1783A" w:rsidP="00B74945">
            <w:r w:rsidRPr="00462319">
              <w:rPr>
                <w:rFonts w:eastAsia="Arial"/>
                <w:sz w:val="24"/>
                <w:szCs w:val="24"/>
              </w:rPr>
              <w:t>Input</w:t>
            </w:r>
          </w:p>
        </w:tc>
        <w:tc>
          <w:tcPr>
            <w:tcW w:w="3461" w:type="dxa"/>
            <w:tcBorders>
              <w:top w:val="single" w:sz="8" w:space="0" w:color="auto"/>
              <w:left w:val="single" w:sz="8" w:space="0" w:color="auto"/>
              <w:bottom w:val="single" w:sz="8" w:space="0" w:color="auto"/>
              <w:right w:val="single" w:sz="8" w:space="0" w:color="auto"/>
            </w:tcBorders>
            <w:tcMar>
              <w:left w:w="108" w:type="dxa"/>
              <w:right w:w="108" w:type="dxa"/>
            </w:tcMar>
          </w:tcPr>
          <w:p w14:paraId="42ECDA65" w14:textId="73AB9A88" w:rsidR="3BF1783A" w:rsidRPr="00462319" w:rsidRDefault="3BF1783A" w:rsidP="00B74945">
            <w:r w:rsidRPr="00462319">
              <w:rPr>
                <w:rFonts w:eastAsia="Arial"/>
                <w:sz w:val="24"/>
                <w:szCs w:val="24"/>
              </w:rPr>
              <w:t>Output</w:t>
            </w:r>
          </w:p>
        </w:tc>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10359F7F" w14:textId="19E5D6AB" w:rsidR="3BF1783A" w:rsidRPr="00462319" w:rsidRDefault="3BF1783A" w:rsidP="00B74945">
            <w:r w:rsidRPr="00462319">
              <w:rPr>
                <w:rFonts w:eastAsia="Arial"/>
                <w:sz w:val="24"/>
                <w:szCs w:val="24"/>
              </w:rPr>
              <w:t>Exception</w:t>
            </w:r>
          </w:p>
        </w:tc>
        <w:tc>
          <w:tcPr>
            <w:tcW w:w="1023" w:type="dxa"/>
            <w:tcBorders>
              <w:top w:val="single" w:sz="8" w:space="0" w:color="auto"/>
              <w:left w:val="single" w:sz="8" w:space="0" w:color="auto"/>
              <w:bottom w:val="single" w:sz="8" w:space="0" w:color="auto"/>
              <w:right w:val="single" w:sz="8" w:space="0" w:color="auto"/>
            </w:tcBorders>
            <w:tcMar>
              <w:left w:w="108" w:type="dxa"/>
              <w:right w:w="108" w:type="dxa"/>
            </w:tcMar>
          </w:tcPr>
          <w:p w14:paraId="7D9BD608" w14:textId="4EBD1A61" w:rsidR="3BF1783A" w:rsidRPr="00462319" w:rsidRDefault="3BF1783A" w:rsidP="00B74945">
            <w:r w:rsidRPr="00462319">
              <w:rPr>
                <w:rFonts w:eastAsia="Arial"/>
                <w:sz w:val="24"/>
                <w:szCs w:val="24"/>
              </w:rPr>
              <w:t>Kết quả</w:t>
            </w:r>
          </w:p>
        </w:tc>
      </w:tr>
      <w:tr w:rsidR="3BF1783A" w:rsidRPr="00462319" w14:paraId="0583D9C5" w14:textId="77777777" w:rsidTr="3BF1783A">
        <w:trPr>
          <w:trHeight w:val="300"/>
        </w:trPr>
        <w:tc>
          <w:tcPr>
            <w:tcW w:w="762" w:type="dxa"/>
            <w:tcBorders>
              <w:top w:val="single" w:sz="8" w:space="0" w:color="auto"/>
              <w:left w:val="single" w:sz="8" w:space="0" w:color="auto"/>
              <w:bottom w:val="single" w:sz="8" w:space="0" w:color="auto"/>
              <w:right w:val="single" w:sz="8" w:space="0" w:color="auto"/>
            </w:tcBorders>
            <w:tcMar>
              <w:left w:w="108" w:type="dxa"/>
              <w:right w:w="108" w:type="dxa"/>
            </w:tcMar>
          </w:tcPr>
          <w:p w14:paraId="539308E5" w14:textId="131FD60C" w:rsidR="3BF1783A" w:rsidRPr="00462319" w:rsidRDefault="3BF1783A" w:rsidP="00B74945">
            <w:r w:rsidRPr="00462319">
              <w:rPr>
                <w:rFonts w:eastAsia="Arial"/>
                <w:sz w:val="24"/>
                <w:szCs w:val="24"/>
              </w:rPr>
              <w:t>1</w:t>
            </w:r>
          </w:p>
        </w:tc>
        <w:tc>
          <w:tcPr>
            <w:tcW w:w="2647" w:type="dxa"/>
            <w:tcBorders>
              <w:top w:val="single" w:sz="8" w:space="0" w:color="auto"/>
              <w:left w:val="single" w:sz="8" w:space="0" w:color="auto"/>
              <w:bottom w:val="single" w:sz="8" w:space="0" w:color="auto"/>
              <w:right w:val="single" w:sz="8" w:space="0" w:color="auto"/>
            </w:tcBorders>
            <w:tcMar>
              <w:left w:w="108" w:type="dxa"/>
              <w:right w:w="108" w:type="dxa"/>
            </w:tcMar>
          </w:tcPr>
          <w:p w14:paraId="0E96205D" w14:textId="7AEB0B0E" w:rsidR="3BF1783A" w:rsidRPr="00462319" w:rsidRDefault="3BF1783A" w:rsidP="00B74945">
            <w:r w:rsidRPr="00462319">
              <w:rPr>
                <w:rFonts w:eastAsia="Arial"/>
                <w:sz w:val="24"/>
                <w:szCs w:val="24"/>
              </w:rPr>
              <w:t>Không nhập bất cứ gì</w:t>
            </w:r>
          </w:p>
        </w:tc>
        <w:tc>
          <w:tcPr>
            <w:tcW w:w="3461" w:type="dxa"/>
            <w:tcBorders>
              <w:top w:val="single" w:sz="8" w:space="0" w:color="auto"/>
              <w:left w:val="single" w:sz="8" w:space="0" w:color="auto"/>
              <w:bottom w:val="single" w:sz="8" w:space="0" w:color="auto"/>
              <w:right w:val="single" w:sz="8" w:space="0" w:color="auto"/>
            </w:tcBorders>
            <w:tcMar>
              <w:left w:w="108" w:type="dxa"/>
              <w:right w:w="108" w:type="dxa"/>
            </w:tcMar>
          </w:tcPr>
          <w:p w14:paraId="770EA477" w14:textId="456FE072" w:rsidR="3BF1783A" w:rsidRPr="00462319" w:rsidRDefault="3BF1783A" w:rsidP="00B74945">
            <w:r w:rsidRPr="00462319">
              <w:rPr>
                <w:rFonts w:eastAsia="Arial"/>
                <w:sz w:val="24"/>
                <w:szCs w:val="24"/>
              </w:rPr>
              <w:t xml:space="preserve">Thông báo lỗi chưa nhập thông </w:t>
            </w:r>
            <w:r w:rsidRPr="00462319">
              <w:rPr>
                <w:rFonts w:eastAsia="Arial"/>
                <w:sz w:val="24"/>
                <w:szCs w:val="24"/>
              </w:rPr>
              <w:lastRenderedPageBreak/>
              <w:t>tin gì, yêu cầu nhập lại.</w:t>
            </w:r>
          </w:p>
        </w:tc>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34F536E7" w14:textId="794802CD" w:rsidR="3BF1783A" w:rsidRPr="00462319" w:rsidRDefault="3BF1783A" w:rsidP="00B74945">
            <w:r w:rsidRPr="00462319">
              <w:rPr>
                <w:rFonts w:eastAsia="Arial"/>
                <w:sz w:val="24"/>
                <w:szCs w:val="24"/>
              </w:rPr>
              <w:lastRenderedPageBreak/>
              <w:t>Không xử lý</w:t>
            </w:r>
          </w:p>
        </w:tc>
        <w:tc>
          <w:tcPr>
            <w:tcW w:w="1023" w:type="dxa"/>
            <w:tcBorders>
              <w:top w:val="single" w:sz="8" w:space="0" w:color="auto"/>
              <w:left w:val="single" w:sz="8" w:space="0" w:color="auto"/>
              <w:bottom w:val="single" w:sz="8" w:space="0" w:color="auto"/>
              <w:right w:val="single" w:sz="8" w:space="0" w:color="auto"/>
            </w:tcBorders>
            <w:tcMar>
              <w:left w:w="108" w:type="dxa"/>
              <w:right w:w="108" w:type="dxa"/>
            </w:tcMar>
          </w:tcPr>
          <w:p w14:paraId="178C2F47" w14:textId="20011BAF" w:rsidR="3BF1783A" w:rsidRPr="00462319" w:rsidRDefault="3BF1783A" w:rsidP="00B74945">
            <w:r w:rsidRPr="00462319">
              <w:rPr>
                <w:rFonts w:eastAsia="Arial"/>
                <w:sz w:val="24"/>
                <w:szCs w:val="24"/>
              </w:rPr>
              <w:t>Ok</w:t>
            </w:r>
          </w:p>
        </w:tc>
      </w:tr>
      <w:tr w:rsidR="3BF1783A" w:rsidRPr="00462319" w14:paraId="43F7D209" w14:textId="77777777" w:rsidTr="3BF1783A">
        <w:trPr>
          <w:trHeight w:val="300"/>
        </w:trPr>
        <w:tc>
          <w:tcPr>
            <w:tcW w:w="762" w:type="dxa"/>
            <w:tcBorders>
              <w:top w:val="single" w:sz="8" w:space="0" w:color="auto"/>
              <w:left w:val="single" w:sz="8" w:space="0" w:color="auto"/>
              <w:bottom w:val="single" w:sz="8" w:space="0" w:color="auto"/>
              <w:right w:val="single" w:sz="8" w:space="0" w:color="auto"/>
            </w:tcBorders>
            <w:tcMar>
              <w:left w:w="108" w:type="dxa"/>
              <w:right w:w="108" w:type="dxa"/>
            </w:tcMar>
          </w:tcPr>
          <w:p w14:paraId="2AB5ADB7" w14:textId="438F003A" w:rsidR="3BF1783A" w:rsidRPr="00462319" w:rsidRDefault="3BF1783A" w:rsidP="00B74945">
            <w:r w:rsidRPr="00462319">
              <w:rPr>
                <w:rFonts w:eastAsia="Arial"/>
                <w:sz w:val="24"/>
                <w:szCs w:val="24"/>
              </w:rPr>
              <w:t>2</w:t>
            </w:r>
          </w:p>
        </w:tc>
        <w:tc>
          <w:tcPr>
            <w:tcW w:w="2647" w:type="dxa"/>
            <w:tcBorders>
              <w:top w:val="single" w:sz="8" w:space="0" w:color="auto"/>
              <w:left w:val="single" w:sz="8" w:space="0" w:color="auto"/>
              <w:bottom w:val="single" w:sz="8" w:space="0" w:color="auto"/>
              <w:right w:val="single" w:sz="8" w:space="0" w:color="auto"/>
            </w:tcBorders>
            <w:tcMar>
              <w:left w:w="108" w:type="dxa"/>
              <w:right w:w="108" w:type="dxa"/>
            </w:tcMar>
          </w:tcPr>
          <w:p w14:paraId="2C1C87D6" w14:textId="71069F3F" w:rsidR="3BF1783A" w:rsidRPr="009624A4" w:rsidRDefault="3BF1783A" w:rsidP="00B74945">
            <w:pPr>
              <w:rPr>
                <w:lang w:val="en-US"/>
              </w:rPr>
            </w:pPr>
            <w:r w:rsidRPr="00462319">
              <w:rPr>
                <w:rFonts w:eastAsia="Arial"/>
                <w:sz w:val="24"/>
                <w:szCs w:val="24"/>
              </w:rPr>
              <w:t>Mã nhà cung cấp</w:t>
            </w:r>
            <w:r w:rsidR="009624A4">
              <w:rPr>
                <w:rFonts w:eastAsia="Arial"/>
                <w:sz w:val="24"/>
                <w:szCs w:val="24"/>
                <w:lang w:val="en-US"/>
              </w:rPr>
              <w:t xml:space="preserve"> </w:t>
            </w:r>
            <w:proofErr w:type="spellStart"/>
            <w:r w:rsidR="009624A4">
              <w:rPr>
                <w:rFonts w:eastAsia="Arial"/>
                <w:sz w:val="24"/>
                <w:szCs w:val="24"/>
                <w:lang w:val="en-US"/>
              </w:rPr>
              <w:t>trùng</w:t>
            </w:r>
            <w:proofErr w:type="spellEnd"/>
          </w:p>
        </w:tc>
        <w:tc>
          <w:tcPr>
            <w:tcW w:w="3461" w:type="dxa"/>
            <w:tcBorders>
              <w:top w:val="single" w:sz="8" w:space="0" w:color="auto"/>
              <w:left w:val="single" w:sz="8" w:space="0" w:color="auto"/>
              <w:bottom w:val="single" w:sz="8" w:space="0" w:color="auto"/>
              <w:right w:val="single" w:sz="8" w:space="0" w:color="auto"/>
            </w:tcBorders>
            <w:tcMar>
              <w:left w:w="108" w:type="dxa"/>
              <w:right w:w="108" w:type="dxa"/>
            </w:tcMar>
          </w:tcPr>
          <w:p w14:paraId="0A620248" w14:textId="4041F0C8" w:rsidR="3BF1783A" w:rsidRPr="00462319" w:rsidRDefault="3BF1783A" w:rsidP="00B74945">
            <w:pPr>
              <w:jc w:val="center"/>
            </w:pPr>
            <w:r w:rsidRPr="00462319">
              <w:rPr>
                <w:rFonts w:eastAsia="Arial"/>
                <w:sz w:val="24"/>
                <w:szCs w:val="24"/>
              </w:rPr>
              <w:t>Thông báo nhập mã nhà cung cấp hợp lê</w:t>
            </w:r>
          </w:p>
        </w:tc>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3ACEB834" w14:textId="3460F7C4" w:rsidR="3BF1783A" w:rsidRPr="00462319" w:rsidRDefault="3BF1783A" w:rsidP="00B74945">
            <w:r w:rsidRPr="00462319">
              <w:rPr>
                <w:rFonts w:eastAsia="Arial"/>
                <w:sz w:val="24"/>
                <w:szCs w:val="24"/>
              </w:rPr>
              <w:t>Không xử lý</w:t>
            </w:r>
          </w:p>
        </w:tc>
        <w:tc>
          <w:tcPr>
            <w:tcW w:w="1023" w:type="dxa"/>
            <w:tcBorders>
              <w:top w:val="single" w:sz="8" w:space="0" w:color="auto"/>
              <w:left w:val="single" w:sz="8" w:space="0" w:color="auto"/>
              <w:bottom w:val="single" w:sz="8" w:space="0" w:color="auto"/>
              <w:right w:val="single" w:sz="8" w:space="0" w:color="auto"/>
            </w:tcBorders>
            <w:tcMar>
              <w:left w:w="108" w:type="dxa"/>
              <w:right w:w="108" w:type="dxa"/>
            </w:tcMar>
          </w:tcPr>
          <w:p w14:paraId="7C572A5B" w14:textId="6D49C1B3" w:rsidR="3BF1783A" w:rsidRPr="00462319" w:rsidRDefault="3BF1783A" w:rsidP="00B74945">
            <w:r w:rsidRPr="00462319">
              <w:rPr>
                <w:rFonts w:eastAsia="Arial"/>
                <w:sz w:val="24"/>
                <w:szCs w:val="24"/>
              </w:rPr>
              <w:t>Ok</w:t>
            </w:r>
          </w:p>
        </w:tc>
      </w:tr>
      <w:tr w:rsidR="3BF1783A" w:rsidRPr="00462319" w14:paraId="35D781E7" w14:textId="77777777" w:rsidTr="3BF1783A">
        <w:trPr>
          <w:trHeight w:val="300"/>
        </w:trPr>
        <w:tc>
          <w:tcPr>
            <w:tcW w:w="762" w:type="dxa"/>
            <w:tcBorders>
              <w:top w:val="single" w:sz="8" w:space="0" w:color="auto"/>
              <w:left w:val="single" w:sz="8" w:space="0" w:color="auto"/>
              <w:bottom w:val="single" w:sz="8" w:space="0" w:color="auto"/>
              <w:right w:val="single" w:sz="8" w:space="0" w:color="auto"/>
            </w:tcBorders>
            <w:tcMar>
              <w:left w:w="108" w:type="dxa"/>
              <w:right w:w="108" w:type="dxa"/>
            </w:tcMar>
          </w:tcPr>
          <w:p w14:paraId="1BA5E0C1" w14:textId="6E1EF9A2" w:rsidR="3BF1783A" w:rsidRPr="00462319" w:rsidRDefault="3BF1783A" w:rsidP="00B74945">
            <w:r w:rsidRPr="00462319">
              <w:rPr>
                <w:rFonts w:eastAsia="Arial"/>
                <w:sz w:val="24"/>
                <w:szCs w:val="24"/>
              </w:rPr>
              <w:t>3</w:t>
            </w:r>
          </w:p>
        </w:tc>
        <w:tc>
          <w:tcPr>
            <w:tcW w:w="2647" w:type="dxa"/>
            <w:tcBorders>
              <w:top w:val="single" w:sz="8" w:space="0" w:color="auto"/>
              <w:left w:val="single" w:sz="8" w:space="0" w:color="auto"/>
              <w:bottom w:val="single" w:sz="8" w:space="0" w:color="auto"/>
              <w:right w:val="single" w:sz="8" w:space="0" w:color="auto"/>
            </w:tcBorders>
            <w:tcMar>
              <w:left w:w="108" w:type="dxa"/>
              <w:right w:w="108" w:type="dxa"/>
            </w:tcMar>
          </w:tcPr>
          <w:p w14:paraId="6C0899C9" w14:textId="086CDA14" w:rsidR="3BF1783A" w:rsidRPr="00462319" w:rsidRDefault="3BF1783A" w:rsidP="00B74945">
            <w:r w:rsidRPr="00462319">
              <w:rPr>
                <w:rFonts w:eastAsia="Arial"/>
                <w:sz w:val="24"/>
                <w:szCs w:val="24"/>
              </w:rPr>
              <w:t>Thông tin nhà cung cấp</w:t>
            </w:r>
          </w:p>
        </w:tc>
        <w:tc>
          <w:tcPr>
            <w:tcW w:w="3461" w:type="dxa"/>
            <w:tcBorders>
              <w:top w:val="single" w:sz="8" w:space="0" w:color="auto"/>
              <w:left w:val="single" w:sz="8" w:space="0" w:color="auto"/>
              <w:bottom w:val="single" w:sz="8" w:space="0" w:color="auto"/>
              <w:right w:val="single" w:sz="8" w:space="0" w:color="auto"/>
            </w:tcBorders>
            <w:tcMar>
              <w:left w:w="108" w:type="dxa"/>
              <w:right w:w="108" w:type="dxa"/>
            </w:tcMar>
          </w:tcPr>
          <w:p w14:paraId="5D3ED57D" w14:textId="29C917C3" w:rsidR="3BF1783A" w:rsidRPr="00462319" w:rsidRDefault="3BF1783A" w:rsidP="00B74945">
            <w:pPr>
              <w:jc w:val="center"/>
            </w:pPr>
            <w:r w:rsidRPr="00462319">
              <w:rPr>
                <w:rFonts w:eastAsia="Arial"/>
                <w:sz w:val="24"/>
                <w:szCs w:val="24"/>
              </w:rPr>
              <w:t>Thông báo không thấy thông tin nhà cung cấp hợp lê</w:t>
            </w:r>
          </w:p>
        </w:tc>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15924FB8" w14:textId="36EDF6FE" w:rsidR="3BF1783A" w:rsidRPr="00462319" w:rsidRDefault="3BF1783A" w:rsidP="00B74945">
            <w:r w:rsidRPr="00462319">
              <w:rPr>
                <w:rFonts w:eastAsia="Arial"/>
                <w:sz w:val="24"/>
                <w:szCs w:val="24"/>
              </w:rPr>
              <w:t xml:space="preserve">Không xử lý </w:t>
            </w:r>
          </w:p>
        </w:tc>
        <w:tc>
          <w:tcPr>
            <w:tcW w:w="1023" w:type="dxa"/>
            <w:tcBorders>
              <w:top w:val="single" w:sz="8" w:space="0" w:color="auto"/>
              <w:left w:val="single" w:sz="8" w:space="0" w:color="auto"/>
              <w:bottom w:val="single" w:sz="8" w:space="0" w:color="auto"/>
              <w:right w:val="single" w:sz="8" w:space="0" w:color="auto"/>
            </w:tcBorders>
            <w:tcMar>
              <w:left w:w="108" w:type="dxa"/>
              <w:right w:w="108" w:type="dxa"/>
            </w:tcMar>
          </w:tcPr>
          <w:p w14:paraId="14311A4B" w14:textId="68DCE4C3" w:rsidR="3BF1783A" w:rsidRPr="00462319" w:rsidRDefault="3BF1783A" w:rsidP="00B74945">
            <w:r w:rsidRPr="00462319">
              <w:rPr>
                <w:rFonts w:eastAsia="Arial"/>
                <w:sz w:val="24"/>
                <w:szCs w:val="24"/>
              </w:rPr>
              <w:t>Ok</w:t>
            </w:r>
          </w:p>
        </w:tc>
      </w:tr>
    </w:tbl>
    <w:p w14:paraId="4111B183" w14:textId="23DEC8A5" w:rsidR="007A6809" w:rsidRPr="00462319" w:rsidRDefault="3BF1783A" w:rsidP="00B74945">
      <w:pPr>
        <w:spacing w:after="160" w:line="257" w:lineRule="auto"/>
      </w:pPr>
      <w:r w:rsidRPr="00462319">
        <w:rPr>
          <w:rFonts w:eastAsia="Arial"/>
          <w:sz w:val="40"/>
          <w:szCs w:val="40"/>
          <w:lang w:val="en-US"/>
        </w:rPr>
        <w:t xml:space="preserve"> </w:t>
      </w:r>
    </w:p>
    <w:p w14:paraId="62C959EF" w14:textId="0CFB6747"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xóa</w:t>
      </w:r>
      <w:proofErr w:type="spellEnd"/>
      <w:r w:rsidRPr="00462319">
        <w:rPr>
          <w:rFonts w:eastAsia="Arial"/>
          <w:sz w:val="32"/>
          <w:szCs w:val="32"/>
          <w:lang w:val="en-US"/>
        </w:rPr>
        <w:t xml:space="preserve"> </w:t>
      </w:r>
      <w:proofErr w:type="spellStart"/>
      <w:r w:rsidRPr="00462319">
        <w:rPr>
          <w:rFonts w:eastAsia="Arial"/>
          <w:sz w:val="32"/>
          <w:szCs w:val="32"/>
          <w:lang w:val="en-US"/>
        </w:rPr>
        <w:t>nhà</w:t>
      </w:r>
      <w:proofErr w:type="spellEnd"/>
      <w:r w:rsidRPr="00462319">
        <w:rPr>
          <w:rFonts w:eastAsia="Arial"/>
          <w:sz w:val="32"/>
          <w:szCs w:val="32"/>
          <w:lang w:val="en-US"/>
        </w:rPr>
        <w:t xml:space="preserve"> </w:t>
      </w:r>
      <w:proofErr w:type="spellStart"/>
      <w:r w:rsidRPr="00462319">
        <w:rPr>
          <w:rFonts w:eastAsia="Arial"/>
          <w:sz w:val="32"/>
          <w:szCs w:val="32"/>
          <w:lang w:val="en-US"/>
        </w:rPr>
        <w:t>cung</w:t>
      </w:r>
      <w:proofErr w:type="spellEnd"/>
      <w:r w:rsidRPr="00462319">
        <w:rPr>
          <w:rFonts w:eastAsia="Arial"/>
          <w:sz w:val="32"/>
          <w:szCs w:val="32"/>
          <w:lang w:val="en-US"/>
        </w:rPr>
        <w:t xml:space="preserve"> </w:t>
      </w:r>
      <w:proofErr w:type="spellStart"/>
      <w:r w:rsidRPr="00462319">
        <w:rPr>
          <w:rFonts w:eastAsia="Arial"/>
          <w:sz w:val="32"/>
          <w:szCs w:val="32"/>
          <w:lang w:val="en-US"/>
        </w:rPr>
        <w:t>cấp</w:t>
      </w:r>
      <w:proofErr w:type="spellEnd"/>
    </w:p>
    <w:tbl>
      <w:tblPr>
        <w:tblStyle w:val="TableGrid"/>
        <w:tblW w:w="0" w:type="auto"/>
        <w:tblLayout w:type="fixed"/>
        <w:tblLook w:val="04A0" w:firstRow="1" w:lastRow="0" w:firstColumn="1" w:lastColumn="0" w:noHBand="0" w:noVBand="1"/>
      </w:tblPr>
      <w:tblGrid>
        <w:gridCol w:w="760"/>
        <w:gridCol w:w="2601"/>
        <w:gridCol w:w="3421"/>
        <w:gridCol w:w="1534"/>
        <w:gridCol w:w="1017"/>
      </w:tblGrid>
      <w:tr w:rsidR="3BF1783A" w:rsidRPr="00462319" w14:paraId="19E84358"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05F8BA47" w14:textId="3C41F620" w:rsidR="3BF1783A" w:rsidRPr="00462319" w:rsidRDefault="3BF1783A" w:rsidP="00B74945">
            <w:r w:rsidRPr="00462319">
              <w:rPr>
                <w:rFonts w:eastAsia="Arial"/>
                <w:sz w:val="24"/>
                <w:szCs w:val="24"/>
              </w:rPr>
              <w:t>Stt</w:t>
            </w:r>
          </w:p>
        </w:tc>
        <w:tc>
          <w:tcPr>
            <w:tcW w:w="2601" w:type="dxa"/>
            <w:tcBorders>
              <w:top w:val="single" w:sz="8" w:space="0" w:color="auto"/>
              <w:left w:val="single" w:sz="8" w:space="0" w:color="auto"/>
              <w:bottom w:val="single" w:sz="8" w:space="0" w:color="auto"/>
              <w:right w:val="single" w:sz="8" w:space="0" w:color="auto"/>
            </w:tcBorders>
            <w:tcMar>
              <w:left w:w="108" w:type="dxa"/>
              <w:right w:w="108" w:type="dxa"/>
            </w:tcMar>
          </w:tcPr>
          <w:p w14:paraId="79E1DDF9" w14:textId="764A5470" w:rsidR="3BF1783A" w:rsidRPr="00462319" w:rsidRDefault="3BF1783A" w:rsidP="00B74945">
            <w:r w:rsidRPr="00462319">
              <w:rPr>
                <w:rFonts w:eastAsia="Arial"/>
                <w:sz w:val="24"/>
                <w:szCs w:val="24"/>
              </w:rPr>
              <w:t>Input</w:t>
            </w:r>
          </w:p>
        </w:tc>
        <w:tc>
          <w:tcPr>
            <w:tcW w:w="3421" w:type="dxa"/>
            <w:tcBorders>
              <w:top w:val="single" w:sz="8" w:space="0" w:color="auto"/>
              <w:left w:val="single" w:sz="8" w:space="0" w:color="auto"/>
              <w:bottom w:val="single" w:sz="8" w:space="0" w:color="auto"/>
              <w:right w:val="single" w:sz="8" w:space="0" w:color="auto"/>
            </w:tcBorders>
            <w:tcMar>
              <w:left w:w="108" w:type="dxa"/>
              <w:right w:w="108" w:type="dxa"/>
            </w:tcMar>
          </w:tcPr>
          <w:p w14:paraId="5B136CA8" w14:textId="0CD7E3E7" w:rsidR="3BF1783A" w:rsidRPr="00462319" w:rsidRDefault="3BF1783A" w:rsidP="00B74945">
            <w:r w:rsidRPr="00462319">
              <w:rPr>
                <w:rFonts w:eastAsia="Arial"/>
                <w:sz w:val="24"/>
                <w:szCs w:val="24"/>
              </w:rPr>
              <w:t>Output</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011A2F31" w14:textId="013DB718" w:rsidR="3BF1783A" w:rsidRPr="00462319" w:rsidRDefault="3BF1783A" w:rsidP="00B74945">
            <w:r w:rsidRPr="00462319">
              <w:rPr>
                <w:rFonts w:eastAsia="Arial"/>
                <w:sz w:val="24"/>
                <w:szCs w:val="24"/>
              </w:rPr>
              <w:t>Exception</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6C2689F4" w14:textId="56A5841D" w:rsidR="3BF1783A" w:rsidRPr="00462319" w:rsidRDefault="3BF1783A" w:rsidP="00B74945">
            <w:r w:rsidRPr="00462319">
              <w:rPr>
                <w:rFonts w:eastAsia="Arial"/>
                <w:sz w:val="24"/>
                <w:szCs w:val="24"/>
              </w:rPr>
              <w:t>Kết quả</w:t>
            </w:r>
          </w:p>
        </w:tc>
      </w:tr>
      <w:tr w:rsidR="3BF1783A" w:rsidRPr="00462319" w14:paraId="080A093B"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2AAE5A27" w14:textId="7C1C8C1D" w:rsidR="3BF1783A" w:rsidRPr="00462319" w:rsidRDefault="3BF1783A" w:rsidP="00B74945">
            <w:r w:rsidRPr="00462319">
              <w:rPr>
                <w:rFonts w:eastAsia="Arial"/>
                <w:sz w:val="24"/>
                <w:szCs w:val="24"/>
              </w:rPr>
              <w:t>1</w:t>
            </w:r>
          </w:p>
        </w:tc>
        <w:tc>
          <w:tcPr>
            <w:tcW w:w="2601" w:type="dxa"/>
            <w:tcBorders>
              <w:top w:val="single" w:sz="8" w:space="0" w:color="auto"/>
              <w:left w:val="single" w:sz="8" w:space="0" w:color="auto"/>
              <w:bottom w:val="single" w:sz="8" w:space="0" w:color="auto"/>
              <w:right w:val="single" w:sz="8" w:space="0" w:color="auto"/>
            </w:tcBorders>
            <w:tcMar>
              <w:left w:w="108" w:type="dxa"/>
              <w:right w:w="108" w:type="dxa"/>
            </w:tcMar>
          </w:tcPr>
          <w:p w14:paraId="1FBBA8E6" w14:textId="3200B14B" w:rsidR="3BF1783A" w:rsidRPr="00462319" w:rsidRDefault="3BF1783A" w:rsidP="00B74945">
            <w:r w:rsidRPr="00462319">
              <w:rPr>
                <w:rFonts w:eastAsia="Arial"/>
                <w:sz w:val="24"/>
                <w:szCs w:val="24"/>
              </w:rPr>
              <w:t>Chưa chọn nhà cung cấp</w:t>
            </w:r>
          </w:p>
        </w:tc>
        <w:tc>
          <w:tcPr>
            <w:tcW w:w="3421" w:type="dxa"/>
            <w:tcBorders>
              <w:top w:val="single" w:sz="8" w:space="0" w:color="auto"/>
              <w:left w:val="single" w:sz="8" w:space="0" w:color="auto"/>
              <w:bottom w:val="single" w:sz="8" w:space="0" w:color="auto"/>
              <w:right w:val="single" w:sz="8" w:space="0" w:color="auto"/>
            </w:tcBorders>
            <w:tcMar>
              <w:left w:w="108" w:type="dxa"/>
              <w:right w:w="108" w:type="dxa"/>
            </w:tcMar>
          </w:tcPr>
          <w:p w14:paraId="1E4DF08B" w14:textId="4D5014EE" w:rsidR="3BF1783A" w:rsidRPr="00462319" w:rsidRDefault="3BF1783A" w:rsidP="00B74945">
            <w:r w:rsidRPr="00462319">
              <w:rPr>
                <w:rFonts w:eastAsia="Arial"/>
                <w:sz w:val="24"/>
                <w:szCs w:val="24"/>
              </w:rPr>
              <w:t>Thông báo cần chọn nhà cung cấp để xóa</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65FBD642" w14:textId="3AEAB817" w:rsidR="3BF1783A" w:rsidRPr="00462319" w:rsidRDefault="3BF1783A" w:rsidP="00B74945">
            <w:r w:rsidRPr="00462319">
              <w:rPr>
                <w:rFonts w:eastAsia="Arial"/>
                <w:sz w:val="24"/>
                <w:szCs w:val="24"/>
              </w:rPr>
              <w:t>Không xử lý</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52E952D7" w14:textId="6C6CA673" w:rsidR="3BF1783A" w:rsidRPr="00462319" w:rsidRDefault="3BF1783A" w:rsidP="00B74945">
            <w:r w:rsidRPr="00462319">
              <w:rPr>
                <w:rFonts w:eastAsia="Arial"/>
                <w:sz w:val="24"/>
                <w:szCs w:val="24"/>
              </w:rPr>
              <w:t>Ok</w:t>
            </w:r>
          </w:p>
        </w:tc>
      </w:tr>
    </w:tbl>
    <w:p w14:paraId="3410C0FD" w14:textId="0BC73C92" w:rsidR="007A6809" w:rsidRPr="00462319" w:rsidRDefault="3BF1783A" w:rsidP="00B74945">
      <w:pPr>
        <w:spacing w:after="160" w:line="257" w:lineRule="auto"/>
        <w:ind w:left="-851"/>
      </w:pPr>
      <w:r w:rsidRPr="00462319">
        <w:rPr>
          <w:rFonts w:eastAsia="Arial"/>
          <w:sz w:val="32"/>
          <w:szCs w:val="32"/>
          <w:lang w:val="en-US"/>
        </w:rPr>
        <w:t xml:space="preserve"> </w:t>
      </w:r>
    </w:p>
    <w:p w14:paraId="60D4DE6E" w14:textId="27E14E13"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sửa</w:t>
      </w:r>
      <w:proofErr w:type="spellEnd"/>
      <w:r w:rsidRPr="00462319">
        <w:rPr>
          <w:rFonts w:eastAsia="Arial"/>
          <w:sz w:val="32"/>
          <w:szCs w:val="32"/>
          <w:lang w:val="en-US"/>
        </w:rPr>
        <w:t xml:space="preserve"> </w:t>
      </w:r>
      <w:proofErr w:type="spellStart"/>
      <w:r w:rsidRPr="00462319">
        <w:rPr>
          <w:rFonts w:eastAsia="Arial"/>
          <w:sz w:val="32"/>
          <w:szCs w:val="32"/>
          <w:lang w:val="en-US"/>
        </w:rPr>
        <w:t>nhà</w:t>
      </w:r>
      <w:proofErr w:type="spellEnd"/>
      <w:r w:rsidRPr="00462319">
        <w:rPr>
          <w:rFonts w:eastAsia="Arial"/>
          <w:sz w:val="32"/>
          <w:szCs w:val="32"/>
          <w:lang w:val="en-US"/>
        </w:rPr>
        <w:t xml:space="preserve"> </w:t>
      </w:r>
      <w:proofErr w:type="spellStart"/>
      <w:r w:rsidRPr="00462319">
        <w:rPr>
          <w:rFonts w:eastAsia="Arial"/>
          <w:sz w:val="32"/>
          <w:szCs w:val="32"/>
          <w:lang w:val="en-US"/>
        </w:rPr>
        <w:t>cung</w:t>
      </w:r>
      <w:proofErr w:type="spellEnd"/>
      <w:r w:rsidRPr="00462319">
        <w:rPr>
          <w:rFonts w:eastAsia="Arial"/>
          <w:sz w:val="32"/>
          <w:szCs w:val="32"/>
          <w:lang w:val="en-US"/>
        </w:rPr>
        <w:t xml:space="preserve"> </w:t>
      </w:r>
      <w:proofErr w:type="spellStart"/>
      <w:r w:rsidRPr="00462319">
        <w:rPr>
          <w:rFonts w:eastAsia="Arial"/>
          <w:sz w:val="32"/>
          <w:szCs w:val="32"/>
          <w:lang w:val="en-US"/>
        </w:rPr>
        <w:t>cấp</w:t>
      </w:r>
      <w:proofErr w:type="spellEnd"/>
    </w:p>
    <w:tbl>
      <w:tblPr>
        <w:tblStyle w:val="TableGrid"/>
        <w:tblW w:w="0" w:type="auto"/>
        <w:tblLayout w:type="fixed"/>
        <w:tblLook w:val="04A0" w:firstRow="1" w:lastRow="0" w:firstColumn="1" w:lastColumn="0" w:noHBand="0" w:noVBand="1"/>
      </w:tblPr>
      <w:tblGrid>
        <w:gridCol w:w="640"/>
        <w:gridCol w:w="2744"/>
        <w:gridCol w:w="3328"/>
        <w:gridCol w:w="1600"/>
        <w:gridCol w:w="1020"/>
      </w:tblGrid>
      <w:tr w:rsidR="3BF1783A" w:rsidRPr="00462319" w14:paraId="54D70077" w14:textId="77777777" w:rsidTr="3BF1783A">
        <w:trPr>
          <w:trHeight w:val="300"/>
        </w:trPr>
        <w:tc>
          <w:tcPr>
            <w:tcW w:w="640" w:type="dxa"/>
            <w:tcBorders>
              <w:top w:val="single" w:sz="8" w:space="0" w:color="auto"/>
              <w:left w:val="single" w:sz="8" w:space="0" w:color="auto"/>
              <w:bottom w:val="single" w:sz="8" w:space="0" w:color="auto"/>
              <w:right w:val="single" w:sz="8" w:space="0" w:color="auto"/>
            </w:tcBorders>
            <w:tcMar>
              <w:left w:w="108" w:type="dxa"/>
              <w:right w:w="108" w:type="dxa"/>
            </w:tcMar>
          </w:tcPr>
          <w:p w14:paraId="133EE6C2" w14:textId="252392AD" w:rsidR="3BF1783A" w:rsidRPr="00462319" w:rsidRDefault="3BF1783A" w:rsidP="00B74945">
            <w:r w:rsidRPr="00462319">
              <w:rPr>
                <w:rFonts w:eastAsia="Arial"/>
                <w:sz w:val="24"/>
                <w:szCs w:val="24"/>
              </w:rPr>
              <w:t>Stt</w:t>
            </w:r>
          </w:p>
        </w:tc>
        <w:tc>
          <w:tcPr>
            <w:tcW w:w="2744" w:type="dxa"/>
            <w:tcBorders>
              <w:top w:val="single" w:sz="8" w:space="0" w:color="auto"/>
              <w:left w:val="single" w:sz="8" w:space="0" w:color="auto"/>
              <w:bottom w:val="single" w:sz="8" w:space="0" w:color="auto"/>
              <w:right w:val="single" w:sz="8" w:space="0" w:color="auto"/>
            </w:tcBorders>
            <w:tcMar>
              <w:left w:w="108" w:type="dxa"/>
              <w:right w:w="108" w:type="dxa"/>
            </w:tcMar>
          </w:tcPr>
          <w:p w14:paraId="185142DC" w14:textId="157831EB" w:rsidR="3BF1783A" w:rsidRPr="00462319" w:rsidRDefault="3BF1783A" w:rsidP="00B74945">
            <w:r w:rsidRPr="00462319">
              <w:rPr>
                <w:rFonts w:eastAsia="Arial"/>
                <w:sz w:val="24"/>
                <w:szCs w:val="24"/>
              </w:rPr>
              <w:t>Input</w:t>
            </w:r>
          </w:p>
        </w:tc>
        <w:tc>
          <w:tcPr>
            <w:tcW w:w="3328" w:type="dxa"/>
            <w:tcBorders>
              <w:top w:val="single" w:sz="8" w:space="0" w:color="auto"/>
              <w:left w:val="single" w:sz="8" w:space="0" w:color="auto"/>
              <w:bottom w:val="single" w:sz="8" w:space="0" w:color="auto"/>
              <w:right w:val="single" w:sz="8" w:space="0" w:color="auto"/>
            </w:tcBorders>
            <w:tcMar>
              <w:left w:w="108" w:type="dxa"/>
              <w:right w:w="108" w:type="dxa"/>
            </w:tcMar>
          </w:tcPr>
          <w:p w14:paraId="07D8E5CE" w14:textId="0284F2E4" w:rsidR="3BF1783A" w:rsidRPr="00462319" w:rsidRDefault="3BF1783A" w:rsidP="00B74945">
            <w:r w:rsidRPr="00462319">
              <w:rPr>
                <w:rFonts w:eastAsia="Arial"/>
                <w:sz w:val="24"/>
                <w:szCs w:val="24"/>
              </w:rPr>
              <w:t>Output</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62F9A97D" w14:textId="0E103F1D" w:rsidR="3BF1783A" w:rsidRPr="00462319" w:rsidRDefault="3BF1783A" w:rsidP="00B74945">
            <w:r w:rsidRPr="00462319">
              <w:rPr>
                <w:rFonts w:eastAsia="Arial"/>
                <w:sz w:val="24"/>
                <w:szCs w:val="24"/>
              </w:rPr>
              <w:t>Exception</w:t>
            </w:r>
          </w:p>
        </w:tc>
        <w:tc>
          <w:tcPr>
            <w:tcW w:w="1020" w:type="dxa"/>
            <w:tcBorders>
              <w:top w:val="single" w:sz="8" w:space="0" w:color="auto"/>
              <w:left w:val="single" w:sz="8" w:space="0" w:color="auto"/>
              <w:bottom w:val="single" w:sz="8" w:space="0" w:color="auto"/>
              <w:right w:val="single" w:sz="8" w:space="0" w:color="auto"/>
            </w:tcBorders>
            <w:tcMar>
              <w:left w:w="108" w:type="dxa"/>
              <w:right w:w="108" w:type="dxa"/>
            </w:tcMar>
          </w:tcPr>
          <w:p w14:paraId="6DFB3D38" w14:textId="4402766C" w:rsidR="3BF1783A" w:rsidRPr="00462319" w:rsidRDefault="3BF1783A" w:rsidP="00B74945">
            <w:r w:rsidRPr="00462319">
              <w:rPr>
                <w:rFonts w:eastAsia="Arial"/>
                <w:sz w:val="24"/>
                <w:szCs w:val="24"/>
              </w:rPr>
              <w:t>Kết quả</w:t>
            </w:r>
          </w:p>
        </w:tc>
      </w:tr>
      <w:tr w:rsidR="3BF1783A" w:rsidRPr="00462319" w14:paraId="0208BDE3" w14:textId="77777777" w:rsidTr="3BF1783A">
        <w:trPr>
          <w:trHeight w:val="300"/>
        </w:trPr>
        <w:tc>
          <w:tcPr>
            <w:tcW w:w="640" w:type="dxa"/>
            <w:tcBorders>
              <w:top w:val="single" w:sz="8" w:space="0" w:color="auto"/>
              <w:left w:val="single" w:sz="8" w:space="0" w:color="auto"/>
              <w:bottom w:val="single" w:sz="8" w:space="0" w:color="auto"/>
              <w:right w:val="single" w:sz="8" w:space="0" w:color="auto"/>
            </w:tcBorders>
            <w:tcMar>
              <w:left w:w="108" w:type="dxa"/>
              <w:right w:w="108" w:type="dxa"/>
            </w:tcMar>
          </w:tcPr>
          <w:p w14:paraId="55498F3C" w14:textId="2E9E57E8" w:rsidR="3BF1783A" w:rsidRPr="00462319" w:rsidRDefault="3BF1783A" w:rsidP="00B74945">
            <w:r w:rsidRPr="00462319">
              <w:rPr>
                <w:rFonts w:eastAsia="Arial"/>
                <w:sz w:val="24"/>
                <w:szCs w:val="24"/>
              </w:rPr>
              <w:t>1</w:t>
            </w:r>
          </w:p>
        </w:tc>
        <w:tc>
          <w:tcPr>
            <w:tcW w:w="2744" w:type="dxa"/>
            <w:tcBorders>
              <w:top w:val="single" w:sz="8" w:space="0" w:color="auto"/>
              <w:left w:val="single" w:sz="8" w:space="0" w:color="auto"/>
              <w:bottom w:val="single" w:sz="8" w:space="0" w:color="auto"/>
              <w:right w:val="single" w:sz="8" w:space="0" w:color="auto"/>
            </w:tcBorders>
            <w:tcMar>
              <w:left w:w="108" w:type="dxa"/>
              <w:right w:w="108" w:type="dxa"/>
            </w:tcMar>
          </w:tcPr>
          <w:p w14:paraId="77E230BF" w14:textId="0A4E3F11" w:rsidR="3BF1783A" w:rsidRPr="00462319" w:rsidRDefault="3BF1783A" w:rsidP="00B74945">
            <w:r w:rsidRPr="00462319">
              <w:rPr>
                <w:rFonts w:eastAsia="Arial"/>
                <w:sz w:val="24"/>
                <w:szCs w:val="24"/>
              </w:rPr>
              <w:t>Chưa chọn nhà cung cấp</w:t>
            </w:r>
          </w:p>
        </w:tc>
        <w:tc>
          <w:tcPr>
            <w:tcW w:w="3328" w:type="dxa"/>
            <w:tcBorders>
              <w:top w:val="single" w:sz="8" w:space="0" w:color="auto"/>
              <w:left w:val="single" w:sz="8" w:space="0" w:color="auto"/>
              <w:bottom w:val="single" w:sz="8" w:space="0" w:color="auto"/>
              <w:right w:val="single" w:sz="8" w:space="0" w:color="auto"/>
            </w:tcBorders>
            <w:tcMar>
              <w:left w:w="108" w:type="dxa"/>
              <w:right w:w="108" w:type="dxa"/>
            </w:tcMar>
          </w:tcPr>
          <w:p w14:paraId="41E845A6" w14:textId="1501A8AD" w:rsidR="3BF1783A" w:rsidRPr="00462319" w:rsidRDefault="3BF1783A" w:rsidP="00B74945">
            <w:r w:rsidRPr="00462319">
              <w:rPr>
                <w:rFonts w:eastAsia="Arial"/>
                <w:sz w:val="24"/>
                <w:szCs w:val="24"/>
              </w:rPr>
              <w:t>Thông báo cần chọn nhà cung cấp để xóa</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29F5248A" w14:textId="78B3E09D" w:rsidR="3BF1783A" w:rsidRPr="00462319" w:rsidRDefault="3BF1783A" w:rsidP="00B74945">
            <w:r w:rsidRPr="00462319">
              <w:rPr>
                <w:rFonts w:eastAsia="Arial"/>
                <w:sz w:val="24"/>
                <w:szCs w:val="24"/>
              </w:rPr>
              <w:t>Không xử lý</w:t>
            </w:r>
          </w:p>
        </w:tc>
        <w:tc>
          <w:tcPr>
            <w:tcW w:w="1020" w:type="dxa"/>
            <w:tcBorders>
              <w:top w:val="single" w:sz="8" w:space="0" w:color="auto"/>
              <w:left w:val="single" w:sz="8" w:space="0" w:color="auto"/>
              <w:bottom w:val="single" w:sz="8" w:space="0" w:color="auto"/>
              <w:right w:val="single" w:sz="8" w:space="0" w:color="auto"/>
            </w:tcBorders>
            <w:tcMar>
              <w:left w:w="108" w:type="dxa"/>
              <w:right w:w="108" w:type="dxa"/>
            </w:tcMar>
          </w:tcPr>
          <w:p w14:paraId="60BC52E5" w14:textId="535DABDA" w:rsidR="3BF1783A" w:rsidRPr="00462319" w:rsidRDefault="3BF1783A" w:rsidP="00B74945">
            <w:r w:rsidRPr="00462319">
              <w:rPr>
                <w:rFonts w:eastAsia="Arial"/>
                <w:sz w:val="24"/>
                <w:szCs w:val="24"/>
              </w:rPr>
              <w:t>Ok</w:t>
            </w:r>
          </w:p>
        </w:tc>
      </w:tr>
    </w:tbl>
    <w:p w14:paraId="10DBD32A" w14:textId="2806D0D9" w:rsidR="007A6809" w:rsidRPr="00462319" w:rsidRDefault="3BF1783A" w:rsidP="00B74945">
      <w:pPr>
        <w:spacing w:after="160" w:line="257" w:lineRule="auto"/>
      </w:pPr>
      <w:r w:rsidRPr="00462319">
        <w:rPr>
          <w:rFonts w:eastAsia="Arial"/>
          <w:sz w:val="32"/>
          <w:szCs w:val="32"/>
          <w:lang w:val="en-US"/>
        </w:rPr>
        <w:t xml:space="preserve"> </w:t>
      </w:r>
    </w:p>
    <w:p w14:paraId="42627546" w14:textId="1117F935" w:rsidR="007A6809" w:rsidRPr="00462319" w:rsidRDefault="00B40940" w:rsidP="00F53647">
      <w:pPr>
        <w:pStyle w:val="Heading2"/>
        <w:numPr>
          <w:ilvl w:val="1"/>
          <w:numId w:val="17"/>
        </w:numPr>
        <w:rPr>
          <w:rFonts w:ascii="Times New Roman" w:hAnsi="Times New Roman" w:cs="Times New Roman"/>
        </w:rPr>
      </w:pPr>
      <w:bookmarkStart w:id="135" w:name="_Toc167019613"/>
      <w:bookmarkStart w:id="136" w:name="_Toc167262708"/>
      <w:bookmarkStart w:id="137" w:name="_Toc167875570"/>
      <w:proofErr w:type="spellStart"/>
      <w:r>
        <w:rPr>
          <w:rFonts w:ascii="Times New Roman" w:hAnsi="Times New Roman" w:cs="Times New Roman"/>
          <w:lang w:val="en-US"/>
        </w:rPr>
        <w:t>K</w:t>
      </w:r>
      <w:r w:rsidR="3BF1783A" w:rsidRPr="00B40940">
        <w:rPr>
          <w:rFonts w:ascii="Times New Roman" w:hAnsi="Times New Roman" w:cs="Times New Roman"/>
          <w:lang w:val="en-US"/>
        </w:rPr>
        <w:t>iểm</w:t>
      </w:r>
      <w:proofErr w:type="spellEnd"/>
      <w:r w:rsidR="3BF1783A" w:rsidRPr="00B40940">
        <w:rPr>
          <w:rFonts w:ascii="Times New Roman" w:hAnsi="Times New Roman" w:cs="Times New Roman"/>
          <w:lang w:val="en-US"/>
        </w:rPr>
        <w:t xml:space="preserve"> </w:t>
      </w:r>
      <w:proofErr w:type="spellStart"/>
      <w:r w:rsidR="3BF1783A" w:rsidRPr="00B40940">
        <w:rPr>
          <w:rFonts w:ascii="Times New Roman" w:hAnsi="Times New Roman" w:cs="Times New Roman"/>
          <w:lang w:val="en-US"/>
        </w:rPr>
        <w:t>thử</w:t>
      </w:r>
      <w:proofErr w:type="spellEnd"/>
      <w:r w:rsidR="3BF1783A" w:rsidRPr="00B40940">
        <w:rPr>
          <w:rFonts w:ascii="Times New Roman" w:hAnsi="Times New Roman" w:cs="Times New Roman"/>
          <w:lang w:val="en-US"/>
        </w:rPr>
        <w:t xml:space="preserve"> </w:t>
      </w:r>
      <w:proofErr w:type="spellStart"/>
      <w:r w:rsidR="3BF1783A" w:rsidRPr="00B40940">
        <w:rPr>
          <w:rFonts w:ascii="Times New Roman" w:hAnsi="Times New Roman" w:cs="Times New Roman"/>
          <w:lang w:val="en-US"/>
        </w:rPr>
        <w:t>chức</w:t>
      </w:r>
      <w:proofErr w:type="spellEnd"/>
      <w:r w:rsidR="3BF1783A" w:rsidRPr="00B40940">
        <w:rPr>
          <w:rFonts w:ascii="Times New Roman" w:hAnsi="Times New Roman" w:cs="Times New Roman"/>
          <w:lang w:val="en-US"/>
        </w:rPr>
        <w:t xml:space="preserve"> </w:t>
      </w:r>
      <w:proofErr w:type="spellStart"/>
      <w:r w:rsidR="3BF1783A" w:rsidRPr="00B40940">
        <w:rPr>
          <w:rFonts w:ascii="Times New Roman" w:hAnsi="Times New Roman" w:cs="Times New Roman"/>
          <w:lang w:val="en-US"/>
        </w:rPr>
        <w:t>năng</w:t>
      </w:r>
      <w:proofErr w:type="spellEnd"/>
      <w:r w:rsidR="3BF1783A" w:rsidRPr="00B40940">
        <w:rPr>
          <w:rFonts w:ascii="Times New Roman" w:hAnsi="Times New Roman" w:cs="Times New Roman"/>
          <w:lang w:val="en-US"/>
        </w:rPr>
        <w:t xml:space="preserve"> </w:t>
      </w:r>
      <w:proofErr w:type="spellStart"/>
      <w:r w:rsidR="3BF1783A" w:rsidRPr="00B40940">
        <w:rPr>
          <w:rFonts w:ascii="Times New Roman" w:hAnsi="Times New Roman" w:cs="Times New Roman"/>
          <w:lang w:val="en-US"/>
        </w:rPr>
        <w:t>khách</w:t>
      </w:r>
      <w:proofErr w:type="spellEnd"/>
      <w:r w:rsidR="3BF1783A" w:rsidRPr="00B40940">
        <w:rPr>
          <w:rFonts w:ascii="Times New Roman" w:hAnsi="Times New Roman" w:cs="Times New Roman"/>
          <w:lang w:val="en-US"/>
        </w:rPr>
        <w:t xml:space="preserve"> </w:t>
      </w:r>
      <w:proofErr w:type="spellStart"/>
      <w:r w:rsidR="3BF1783A" w:rsidRPr="00B40940">
        <w:rPr>
          <w:rFonts w:ascii="Times New Roman" w:hAnsi="Times New Roman" w:cs="Times New Roman"/>
          <w:lang w:val="en-US"/>
        </w:rPr>
        <w:t>hàng</w:t>
      </w:r>
      <w:bookmarkEnd w:id="135"/>
      <w:bookmarkEnd w:id="136"/>
      <w:bookmarkEnd w:id="137"/>
      <w:proofErr w:type="spellEnd"/>
    </w:p>
    <w:p w14:paraId="61174447" w14:textId="7CF78A9F"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thêm</w:t>
      </w:r>
      <w:proofErr w:type="spellEnd"/>
      <w:r w:rsidRPr="00462319">
        <w:rPr>
          <w:rFonts w:eastAsia="Arial"/>
          <w:sz w:val="32"/>
          <w:szCs w:val="32"/>
          <w:lang w:val="en-US"/>
        </w:rPr>
        <w:t xml:space="preserve"> </w:t>
      </w:r>
      <w:proofErr w:type="spellStart"/>
      <w:r w:rsidRPr="00462319">
        <w:rPr>
          <w:rFonts w:eastAsia="Arial"/>
          <w:sz w:val="32"/>
          <w:szCs w:val="32"/>
          <w:lang w:val="en-US"/>
        </w:rPr>
        <w:t>khách</w:t>
      </w:r>
      <w:proofErr w:type="spellEnd"/>
      <w:r w:rsidRPr="00462319">
        <w:rPr>
          <w:rFonts w:eastAsia="Arial"/>
          <w:sz w:val="32"/>
          <w:szCs w:val="32"/>
          <w:lang w:val="en-US"/>
        </w:rPr>
        <w:t xml:space="preserve"> </w:t>
      </w:r>
      <w:proofErr w:type="spellStart"/>
      <w:r w:rsidRPr="00462319">
        <w:rPr>
          <w:rFonts w:eastAsia="Arial"/>
          <w:sz w:val="32"/>
          <w:szCs w:val="32"/>
          <w:lang w:val="en-US"/>
        </w:rPr>
        <w:t>hàng</w:t>
      </w:r>
      <w:proofErr w:type="spellEnd"/>
    </w:p>
    <w:tbl>
      <w:tblPr>
        <w:tblStyle w:val="TableGrid"/>
        <w:tblW w:w="0" w:type="auto"/>
        <w:tblLayout w:type="fixed"/>
        <w:tblLook w:val="04A0" w:firstRow="1" w:lastRow="0" w:firstColumn="1" w:lastColumn="0" w:noHBand="0" w:noVBand="1"/>
      </w:tblPr>
      <w:tblGrid>
        <w:gridCol w:w="762"/>
        <w:gridCol w:w="2647"/>
        <w:gridCol w:w="3461"/>
        <w:gridCol w:w="1723"/>
        <w:gridCol w:w="1023"/>
      </w:tblGrid>
      <w:tr w:rsidR="3BF1783A" w:rsidRPr="00462319" w14:paraId="291FF9A9" w14:textId="77777777" w:rsidTr="3BF1783A">
        <w:trPr>
          <w:trHeight w:val="300"/>
        </w:trPr>
        <w:tc>
          <w:tcPr>
            <w:tcW w:w="762" w:type="dxa"/>
            <w:tcBorders>
              <w:top w:val="single" w:sz="8" w:space="0" w:color="auto"/>
              <w:left w:val="single" w:sz="8" w:space="0" w:color="auto"/>
              <w:bottom w:val="single" w:sz="8" w:space="0" w:color="auto"/>
              <w:right w:val="single" w:sz="8" w:space="0" w:color="auto"/>
            </w:tcBorders>
            <w:tcMar>
              <w:left w:w="108" w:type="dxa"/>
              <w:right w:w="108" w:type="dxa"/>
            </w:tcMar>
          </w:tcPr>
          <w:p w14:paraId="0750CCB6" w14:textId="33FB073A" w:rsidR="3BF1783A" w:rsidRPr="00462319" w:rsidRDefault="3BF1783A" w:rsidP="00B74945">
            <w:r w:rsidRPr="00462319">
              <w:rPr>
                <w:rFonts w:eastAsia="Arial"/>
                <w:sz w:val="24"/>
                <w:szCs w:val="24"/>
              </w:rPr>
              <w:t>Stt</w:t>
            </w:r>
          </w:p>
        </w:tc>
        <w:tc>
          <w:tcPr>
            <w:tcW w:w="2647" w:type="dxa"/>
            <w:tcBorders>
              <w:top w:val="single" w:sz="8" w:space="0" w:color="auto"/>
              <w:left w:val="single" w:sz="8" w:space="0" w:color="auto"/>
              <w:bottom w:val="single" w:sz="8" w:space="0" w:color="auto"/>
              <w:right w:val="single" w:sz="8" w:space="0" w:color="auto"/>
            </w:tcBorders>
            <w:tcMar>
              <w:left w:w="108" w:type="dxa"/>
              <w:right w:w="108" w:type="dxa"/>
            </w:tcMar>
          </w:tcPr>
          <w:p w14:paraId="59C0AC69" w14:textId="3FE730CB" w:rsidR="3BF1783A" w:rsidRPr="00462319" w:rsidRDefault="3BF1783A" w:rsidP="00B74945">
            <w:r w:rsidRPr="00462319">
              <w:rPr>
                <w:rFonts w:eastAsia="Arial"/>
                <w:sz w:val="24"/>
                <w:szCs w:val="24"/>
              </w:rPr>
              <w:t>Input</w:t>
            </w:r>
          </w:p>
        </w:tc>
        <w:tc>
          <w:tcPr>
            <w:tcW w:w="3461" w:type="dxa"/>
            <w:tcBorders>
              <w:top w:val="single" w:sz="8" w:space="0" w:color="auto"/>
              <w:left w:val="single" w:sz="8" w:space="0" w:color="auto"/>
              <w:bottom w:val="single" w:sz="8" w:space="0" w:color="auto"/>
              <w:right w:val="single" w:sz="8" w:space="0" w:color="auto"/>
            </w:tcBorders>
            <w:tcMar>
              <w:left w:w="108" w:type="dxa"/>
              <w:right w:w="108" w:type="dxa"/>
            </w:tcMar>
          </w:tcPr>
          <w:p w14:paraId="7E045036" w14:textId="3BDFAD76" w:rsidR="3BF1783A" w:rsidRPr="00462319" w:rsidRDefault="3BF1783A" w:rsidP="00B74945">
            <w:r w:rsidRPr="00462319">
              <w:rPr>
                <w:rFonts w:eastAsia="Arial"/>
                <w:sz w:val="24"/>
                <w:szCs w:val="24"/>
              </w:rPr>
              <w:t>Output</w:t>
            </w:r>
          </w:p>
        </w:tc>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3231E508" w14:textId="4D5E9994" w:rsidR="3BF1783A" w:rsidRPr="00462319" w:rsidRDefault="3BF1783A" w:rsidP="00B74945">
            <w:r w:rsidRPr="00462319">
              <w:rPr>
                <w:rFonts w:eastAsia="Arial"/>
                <w:sz w:val="24"/>
                <w:szCs w:val="24"/>
              </w:rPr>
              <w:t>Exception</w:t>
            </w:r>
          </w:p>
        </w:tc>
        <w:tc>
          <w:tcPr>
            <w:tcW w:w="1023" w:type="dxa"/>
            <w:tcBorders>
              <w:top w:val="single" w:sz="8" w:space="0" w:color="auto"/>
              <w:left w:val="single" w:sz="8" w:space="0" w:color="auto"/>
              <w:bottom w:val="single" w:sz="8" w:space="0" w:color="auto"/>
              <w:right w:val="single" w:sz="8" w:space="0" w:color="auto"/>
            </w:tcBorders>
            <w:tcMar>
              <w:left w:w="108" w:type="dxa"/>
              <w:right w:w="108" w:type="dxa"/>
            </w:tcMar>
          </w:tcPr>
          <w:p w14:paraId="17469705" w14:textId="481CB899" w:rsidR="3BF1783A" w:rsidRPr="00462319" w:rsidRDefault="3BF1783A" w:rsidP="00B74945">
            <w:r w:rsidRPr="00462319">
              <w:rPr>
                <w:rFonts w:eastAsia="Arial"/>
                <w:sz w:val="24"/>
                <w:szCs w:val="24"/>
              </w:rPr>
              <w:t>Kết quả</w:t>
            </w:r>
          </w:p>
        </w:tc>
      </w:tr>
      <w:tr w:rsidR="3BF1783A" w:rsidRPr="00462319" w14:paraId="4AB5203F" w14:textId="77777777" w:rsidTr="3BF1783A">
        <w:trPr>
          <w:trHeight w:val="300"/>
        </w:trPr>
        <w:tc>
          <w:tcPr>
            <w:tcW w:w="762" w:type="dxa"/>
            <w:tcBorders>
              <w:top w:val="single" w:sz="8" w:space="0" w:color="auto"/>
              <w:left w:val="single" w:sz="8" w:space="0" w:color="auto"/>
              <w:bottom w:val="single" w:sz="8" w:space="0" w:color="auto"/>
              <w:right w:val="single" w:sz="8" w:space="0" w:color="auto"/>
            </w:tcBorders>
            <w:tcMar>
              <w:left w:w="108" w:type="dxa"/>
              <w:right w:w="108" w:type="dxa"/>
            </w:tcMar>
          </w:tcPr>
          <w:p w14:paraId="119BF5A8" w14:textId="5ECB8A59" w:rsidR="3BF1783A" w:rsidRPr="00462319" w:rsidRDefault="3BF1783A" w:rsidP="00B74945">
            <w:r w:rsidRPr="00462319">
              <w:rPr>
                <w:rFonts w:eastAsia="Arial"/>
                <w:sz w:val="24"/>
                <w:szCs w:val="24"/>
              </w:rPr>
              <w:t>1</w:t>
            </w:r>
          </w:p>
        </w:tc>
        <w:tc>
          <w:tcPr>
            <w:tcW w:w="2647" w:type="dxa"/>
            <w:tcBorders>
              <w:top w:val="single" w:sz="8" w:space="0" w:color="auto"/>
              <w:left w:val="single" w:sz="8" w:space="0" w:color="auto"/>
              <w:bottom w:val="single" w:sz="8" w:space="0" w:color="auto"/>
              <w:right w:val="single" w:sz="8" w:space="0" w:color="auto"/>
            </w:tcBorders>
            <w:tcMar>
              <w:left w:w="108" w:type="dxa"/>
              <w:right w:w="108" w:type="dxa"/>
            </w:tcMar>
          </w:tcPr>
          <w:p w14:paraId="504A372F" w14:textId="3BB7D8B7" w:rsidR="3BF1783A" w:rsidRPr="00462319" w:rsidRDefault="3BF1783A" w:rsidP="00B74945">
            <w:r w:rsidRPr="00462319">
              <w:rPr>
                <w:rFonts w:eastAsia="Arial"/>
                <w:sz w:val="24"/>
                <w:szCs w:val="24"/>
              </w:rPr>
              <w:t>Không nhập bất cứ gì</w:t>
            </w:r>
          </w:p>
        </w:tc>
        <w:tc>
          <w:tcPr>
            <w:tcW w:w="3461" w:type="dxa"/>
            <w:tcBorders>
              <w:top w:val="single" w:sz="8" w:space="0" w:color="auto"/>
              <w:left w:val="single" w:sz="8" w:space="0" w:color="auto"/>
              <w:bottom w:val="single" w:sz="8" w:space="0" w:color="auto"/>
              <w:right w:val="single" w:sz="8" w:space="0" w:color="auto"/>
            </w:tcBorders>
            <w:tcMar>
              <w:left w:w="108" w:type="dxa"/>
              <w:right w:w="108" w:type="dxa"/>
            </w:tcMar>
          </w:tcPr>
          <w:p w14:paraId="56601EEA" w14:textId="3D49191B" w:rsidR="3BF1783A" w:rsidRPr="00462319" w:rsidRDefault="3BF1783A" w:rsidP="00B74945">
            <w:r w:rsidRPr="00462319">
              <w:rPr>
                <w:rFonts w:eastAsia="Arial"/>
                <w:sz w:val="24"/>
                <w:szCs w:val="24"/>
              </w:rPr>
              <w:t>Thông báo lỗi chưa nhập thông tin gì, yêu cầu nhập lại.</w:t>
            </w:r>
          </w:p>
        </w:tc>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5FA5397E" w14:textId="18B3A3AF" w:rsidR="3BF1783A" w:rsidRPr="00462319" w:rsidRDefault="3BF1783A" w:rsidP="00B74945">
            <w:r w:rsidRPr="00462319">
              <w:rPr>
                <w:rFonts w:eastAsia="Arial"/>
                <w:sz w:val="24"/>
                <w:szCs w:val="24"/>
              </w:rPr>
              <w:t>Không xử lý</w:t>
            </w:r>
          </w:p>
        </w:tc>
        <w:tc>
          <w:tcPr>
            <w:tcW w:w="1023" w:type="dxa"/>
            <w:tcBorders>
              <w:top w:val="single" w:sz="8" w:space="0" w:color="auto"/>
              <w:left w:val="single" w:sz="8" w:space="0" w:color="auto"/>
              <w:bottom w:val="single" w:sz="8" w:space="0" w:color="auto"/>
              <w:right w:val="single" w:sz="8" w:space="0" w:color="auto"/>
            </w:tcBorders>
            <w:tcMar>
              <w:left w:w="108" w:type="dxa"/>
              <w:right w:w="108" w:type="dxa"/>
            </w:tcMar>
          </w:tcPr>
          <w:p w14:paraId="7E9A6DD5" w14:textId="4853A541" w:rsidR="3BF1783A" w:rsidRPr="00462319" w:rsidRDefault="3BF1783A" w:rsidP="00B74945">
            <w:r w:rsidRPr="00462319">
              <w:rPr>
                <w:rFonts w:eastAsia="Arial"/>
                <w:sz w:val="24"/>
                <w:szCs w:val="24"/>
              </w:rPr>
              <w:t>Ok</w:t>
            </w:r>
          </w:p>
        </w:tc>
      </w:tr>
      <w:tr w:rsidR="3BF1783A" w:rsidRPr="00462319" w14:paraId="69747715" w14:textId="77777777" w:rsidTr="3BF1783A">
        <w:trPr>
          <w:trHeight w:val="300"/>
        </w:trPr>
        <w:tc>
          <w:tcPr>
            <w:tcW w:w="762" w:type="dxa"/>
            <w:tcBorders>
              <w:top w:val="single" w:sz="8" w:space="0" w:color="auto"/>
              <w:left w:val="single" w:sz="8" w:space="0" w:color="auto"/>
              <w:bottom w:val="single" w:sz="8" w:space="0" w:color="auto"/>
              <w:right w:val="single" w:sz="8" w:space="0" w:color="auto"/>
            </w:tcBorders>
            <w:tcMar>
              <w:left w:w="108" w:type="dxa"/>
              <w:right w:w="108" w:type="dxa"/>
            </w:tcMar>
          </w:tcPr>
          <w:p w14:paraId="1F886129" w14:textId="13404894" w:rsidR="3BF1783A" w:rsidRPr="00462319" w:rsidRDefault="3BF1783A" w:rsidP="00B74945">
            <w:r w:rsidRPr="00462319">
              <w:rPr>
                <w:rFonts w:eastAsia="Arial"/>
                <w:sz w:val="24"/>
                <w:szCs w:val="24"/>
              </w:rPr>
              <w:t>2</w:t>
            </w:r>
          </w:p>
        </w:tc>
        <w:tc>
          <w:tcPr>
            <w:tcW w:w="2647" w:type="dxa"/>
            <w:tcBorders>
              <w:top w:val="single" w:sz="8" w:space="0" w:color="auto"/>
              <w:left w:val="single" w:sz="8" w:space="0" w:color="auto"/>
              <w:bottom w:val="single" w:sz="8" w:space="0" w:color="auto"/>
              <w:right w:val="single" w:sz="8" w:space="0" w:color="auto"/>
            </w:tcBorders>
            <w:tcMar>
              <w:left w:w="108" w:type="dxa"/>
              <w:right w:w="108" w:type="dxa"/>
            </w:tcMar>
          </w:tcPr>
          <w:p w14:paraId="6F0FEE9D" w14:textId="548585BE" w:rsidR="3BF1783A" w:rsidRPr="009624A4" w:rsidRDefault="3BF1783A" w:rsidP="00B74945">
            <w:pPr>
              <w:rPr>
                <w:lang w:val="en-US"/>
              </w:rPr>
            </w:pPr>
            <w:r w:rsidRPr="00462319">
              <w:rPr>
                <w:rFonts w:eastAsia="Arial"/>
                <w:sz w:val="24"/>
                <w:szCs w:val="24"/>
              </w:rPr>
              <w:t>Mã khâch hàng</w:t>
            </w:r>
            <w:r w:rsidR="009624A4">
              <w:rPr>
                <w:rFonts w:eastAsia="Arial"/>
                <w:sz w:val="24"/>
                <w:szCs w:val="24"/>
                <w:lang w:val="en-US"/>
              </w:rPr>
              <w:t xml:space="preserve"> </w:t>
            </w:r>
            <w:proofErr w:type="spellStart"/>
            <w:r w:rsidR="009624A4">
              <w:rPr>
                <w:rFonts w:eastAsia="Arial"/>
                <w:sz w:val="24"/>
                <w:szCs w:val="24"/>
                <w:lang w:val="en-US"/>
              </w:rPr>
              <w:t>trùng</w:t>
            </w:r>
            <w:proofErr w:type="spellEnd"/>
          </w:p>
        </w:tc>
        <w:tc>
          <w:tcPr>
            <w:tcW w:w="3461" w:type="dxa"/>
            <w:tcBorders>
              <w:top w:val="single" w:sz="8" w:space="0" w:color="auto"/>
              <w:left w:val="single" w:sz="8" w:space="0" w:color="auto"/>
              <w:bottom w:val="single" w:sz="8" w:space="0" w:color="auto"/>
              <w:right w:val="single" w:sz="8" w:space="0" w:color="auto"/>
            </w:tcBorders>
            <w:tcMar>
              <w:left w:w="108" w:type="dxa"/>
              <w:right w:w="108" w:type="dxa"/>
            </w:tcMar>
          </w:tcPr>
          <w:p w14:paraId="3C081A3F" w14:textId="30559EA0" w:rsidR="3BF1783A" w:rsidRPr="00462319" w:rsidRDefault="3BF1783A" w:rsidP="00B74945">
            <w:pPr>
              <w:jc w:val="center"/>
            </w:pPr>
            <w:r w:rsidRPr="00462319">
              <w:rPr>
                <w:rFonts w:eastAsia="Arial"/>
                <w:sz w:val="24"/>
                <w:szCs w:val="24"/>
              </w:rPr>
              <w:t>Thông báo nhập mã khách hàng hợp lê</w:t>
            </w:r>
          </w:p>
        </w:tc>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0A23EF39" w14:textId="45167736" w:rsidR="3BF1783A" w:rsidRPr="00462319" w:rsidRDefault="3BF1783A" w:rsidP="00B74945">
            <w:r w:rsidRPr="00462319">
              <w:rPr>
                <w:rFonts w:eastAsia="Arial"/>
                <w:sz w:val="24"/>
                <w:szCs w:val="24"/>
              </w:rPr>
              <w:t>Không xử lý</w:t>
            </w:r>
          </w:p>
        </w:tc>
        <w:tc>
          <w:tcPr>
            <w:tcW w:w="1023" w:type="dxa"/>
            <w:tcBorders>
              <w:top w:val="single" w:sz="8" w:space="0" w:color="auto"/>
              <w:left w:val="single" w:sz="8" w:space="0" w:color="auto"/>
              <w:bottom w:val="single" w:sz="8" w:space="0" w:color="auto"/>
              <w:right w:val="single" w:sz="8" w:space="0" w:color="auto"/>
            </w:tcBorders>
            <w:tcMar>
              <w:left w:w="108" w:type="dxa"/>
              <w:right w:w="108" w:type="dxa"/>
            </w:tcMar>
          </w:tcPr>
          <w:p w14:paraId="2B6BA3EE" w14:textId="7E322972" w:rsidR="3BF1783A" w:rsidRPr="00462319" w:rsidRDefault="3BF1783A" w:rsidP="00B74945">
            <w:r w:rsidRPr="00462319">
              <w:rPr>
                <w:rFonts w:eastAsia="Arial"/>
                <w:sz w:val="24"/>
                <w:szCs w:val="24"/>
              </w:rPr>
              <w:t>Ok</w:t>
            </w:r>
          </w:p>
        </w:tc>
      </w:tr>
      <w:tr w:rsidR="3BF1783A" w:rsidRPr="00462319" w14:paraId="5CBE9AFF" w14:textId="77777777" w:rsidTr="3BF1783A">
        <w:trPr>
          <w:trHeight w:val="300"/>
        </w:trPr>
        <w:tc>
          <w:tcPr>
            <w:tcW w:w="762" w:type="dxa"/>
            <w:tcBorders>
              <w:top w:val="single" w:sz="8" w:space="0" w:color="auto"/>
              <w:left w:val="single" w:sz="8" w:space="0" w:color="auto"/>
              <w:bottom w:val="single" w:sz="8" w:space="0" w:color="auto"/>
              <w:right w:val="single" w:sz="8" w:space="0" w:color="auto"/>
            </w:tcBorders>
            <w:tcMar>
              <w:left w:w="108" w:type="dxa"/>
              <w:right w:w="108" w:type="dxa"/>
            </w:tcMar>
          </w:tcPr>
          <w:p w14:paraId="7896810F" w14:textId="55D8022D" w:rsidR="3BF1783A" w:rsidRPr="00462319" w:rsidRDefault="3BF1783A" w:rsidP="00B74945">
            <w:r w:rsidRPr="00462319">
              <w:rPr>
                <w:rFonts w:eastAsia="Arial"/>
                <w:sz w:val="24"/>
                <w:szCs w:val="24"/>
              </w:rPr>
              <w:t>3</w:t>
            </w:r>
          </w:p>
        </w:tc>
        <w:tc>
          <w:tcPr>
            <w:tcW w:w="2647" w:type="dxa"/>
            <w:tcBorders>
              <w:top w:val="single" w:sz="8" w:space="0" w:color="auto"/>
              <w:left w:val="single" w:sz="8" w:space="0" w:color="auto"/>
              <w:bottom w:val="single" w:sz="8" w:space="0" w:color="auto"/>
              <w:right w:val="single" w:sz="8" w:space="0" w:color="auto"/>
            </w:tcBorders>
            <w:tcMar>
              <w:left w:w="108" w:type="dxa"/>
              <w:right w:w="108" w:type="dxa"/>
            </w:tcMar>
          </w:tcPr>
          <w:p w14:paraId="4F1B8CA1" w14:textId="25455A58" w:rsidR="3BF1783A" w:rsidRPr="00462319" w:rsidRDefault="3BF1783A" w:rsidP="00B74945">
            <w:r w:rsidRPr="00462319">
              <w:rPr>
                <w:rFonts w:eastAsia="Arial"/>
                <w:sz w:val="24"/>
                <w:szCs w:val="24"/>
              </w:rPr>
              <w:t>Thông tin khách hàng</w:t>
            </w:r>
          </w:p>
        </w:tc>
        <w:tc>
          <w:tcPr>
            <w:tcW w:w="3461" w:type="dxa"/>
            <w:tcBorders>
              <w:top w:val="single" w:sz="8" w:space="0" w:color="auto"/>
              <w:left w:val="single" w:sz="8" w:space="0" w:color="auto"/>
              <w:bottom w:val="single" w:sz="8" w:space="0" w:color="auto"/>
              <w:right w:val="single" w:sz="8" w:space="0" w:color="auto"/>
            </w:tcBorders>
            <w:tcMar>
              <w:left w:w="108" w:type="dxa"/>
              <w:right w:w="108" w:type="dxa"/>
            </w:tcMar>
          </w:tcPr>
          <w:p w14:paraId="17A0AF80" w14:textId="46EC9D4A" w:rsidR="3BF1783A" w:rsidRPr="00462319" w:rsidRDefault="3BF1783A" w:rsidP="00B74945">
            <w:pPr>
              <w:jc w:val="center"/>
            </w:pPr>
            <w:r w:rsidRPr="00462319">
              <w:rPr>
                <w:rFonts w:eastAsia="Arial"/>
                <w:sz w:val="24"/>
                <w:szCs w:val="24"/>
              </w:rPr>
              <w:t>Thông báo không thấy thông tin khách hàng hợp lê</w:t>
            </w:r>
          </w:p>
        </w:tc>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613217AF" w14:textId="03DA83EC" w:rsidR="3BF1783A" w:rsidRPr="00462319" w:rsidRDefault="3BF1783A" w:rsidP="00B74945">
            <w:r w:rsidRPr="00462319">
              <w:rPr>
                <w:rFonts w:eastAsia="Arial"/>
                <w:sz w:val="24"/>
                <w:szCs w:val="24"/>
              </w:rPr>
              <w:t xml:space="preserve">Không xử lý </w:t>
            </w:r>
          </w:p>
        </w:tc>
        <w:tc>
          <w:tcPr>
            <w:tcW w:w="1023" w:type="dxa"/>
            <w:tcBorders>
              <w:top w:val="single" w:sz="8" w:space="0" w:color="auto"/>
              <w:left w:val="single" w:sz="8" w:space="0" w:color="auto"/>
              <w:bottom w:val="single" w:sz="8" w:space="0" w:color="auto"/>
              <w:right w:val="single" w:sz="8" w:space="0" w:color="auto"/>
            </w:tcBorders>
            <w:tcMar>
              <w:left w:w="108" w:type="dxa"/>
              <w:right w:w="108" w:type="dxa"/>
            </w:tcMar>
          </w:tcPr>
          <w:p w14:paraId="62A48C49" w14:textId="5EA14F2D" w:rsidR="3BF1783A" w:rsidRPr="00462319" w:rsidRDefault="3BF1783A" w:rsidP="00B74945">
            <w:r w:rsidRPr="00462319">
              <w:rPr>
                <w:rFonts w:eastAsia="Arial"/>
                <w:sz w:val="24"/>
                <w:szCs w:val="24"/>
              </w:rPr>
              <w:t>Ok</w:t>
            </w:r>
          </w:p>
        </w:tc>
      </w:tr>
    </w:tbl>
    <w:p w14:paraId="4BD7A4D6" w14:textId="6FA8C094" w:rsidR="007A6809" w:rsidRPr="00462319" w:rsidRDefault="3BF1783A" w:rsidP="00B74945">
      <w:pPr>
        <w:spacing w:after="160" w:line="257" w:lineRule="auto"/>
      </w:pPr>
      <w:r w:rsidRPr="00462319">
        <w:rPr>
          <w:rFonts w:eastAsia="Arial"/>
          <w:sz w:val="40"/>
          <w:szCs w:val="40"/>
          <w:lang w:val="en-US"/>
        </w:rPr>
        <w:t xml:space="preserve"> </w:t>
      </w:r>
    </w:p>
    <w:p w14:paraId="5F56D662" w14:textId="74ACC497"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xóa</w:t>
      </w:r>
      <w:proofErr w:type="spellEnd"/>
      <w:r w:rsidRPr="00462319">
        <w:rPr>
          <w:rFonts w:eastAsia="Arial"/>
          <w:sz w:val="32"/>
          <w:szCs w:val="32"/>
          <w:lang w:val="en-US"/>
        </w:rPr>
        <w:t xml:space="preserve"> </w:t>
      </w:r>
      <w:proofErr w:type="spellStart"/>
      <w:r w:rsidRPr="00462319">
        <w:rPr>
          <w:rFonts w:eastAsia="Arial"/>
          <w:sz w:val="32"/>
          <w:szCs w:val="32"/>
          <w:lang w:val="en-US"/>
        </w:rPr>
        <w:t>nhà</w:t>
      </w:r>
      <w:proofErr w:type="spellEnd"/>
      <w:r w:rsidRPr="00462319">
        <w:rPr>
          <w:rFonts w:eastAsia="Arial"/>
          <w:sz w:val="32"/>
          <w:szCs w:val="32"/>
          <w:lang w:val="en-US"/>
        </w:rPr>
        <w:t xml:space="preserve"> </w:t>
      </w:r>
      <w:proofErr w:type="spellStart"/>
      <w:r w:rsidRPr="00462319">
        <w:rPr>
          <w:rFonts w:eastAsia="Arial"/>
          <w:sz w:val="32"/>
          <w:szCs w:val="32"/>
          <w:lang w:val="en-US"/>
        </w:rPr>
        <w:t>cung</w:t>
      </w:r>
      <w:proofErr w:type="spellEnd"/>
      <w:r w:rsidRPr="00462319">
        <w:rPr>
          <w:rFonts w:eastAsia="Arial"/>
          <w:sz w:val="32"/>
          <w:szCs w:val="32"/>
          <w:lang w:val="en-US"/>
        </w:rPr>
        <w:t xml:space="preserve"> </w:t>
      </w:r>
      <w:proofErr w:type="spellStart"/>
      <w:r w:rsidRPr="00462319">
        <w:rPr>
          <w:rFonts w:eastAsia="Arial"/>
          <w:sz w:val="32"/>
          <w:szCs w:val="32"/>
          <w:lang w:val="en-US"/>
        </w:rPr>
        <w:t>cấp</w:t>
      </w:r>
      <w:proofErr w:type="spellEnd"/>
    </w:p>
    <w:tbl>
      <w:tblPr>
        <w:tblStyle w:val="TableGrid"/>
        <w:tblW w:w="0" w:type="auto"/>
        <w:tblLayout w:type="fixed"/>
        <w:tblLook w:val="04A0" w:firstRow="1" w:lastRow="0" w:firstColumn="1" w:lastColumn="0" w:noHBand="0" w:noVBand="1"/>
      </w:tblPr>
      <w:tblGrid>
        <w:gridCol w:w="760"/>
        <w:gridCol w:w="2605"/>
        <w:gridCol w:w="3419"/>
        <w:gridCol w:w="1533"/>
        <w:gridCol w:w="1016"/>
      </w:tblGrid>
      <w:tr w:rsidR="3BF1783A" w:rsidRPr="00462319" w14:paraId="352A1399"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12D15161" w14:textId="23078BF8" w:rsidR="3BF1783A" w:rsidRPr="00462319" w:rsidRDefault="3BF1783A" w:rsidP="00B74945">
            <w:r w:rsidRPr="00462319">
              <w:rPr>
                <w:rFonts w:eastAsia="Arial"/>
                <w:sz w:val="24"/>
                <w:szCs w:val="24"/>
              </w:rPr>
              <w:t>Stt</w:t>
            </w:r>
          </w:p>
        </w:tc>
        <w:tc>
          <w:tcPr>
            <w:tcW w:w="2605" w:type="dxa"/>
            <w:tcBorders>
              <w:top w:val="single" w:sz="8" w:space="0" w:color="auto"/>
              <w:left w:val="single" w:sz="8" w:space="0" w:color="auto"/>
              <w:bottom w:val="single" w:sz="8" w:space="0" w:color="auto"/>
              <w:right w:val="single" w:sz="8" w:space="0" w:color="auto"/>
            </w:tcBorders>
            <w:tcMar>
              <w:left w:w="108" w:type="dxa"/>
              <w:right w:w="108" w:type="dxa"/>
            </w:tcMar>
          </w:tcPr>
          <w:p w14:paraId="2BA1039C" w14:textId="4EE4AA80" w:rsidR="3BF1783A" w:rsidRPr="00462319" w:rsidRDefault="3BF1783A" w:rsidP="00B74945">
            <w:r w:rsidRPr="00462319">
              <w:rPr>
                <w:rFonts w:eastAsia="Arial"/>
                <w:sz w:val="24"/>
                <w:szCs w:val="24"/>
              </w:rPr>
              <w:t>Input</w:t>
            </w:r>
          </w:p>
        </w:tc>
        <w:tc>
          <w:tcPr>
            <w:tcW w:w="3419" w:type="dxa"/>
            <w:tcBorders>
              <w:top w:val="single" w:sz="8" w:space="0" w:color="auto"/>
              <w:left w:val="single" w:sz="8" w:space="0" w:color="auto"/>
              <w:bottom w:val="single" w:sz="8" w:space="0" w:color="auto"/>
              <w:right w:val="single" w:sz="8" w:space="0" w:color="auto"/>
            </w:tcBorders>
            <w:tcMar>
              <w:left w:w="108" w:type="dxa"/>
              <w:right w:w="108" w:type="dxa"/>
            </w:tcMar>
          </w:tcPr>
          <w:p w14:paraId="4FD6F916" w14:textId="27ED1FD7" w:rsidR="3BF1783A" w:rsidRPr="00462319" w:rsidRDefault="3BF1783A" w:rsidP="00B74945">
            <w:r w:rsidRPr="00462319">
              <w:rPr>
                <w:rFonts w:eastAsia="Arial"/>
                <w:sz w:val="24"/>
                <w:szCs w:val="24"/>
              </w:rPr>
              <w:t>Output</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3D61EBC" w14:textId="017D87F1" w:rsidR="3BF1783A" w:rsidRPr="00462319" w:rsidRDefault="3BF1783A" w:rsidP="00B74945">
            <w:r w:rsidRPr="00462319">
              <w:rPr>
                <w:rFonts w:eastAsia="Arial"/>
                <w:sz w:val="24"/>
                <w:szCs w:val="24"/>
              </w:rPr>
              <w:t>Exception</w:t>
            </w:r>
          </w:p>
        </w:tc>
        <w:tc>
          <w:tcPr>
            <w:tcW w:w="1016" w:type="dxa"/>
            <w:tcBorders>
              <w:top w:val="single" w:sz="8" w:space="0" w:color="auto"/>
              <w:left w:val="single" w:sz="8" w:space="0" w:color="auto"/>
              <w:bottom w:val="single" w:sz="8" w:space="0" w:color="auto"/>
              <w:right w:val="single" w:sz="8" w:space="0" w:color="auto"/>
            </w:tcBorders>
            <w:tcMar>
              <w:left w:w="108" w:type="dxa"/>
              <w:right w:w="108" w:type="dxa"/>
            </w:tcMar>
          </w:tcPr>
          <w:p w14:paraId="7585B376" w14:textId="244CEDB9" w:rsidR="3BF1783A" w:rsidRPr="00462319" w:rsidRDefault="3BF1783A" w:rsidP="00B74945">
            <w:r w:rsidRPr="00462319">
              <w:rPr>
                <w:rFonts w:eastAsia="Arial"/>
                <w:sz w:val="24"/>
                <w:szCs w:val="24"/>
              </w:rPr>
              <w:t>Kết quả</w:t>
            </w:r>
          </w:p>
        </w:tc>
      </w:tr>
      <w:tr w:rsidR="3BF1783A" w:rsidRPr="00462319" w14:paraId="2003FEC3"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6206E519" w14:textId="158C200D" w:rsidR="3BF1783A" w:rsidRPr="00462319" w:rsidRDefault="3BF1783A" w:rsidP="00B74945">
            <w:r w:rsidRPr="00462319">
              <w:rPr>
                <w:rFonts w:eastAsia="Arial"/>
                <w:sz w:val="24"/>
                <w:szCs w:val="24"/>
              </w:rPr>
              <w:t>1</w:t>
            </w:r>
          </w:p>
        </w:tc>
        <w:tc>
          <w:tcPr>
            <w:tcW w:w="2605" w:type="dxa"/>
            <w:tcBorders>
              <w:top w:val="single" w:sz="8" w:space="0" w:color="auto"/>
              <w:left w:val="single" w:sz="8" w:space="0" w:color="auto"/>
              <w:bottom w:val="single" w:sz="8" w:space="0" w:color="auto"/>
              <w:right w:val="single" w:sz="8" w:space="0" w:color="auto"/>
            </w:tcBorders>
            <w:tcMar>
              <w:left w:w="108" w:type="dxa"/>
              <w:right w:w="108" w:type="dxa"/>
            </w:tcMar>
          </w:tcPr>
          <w:p w14:paraId="49B4AAE2" w14:textId="7EC8C8A2" w:rsidR="3BF1783A" w:rsidRPr="00462319" w:rsidRDefault="3BF1783A" w:rsidP="00B74945">
            <w:r w:rsidRPr="00462319">
              <w:rPr>
                <w:rFonts w:eastAsia="Arial"/>
                <w:sz w:val="24"/>
                <w:szCs w:val="24"/>
              </w:rPr>
              <w:t>Chưa chọn khách hàng</w:t>
            </w:r>
          </w:p>
        </w:tc>
        <w:tc>
          <w:tcPr>
            <w:tcW w:w="3419" w:type="dxa"/>
            <w:tcBorders>
              <w:top w:val="single" w:sz="8" w:space="0" w:color="auto"/>
              <w:left w:val="single" w:sz="8" w:space="0" w:color="auto"/>
              <w:bottom w:val="single" w:sz="8" w:space="0" w:color="auto"/>
              <w:right w:val="single" w:sz="8" w:space="0" w:color="auto"/>
            </w:tcBorders>
            <w:tcMar>
              <w:left w:w="108" w:type="dxa"/>
              <w:right w:w="108" w:type="dxa"/>
            </w:tcMar>
          </w:tcPr>
          <w:p w14:paraId="75A859C3" w14:textId="03DAD278" w:rsidR="3BF1783A" w:rsidRPr="00462319" w:rsidRDefault="3BF1783A" w:rsidP="00B74945">
            <w:r w:rsidRPr="00462319">
              <w:rPr>
                <w:rFonts w:eastAsia="Arial"/>
                <w:sz w:val="24"/>
                <w:szCs w:val="24"/>
              </w:rPr>
              <w:t>Thông báo cần chọn nhà cung cấp để xóa</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2B5B98CF" w14:textId="7535C0F3" w:rsidR="3BF1783A" w:rsidRPr="00462319" w:rsidRDefault="3BF1783A" w:rsidP="00B74945">
            <w:r w:rsidRPr="00462319">
              <w:rPr>
                <w:rFonts w:eastAsia="Arial"/>
                <w:sz w:val="24"/>
                <w:szCs w:val="24"/>
              </w:rPr>
              <w:t>Không xử lý</w:t>
            </w:r>
          </w:p>
        </w:tc>
        <w:tc>
          <w:tcPr>
            <w:tcW w:w="1016" w:type="dxa"/>
            <w:tcBorders>
              <w:top w:val="single" w:sz="8" w:space="0" w:color="auto"/>
              <w:left w:val="single" w:sz="8" w:space="0" w:color="auto"/>
              <w:bottom w:val="single" w:sz="8" w:space="0" w:color="auto"/>
              <w:right w:val="single" w:sz="8" w:space="0" w:color="auto"/>
            </w:tcBorders>
            <w:tcMar>
              <w:left w:w="108" w:type="dxa"/>
              <w:right w:w="108" w:type="dxa"/>
            </w:tcMar>
          </w:tcPr>
          <w:p w14:paraId="65202A79" w14:textId="7E259342" w:rsidR="3BF1783A" w:rsidRPr="00462319" w:rsidRDefault="3BF1783A" w:rsidP="00B74945">
            <w:r w:rsidRPr="00462319">
              <w:rPr>
                <w:rFonts w:eastAsia="Arial"/>
                <w:sz w:val="24"/>
                <w:szCs w:val="24"/>
              </w:rPr>
              <w:t>Ok</w:t>
            </w:r>
          </w:p>
        </w:tc>
      </w:tr>
    </w:tbl>
    <w:p w14:paraId="5E6C4792" w14:textId="1B42B460" w:rsidR="007A6809" w:rsidRPr="00462319" w:rsidRDefault="3BF1783A" w:rsidP="00B74945">
      <w:pPr>
        <w:spacing w:after="160" w:line="257" w:lineRule="auto"/>
        <w:ind w:left="-851"/>
      </w:pPr>
      <w:r w:rsidRPr="00462319">
        <w:rPr>
          <w:rFonts w:eastAsia="Arial"/>
          <w:sz w:val="32"/>
          <w:szCs w:val="32"/>
          <w:lang w:val="en-US"/>
        </w:rPr>
        <w:t xml:space="preserve"> </w:t>
      </w:r>
    </w:p>
    <w:p w14:paraId="0BE44639" w14:textId="48A219FC"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sửa</w:t>
      </w:r>
      <w:proofErr w:type="spellEnd"/>
      <w:r w:rsidRPr="00462319">
        <w:rPr>
          <w:rFonts w:eastAsia="Arial"/>
          <w:sz w:val="32"/>
          <w:szCs w:val="32"/>
          <w:lang w:val="en-US"/>
        </w:rPr>
        <w:t xml:space="preserve"> </w:t>
      </w:r>
      <w:proofErr w:type="spellStart"/>
      <w:r w:rsidRPr="00462319">
        <w:rPr>
          <w:rFonts w:eastAsia="Arial"/>
          <w:sz w:val="32"/>
          <w:szCs w:val="32"/>
          <w:lang w:val="en-US"/>
        </w:rPr>
        <w:t>nhà</w:t>
      </w:r>
      <w:proofErr w:type="spellEnd"/>
      <w:r w:rsidRPr="00462319">
        <w:rPr>
          <w:rFonts w:eastAsia="Arial"/>
          <w:sz w:val="32"/>
          <w:szCs w:val="32"/>
          <w:lang w:val="en-US"/>
        </w:rPr>
        <w:t xml:space="preserve"> </w:t>
      </w:r>
      <w:proofErr w:type="spellStart"/>
      <w:r w:rsidRPr="00462319">
        <w:rPr>
          <w:rFonts w:eastAsia="Arial"/>
          <w:sz w:val="32"/>
          <w:szCs w:val="32"/>
          <w:lang w:val="en-US"/>
        </w:rPr>
        <w:t>cung</w:t>
      </w:r>
      <w:proofErr w:type="spellEnd"/>
      <w:r w:rsidRPr="00462319">
        <w:rPr>
          <w:rFonts w:eastAsia="Arial"/>
          <w:sz w:val="32"/>
          <w:szCs w:val="32"/>
          <w:lang w:val="en-US"/>
        </w:rPr>
        <w:t xml:space="preserve"> </w:t>
      </w:r>
      <w:proofErr w:type="spellStart"/>
      <w:r w:rsidRPr="00462319">
        <w:rPr>
          <w:rFonts w:eastAsia="Arial"/>
          <w:sz w:val="32"/>
          <w:szCs w:val="32"/>
          <w:lang w:val="en-US"/>
        </w:rPr>
        <w:t>cấp</w:t>
      </w:r>
      <w:proofErr w:type="spellEnd"/>
    </w:p>
    <w:tbl>
      <w:tblPr>
        <w:tblStyle w:val="TableGrid"/>
        <w:tblW w:w="0" w:type="auto"/>
        <w:tblLayout w:type="fixed"/>
        <w:tblLook w:val="04A0" w:firstRow="1" w:lastRow="0" w:firstColumn="1" w:lastColumn="0" w:noHBand="0" w:noVBand="1"/>
      </w:tblPr>
      <w:tblGrid>
        <w:gridCol w:w="640"/>
        <w:gridCol w:w="2748"/>
        <w:gridCol w:w="3326"/>
        <w:gridCol w:w="1600"/>
        <w:gridCol w:w="1020"/>
      </w:tblGrid>
      <w:tr w:rsidR="3BF1783A" w:rsidRPr="00462319" w14:paraId="6F5EEBA1" w14:textId="77777777" w:rsidTr="3BF1783A">
        <w:trPr>
          <w:trHeight w:val="300"/>
        </w:trPr>
        <w:tc>
          <w:tcPr>
            <w:tcW w:w="640" w:type="dxa"/>
            <w:tcBorders>
              <w:top w:val="single" w:sz="8" w:space="0" w:color="auto"/>
              <w:left w:val="single" w:sz="8" w:space="0" w:color="auto"/>
              <w:bottom w:val="single" w:sz="8" w:space="0" w:color="auto"/>
              <w:right w:val="single" w:sz="8" w:space="0" w:color="auto"/>
            </w:tcBorders>
            <w:tcMar>
              <w:left w:w="108" w:type="dxa"/>
              <w:right w:w="108" w:type="dxa"/>
            </w:tcMar>
          </w:tcPr>
          <w:p w14:paraId="5DF0091F" w14:textId="00D47DB4" w:rsidR="3BF1783A" w:rsidRPr="00462319" w:rsidRDefault="3BF1783A" w:rsidP="00B74945">
            <w:r w:rsidRPr="00462319">
              <w:rPr>
                <w:rFonts w:eastAsia="Arial"/>
                <w:sz w:val="24"/>
                <w:szCs w:val="24"/>
              </w:rPr>
              <w:t>Stt</w:t>
            </w:r>
          </w:p>
        </w:tc>
        <w:tc>
          <w:tcPr>
            <w:tcW w:w="2748" w:type="dxa"/>
            <w:tcBorders>
              <w:top w:val="single" w:sz="8" w:space="0" w:color="auto"/>
              <w:left w:val="single" w:sz="8" w:space="0" w:color="auto"/>
              <w:bottom w:val="single" w:sz="8" w:space="0" w:color="auto"/>
              <w:right w:val="single" w:sz="8" w:space="0" w:color="auto"/>
            </w:tcBorders>
            <w:tcMar>
              <w:left w:w="108" w:type="dxa"/>
              <w:right w:w="108" w:type="dxa"/>
            </w:tcMar>
          </w:tcPr>
          <w:p w14:paraId="26FBA3B5" w14:textId="1B939DAF" w:rsidR="3BF1783A" w:rsidRPr="00462319" w:rsidRDefault="3BF1783A" w:rsidP="00B74945">
            <w:r w:rsidRPr="00462319">
              <w:rPr>
                <w:rFonts w:eastAsia="Arial"/>
                <w:sz w:val="24"/>
                <w:szCs w:val="24"/>
              </w:rPr>
              <w:t>Input</w:t>
            </w:r>
          </w:p>
        </w:tc>
        <w:tc>
          <w:tcPr>
            <w:tcW w:w="3326" w:type="dxa"/>
            <w:tcBorders>
              <w:top w:val="single" w:sz="8" w:space="0" w:color="auto"/>
              <w:left w:val="single" w:sz="8" w:space="0" w:color="auto"/>
              <w:bottom w:val="single" w:sz="8" w:space="0" w:color="auto"/>
              <w:right w:val="single" w:sz="8" w:space="0" w:color="auto"/>
            </w:tcBorders>
            <w:tcMar>
              <w:left w:w="108" w:type="dxa"/>
              <w:right w:w="108" w:type="dxa"/>
            </w:tcMar>
          </w:tcPr>
          <w:p w14:paraId="52B87520" w14:textId="0947C213" w:rsidR="3BF1783A" w:rsidRPr="00462319" w:rsidRDefault="3BF1783A" w:rsidP="00B74945">
            <w:r w:rsidRPr="00462319">
              <w:rPr>
                <w:rFonts w:eastAsia="Arial"/>
                <w:sz w:val="24"/>
                <w:szCs w:val="24"/>
              </w:rPr>
              <w:t>Output</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46D9E136" w14:textId="1D432293" w:rsidR="3BF1783A" w:rsidRPr="00462319" w:rsidRDefault="3BF1783A" w:rsidP="00B74945">
            <w:r w:rsidRPr="00462319">
              <w:rPr>
                <w:rFonts w:eastAsia="Arial"/>
                <w:sz w:val="24"/>
                <w:szCs w:val="24"/>
              </w:rPr>
              <w:t>Exception</w:t>
            </w:r>
          </w:p>
        </w:tc>
        <w:tc>
          <w:tcPr>
            <w:tcW w:w="1020" w:type="dxa"/>
            <w:tcBorders>
              <w:top w:val="single" w:sz="8" w:space="0" w:color="auto"/>
              <w:left w:val="single" w:sz="8" w:space="0" w:color="auto"/>
              <w:bottom w:val="single" w:sz="8" w:space="0" w:color="auto"/>
              <w:right w:val="single" w:sz="8" w:space="0" w:color="auto"/>
            </w:tcBorders>
            <w:tcMar>
              <w:left w:w="108" w:type="dxa"/>
              <w:right w:w="108" w:type="dxa"/>
            </w:tcMar>
          </w:tcPr>
          <w:p w14:paraId="11F3158B" w14:textId="422492FB" w:rsidR="3BF1783A" w:rsidRPr="00462319" w:rsidRDefault="3BF1783A" w:rsidP="00B74945">
            <w:r w:rsidRPr="00462319">
              <w:rPr>
                <w:rFonts w:eastAsia="Arial"/>
                <w:sz w:val="24"/>
                <w:szCs w:val="24"/>
              </w:rPr>
              <w:t>Kết quả</w:t>
            </w:r>
          </w:p>
        </w:tc>
      </w:tr>
      <w:tr w:rsidR="3BF1783A" w:rsidRPr="00462319" w14:paraId="60E4BE8E" w14:textId="77777777" w:rsidTr="3BF1783A">
        <w:trPr>
          <w:trHeight w:val="300"/>
        </w:trPr>
        <w:tc>
          <w:tcPr>
            <w:tcW w:w="640" w:type="dxa"/>
            <w:tcBorders>
              <w:top w:val="single" w:sz="8" w:space="0" w:color="auto"/>
              <w:left w:val="single" w:sz="8" w:space="0" w:color="auto"/>
              <w:bottom w:val="single" w:sz="8" w:space="0" w:color="auto"/>
              <w:right w:val="single" w:sz="8" w:space="0" w:color="auto"/>
            </w:tcBorders>
            <w:tcMar>
              <w:left w:w="108" w:type="dxa"/>
              <w:right w:w="108" w:type="dxa"/>
            </w:tcMar>
          </w:tcPr>
          <w:p w14:paraId="16ECE642" w14:textId="74B7A0F4" w:rsidR="3BF1783A" w:rsidRPr="00462319" w:rsidRDefault="3BF1783A" w:rsidP="00B74945">
            <w:r w:rsidRPr="00462319">
              <w:rPr>
                <w:rFonts w:eastAsia="Arial"/>
                <w:sz w:val="24"/>
                <w:szCs w:val="24"/>
              </w:rPr>
              <w:t>1</w:t>
            </w:r>
          </w:p>
        </w:tc>
        <w:tc>
          <w:tcPr>
            <w:tcW w:w="2748" w:type="dxa"/>
            <w:tcBorders>
              <w:top w:val="single" w:sz="8" w:space="0" w:color="auto"/>
              <w:left w:val="single" w:sz="8" w:space="0" w:color="auto"/>
              <w:bottom w:val="single" w:sz="8" w:space="0" w:color="auto"/>
              <w:right w:val="single" w:sz="8" w:space="0" w:color="auto"/>
            </w:tcBorders>
            <w:tcMar>
              <w:left w:w="108" w:type="dxa"/>
              <w:right w:w="108" w:type="dxa"/>
            </w:tcMar>
          </w:tcPr>
          <w:p w14:paraId="127051A9" w14:textId="00B5833A" w:rsidR="3BF1783A" w:rsidRPr="00462319" w:rsidRDefault="3BF1783A" w:rsidP="00B74945">
            <w:r w:rsidRPr="00462319">
              <w:rPr>
                <w:rFonts w:eastAsia="Arial"/>
                <w:sz w:val="24"/>
                <w:szCs w:val="24"/>
              </w:rPr>
              <w:t>Chưa chọn khách hàng</w:t>
            </w:r>
          </w:p>
        </w:tc>
        <w:tc>
          <w:tcPr>
            <w:tcW w:w="3326" w:type="dxa"/>
            <w:tcBorders>
              <w:top w:val="single" w:sz="8" w:space="0" w:color="auto"/>
              <w:left w:val="single" w:sz="8" w:space="0" w:color="auto"/>
              <w:bottom w:val="single" w:sz="8" w:space="0" w:color="auto"/>
              <w:right w:val="single" w:sz="8" w:space="0" w:color="auto"/>
            </w:tcBorders>
            <w:tcMar>
              <w:left w:w="108" w:type="dxa"/>
              <w:right w:w="108" w:type="dxa"/>
            </w:tcMar>
          </w:tcPr>
          <w:p w14:paraId="3D75CF55" w14:textId="63518EE8" w:rsidR="3BF1783A" w:rsidRPr="00462319" w:rsidRDefault="3BF1783A" w:rsidP="00B74945">
            <w:r w:rsidRPr="00462319">
              <w:rPr>
                <w:rFonts w:eastAsia="Arial"/>
                <w:sz w:val="24"/>
                <w:szCs w:val="24"/>
              </w:rPr>
              <w:t>Thông báo cần chọn khách hàng để xóa</w:t>
            </w:r>
          </w:p>
        </w:tc>
        <w:tc>
          <w:tcPr>
            <w:tcW w:w="1600" w:type="dxa"/>
            <w:tcBorders>
              <w:top w:val="single" w:sz="8" w:space="0" w:color="auto"/>
              <w:left w:val="single" w:sz="8" w:space="0" w:color="auto"/>
              <w:bottom w:val="single" w:sz="8" w:space="0" w:color="auto"/>
              <w:right w:val="single" w:sz="8" w:space="0" w:color="auto"/>
            </w:tcBorders>
            <w:tcMar>
              <w:left w:w="108" w:type="dxa"/>
              <w:right w:w="108" w:type="dxa"/>
            </w:tcMar>
          </w:tcPr>
          <w:p w14:paraId="1856097D" w14:textId="24B75BBD" w:rsidR="3BF1783A" w:rsidRPr="00462319" w:rsidRDefault="3BF1783A" w:rsidP="00B74945">
            <w:r w:rsidRPr="00462319">
              <w:rPr>
                <w:rFonts w:eastAsia="Arial"/>
                <w:sz w:val="24"/>
                <w:szCs w:val="24"/>
              </w:rPr>
              <w:t>Không xử lý</w:t>
            </w:r>
          </w:p>
        </w:tc>
        <w:tc>
          <w:tcPr>
            <w:tcW w:w="1020" w:type="dxa"/>
            <w:tcBorders>
              <w:top w:val="single" w:sz="8" w:space="0" w:color="auto"/>
              <w:left w:val="single" w:sz="8" w:space="0" w:color="auto"/>
              <w:bottom w:val="single" w:sz="8" w:space="0" w:color="auto"/>
              <w:right w:val="single" w:sz="8" w:space="0" w:color="auto"/>
            </w:tcBorders>
            <w:tcMar>
              <w:left w:w="108" w:type="dxa"/>
              <w:right w:w="108" w:type="dxa"/>
            </w:tcMar>
          </w:tcPr>
          <w:p w14:paraId="002DAF30" w14:textId="318B077D" w:rsidR="3BF1783A" w:rsidRPr="00462319" w:rsidRDefault="3BF1783A" w:rsidP="00B74945">
            <w:r w:rsidRPr="00462319">
              <w:rPr>
                <w:rFonts w:eastAsia="Arial"/>
                <w:sz w:val="24"/>
                <w:szCs w:val="24"/>
              </w:rPr>
              <w:t>Ok</w:t>
            </w:r>
          </w:p>
        </w:tc>
      </w:tr>
    </w:tbl>
    <w:p w14:paraId="46141CDF" w14:textId="7B568FED" w:rsidR="007A6809" w:rsidRPr="00462319" w:rsidRDefault="3BF1783A" w:rsidP="00B74945">
      <w:pPr>
        <w:spacing w:after="160" w:line="257" w:lineRule="auto"/>
        <w:ind w:left="-851"/>
      </w:pPr>
      <w:r w:rsidRPr="00462319">
        <w:rPr>
          <w:rFonts w:eastAsia="Arial"/>
          <w:sz w:val="32"/>
          <w:szCs w:val="32"/>
          <w:lang w:val="en-US"/>
        </w:rPr>
        <w:t xml:space="preserve"> </w:t>
      </w:r>
    </w:p>
    <w:p w14:paraId="24F32C8F" w14:textId="59E100FB" w:rsidR="007A6809" w:rsidRPr="00B40940" w:rsidRDefault="3BF1783A" w:rsidP="00F53647">
      <w:pPr>
        <w:pStyle w:val="Heading2"/>
        <w:numPr>
          <w:ilvl w:val="1"/>
          <w:numId w:val="17"/>
        </w:numPr>
        <w:rPr>
          <w:rFonts w:ascii="Times New Roman" w:hAnsi="Times New Roman" w:cs="Times New Roman"/>
          <w:lang w:val="en-US"/>
        </w:rPr>
      </w:pPr>
      <w:bookmarkStart w:id="138" w:name="_Toc167019614"/>
      <w:bookmarkStart w:id="139" w:name="_Toc167262709"/>
      <w:bookmarkStart w:id="140" w:name="_Toc167875571"/>
      <w:proofErr w:type="spellStart"/>
      <w:r w:rsidRPr="00B40940">
        <w:rPr>
          <w:rFonts w:ascii="Times New Roman" w:hAnsi="Times New Roman" w:cs="Times New Roman"/>
          <w:lang w:val="en-US"/>
        </w:rPr>
        <w:t>Kiểm</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thử</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cho</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chức</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năng</w:t>
      </w:r>
      <w:proofErr w:type="spellEnd"/>
      <w:r w:rsidRPr="00B40940">
        <w:rPr>
          <w:rFonts w:ascii="Times New Roman" w:hAnsi="Times New Roman" w:cs="Times New Roman"/>
          <w:lang w:val="en-US"/>
        </w:rPr>
        <w:t xml:space="preserve"> Quản </w:t>
      </w:r>
      <w:proofErr w:type="spellStart"/>
      <w:r w:rsidRPr="00B40940">
        <w:rPr>
          <w:rFonts w:ascii="Times New Roman" w:hAnsi="Times New Roman" w:cs="Times New Roman"/>
          <w:lang w:val="en-US"/>
        </w:rPr>
        <w:t>lý</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người</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dùng</w:t>
      </w:r>
      <w:proofErr w:type="spellEnd"/>
      <w:r w:rsidRPr="00B40940">
        <w:rPr>
          <w:rFonts w:ascii="Times New Roman" w:hAnsi="Times New Roman" w:cs="Times New Roman"/>
          <w:lang w:val="en-US"/>
        </w:rPr>
        <w:t>(admin)</w:t>
      </w:r>
      <w:bookmarkEnd w:id="138"/>
      <w:bookmarkEnd w:id="139"/>
      <w:bookmarkEnd w:id="140"/>
    </w:p>
    <w:p w14:paraId="33B95753" w14:textId="3D1CF59F" w:rsidR="009624A4" w:rsidRDefault="3BF1783A" w:rsidP="00B74945">
      <w:pPr>
        <w:spacing w:after="160" w:line="257" w:lineRule="auto"/>
        <w:ind w:left="-851"/>
        <w:rPr>
          <w:rFonts w:eastAsia="Arial"/>
          <w:sz w:val="32"/>
          <w:szCs w:val="32"/>
          <w:lang w:val="en-US"/>
        </w:rPr>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thêm</w:t>
      </w:r>
      <w:proofErr w:type="spellEnd"/>
      <w:r w:rsidRPr="00462319">
        <w:rPr>
          <w:rFonts w:eastAsia="Arial"/>
          <w:sz w:val="32"/>
          <w:szCs w:val="32"/>
          <w:lang w:val="en-US"/>
        </w:rPr>
        <w:t xml:space="preserve"> </w:t>
      </w:r>
      <w:proofErr w:type="spellStart"/>
      <w:r w:rsidRPr="00462319">
        <w:rPr>
          <w:rFonts w:eastAsia="Arial"/>
          <w:sz w:val="32"/>
          <w:szCs w:val="32"/>
          <w:lang w:val="en-US"/>
        </w:rPr>
        <w:t>mới</w:t>
      </w:r>
      <w:proofErr w:type="spellEnd"/>
      <w:r w:rsidRPr="00462319">
        <w:rPr>
          <w:rFonts w:eastAsia="Arial"/>
          <w:sz w:val="32"/>
          <w:szCs w:val="32"/>
          <w:lang w:val="en-US"/>
        </w:rPr>
        <w:t xml:space="preserve"> </w:t>
      </w:r>
      <w:proofErr w:type="spellStart"/>
      <w:r w:rsidRPr="00462319">
        <w:rPr>
          <w:rFonts w:eastAsia="Arial"/>
          <w:sz w:val="32"/>
          <w:szCs w:val="32"/>
          <w:lang w:val="en-US"/>
        </w:rPr>
        <w:t>người</w:t>
      </w:r>
      <w:proofErr w:type="spellEnd"/>
      <w:r w:rsidRPr="00462319">
        <w:rPr>
          <w:rFonts w:eastAsia="Arial"/>
          <w:sz w:val="32"/>
          <w:szCs w:val="32"/>
          <w:lang w:val="en-US"/>
        </w:rPr>
        <w:t xml:space="preserve"> </w:t>
      </w:r>
      <w:proofErr w:type="spellStart"/>
      <w:r w:rsidRPr="00462319">
        <w:rPr>
          <w:rFonts w:eastAsia="Arial"/>
          <w:sz w:val="32"/>
          <w:szCs w:val="32"/>
          <w:lang w:val="en-US"/>
        </w:rPr>
        <w:t>dùng</w:t>
      </w:r>
      <w:proofErr w:type="spellEnd"/>
    </w:p>
    <w:p w14:paraId="1B079D72" w14:textId="77777777" w:rsidR="009624A4" w:rsidRDefault="009624A4">
      <w:pPr>
        <w:rPr>
          <w:rFonts w:eastAsia="Arial"/>
          <w:sz w:val="32"/>
          <w:szCs w:val="32"/>
          <w:lang w:val="en-US"/>
        </w:rPr>
      </w:pPr>
      <w:r>
        <w:rPr>
          <w:rFonts w:eastAsia="Arial"/>
          <w:sz w:val="32"/>
          <w:szCs w:val="32"/>
          <w:lang w:val="en-US"/>
        </w:rPr>
        <w:br w:type="page"/>
      </w:r>
    </w:p>
    <w:p w14:paraId="48854E63" w14:textId="77777777" w:rsidR="007A6809" w:rsidRPr="00462319" w:rsidRDefault="007A6809" w:rsidP="00B74945">
      <w:pPr>
        <w:spacing w:after="160" w:line="257" w:lineRule="auto"/>
        <w:ind w:left="-851"/>
      </w:pPr>
    </w:p>
    <w:tbl>
      <w:tblPr>
        <w:tblStyle w:val="TableGrid"/>
        <w:tblW w:w="0" w:type="auto"/>
        <w:tblLayout w:type="fixed"/>
        <w:tblLook w:val="04A0" w:firstRow="1" w:lastRow="0" w:firstColumn="1" w:lastColumn="0" w:noHBand="0" w:noVBand="1"/>
      </w:tblPr>
      <w:tblGrid>
        <w:gridCol w:w="639"/>
        <w:gridCol w:w="2046"/>
        <w:gridCol w:w="3772"/>
        <w:gridCol w:w="1825"/>
        <w:gridCol w:w="1194"/>
      </w:tblGrid>
      <w:tr w:rsidR="3BF1783A" w:rsidRPr="00462319" w14:paraId="67490C18" w14:textId="77777777" w:rsidTr="3BF1783A">
        <w:trPr>
          <w:trHeight w:val="300"/>
        </w:trPr>
        <w:tc>
          <w:tcPr>
            <w:tcW w:w="639" w:type="dxa"/>
            <w:tcBorders>
              <w:top w:val="single" w:sz="8" w:space="0" w:color="auto"/>
              <w:left w:val="single" w:sz="8" w:space="0" w:color="auto"/>
              <w:bottom w:val="single" w:sz="8" w:space="0" w:color="auto"/>
              <w:right w:val="single" w:sz="8" w:space="0" w:color="auto"/>
            </w:tcBorders>
            <w:tcMar>
              <w:left w:w="108" w:type="dxa"/>
              <w:right w:w="108" w:type="dxa"/>
            </w:tcMar>
          </w:tcPr>
          <w:p w14:paraId="49DF0EC2" w14:textId="23FD8B16" w:rsidR="3BF1783A" w:rsidRPr="00462319" w:rsidRDefault="3BF1783A" w:rsidP="00B74945">
            <w:r w:rsidRPr="00462319">
              <w:rPr>
                <w:rFonts w:eastAsia="Arial"/>
                <w:sz w:val="24"/>
                <w:szCs w:val="24"/>
              </w:rPr>
              <w:t>Stt</w:t>
            </w:r>
          </w:p>
        </w:tc>
        <w:tc>
          <w:tcPr>
            <w:tcW w:w="2046" w:type="dxa"/>
            <w:tcBorders>
              <w:top w:val="single" w:sz="8" w:space="0" w:color="auto"/>
              <w:left w:val="single" w:sz="8" w:space="0" w:color="auto"/>
              <w:bottom w:val="single" w:sz="8" w:space="0" w:color="auto"/>
              <w:right w:val="single" w:sz="8" w:space="0" w:color="auto"/>
            </w:tcBorders>
            <w:tcMar>
              <w:left w:w="108" w:type="dxa"/>
              <w:right w:w="108" w:type="dxa"/>
            </w:tcMar>
          </w:tcPr>
          <w:p w14:paraId="03F03D8E" w14:textId="48011751" w:rsidR="3BF1783A" w:rsidRPr="00462319" w:rsidRDefault="3BF1783A" w:rsidP="00B74945">
            <w:r w:rsidRPr="00462319">
              <w:rPr>
                <w:rFonts w:eastAsia="Arial"/>
                <w:sz w:val="24"/>
                <w:szCs w:val="24"/>
              </w:rPr>
              <w:t>Input</w:t>
            </w:r>
          </w:p>
        </w:tc>
        <w:tc>
          <w:tcPr>
            <w:tcW w:w="3772" w:type="dxa"/>
            <w:tcBorders>
              <w:top w:val="single" w:sz="8" w:space="0" w:color="auto"/>
              <w:left w:val="single" w:sz="8" w:space="0" w:color="auto"/>
              <w:bottom w:val="single" w:sz="8" w:space="0" w:color="auto"/>
              <w:right w:val="single" w:sz="8" w:space="0" w:color="auto"/>
            </w:tcBorders>
            <w:tcMar>
              <w:left w:w="108" w:type="dxa"/>
              <w:right w:w="108" w:type="dxa"/>
            </w:tcMar>
          </w:tcPr>
          <w:p w14:paraId="08049925" w14:textId="3D57530F" w:rsidR="3BF1783A" w:rsidRPr="00462319" w:rsidRDefault="3BF1783A" w:rsidP="00B74945">
            <w:r w:rsidRPr="00462319">
              <w:rPr>
                <w:rFonts w:eastAsia="Arial"/>
                <w:sz w:val="24"/>
                <w:szCs w:val="24"/>
              </w:rPr>
              <w:t>Output</w:t>
            </w:r>
          </w:p>
        </w:tc>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7A5EAE1A" w14:textId="62C45BC3" w:rsidR="3BF1783A" w:rsidRPr="00462319" w:rsidRDefault="3BF1783A" w:rsidP="00B74945">
            <w:r w:rsidRPr="00462319">
              <w:rPr>
                <w:rFonts w:eastAsia="Arial"/>
                <w:sz w:val="24"/>
                <w:szCs w:val="24"/>
              </w:rPr>
              <w:t>Exception</w:t>
            </w:r>
          </w:p>
        </w:tc>
        <w:tc>
          <w:tcPr>
            <w:tcW w:w="1194" w:type="dxa"/>
            <w:tcBorders>
              <w:top w:val="single" w:sz="8" w:space="0" w:color="auto"/>
              <w:left w:val="single" w:sz="8" w:space="0" w:color="auto"/>
              <w:bottom w:val="single" w:sz="8" w:space="0" w:color="auto"/>
              <w:right w:val="single" w:sz="8" w:space="0" w:color="auto"/>
            </w:tcBorders>
            <w:tcMar>
              <w:left w:w="108" w:type="dxa"/>
              <w:right w:w="108" w:type="dxa"/>
            </w:tcMar>
          </w:tcPr>
          <w:p w14:paraId="33DC4F1A" w14:textId="38325F36" w:rsidR="3BF1783A" w:rsidRPr="00462319" w:rsidRDefault="3BF1783A" w:rsidP="00B74945">
            <w:r w:rsidRPr="00462319">
              <w:rPr>
                <w:rFonts w:eastAsia="Arial"/>
                <w:sz w:val="24"/>
                <w:szCs w:val="24"/>
              </w:rPr>
              <w:t>Kết quả</w:t>
            </w:r>
          </w:p>
        </w:tc>
      </w:tr>
      <w:tr w:rsidR="3BF1783A" w:rsidRPr="00462319" w14:paraId="17A28AB2" w14:textId="77777777" w:rsidTr="3BF1783A">
        <w:trPr>
          <w:trHeight w:val="300"/>
        </w:trPr>
        <w:tc>
          <w:tcPr>
            <w:tcW w:w="639" w:type="dxa"/>
            <w:tcBorders>
              <w:top w:val="single" w:sz="8" w:space="0" w:color="auto"/>
              <w:left w:val="single" w:sz="8" w:space="0" w:color="auto"/>
              <w:bottom w:val="single" w:sz="8" w:space="0" w:color="auto"/>
              <w:right w:val="single" w:sz="8" w:space="0" w:color="auto"/>
            </w:tcBorders>
            <w:tcMar>
              <w:left w:w="108" w:type="dxa"/>
              <w:right w:w="108" w:type="dxa"/>
            </w:tcMar>
          </w:tcPr>
          <w:p w14:paraId="31B0FDDF" w14:textId="3A7F78EC" w:rsidR="3BF1783A" w:rsidRPr="00462319" w:rsidRDefault="3BF1783A" w:rsidP="00B74945">
            <w:r w:rsidRPr="00462319">
              <w:rPr>
                <w:rFonts w:eastAsia="Arial"/>
                <w:sz w:val="24"/>
                <w:szCs w:val="24"/>
              </w:rPr>
              <w:t>1</w:t>
            </w:r>
          </w:p>
        </w:tc>
        <w:tc>
          <w:tcPr>
            <w:tcW w:w="2046" w:type="dxa"/>
            <w:tcBorders>
              <w:top w:val="single" w:sz="8" w:space="0" w:color="auto"/>
              <w:left w:val="single" w:sz="8" w:space="0" w:color="auto"/>
              <w:bottom w:val="single" w:sz="8" w:space="0" w:color="auto"/>
              <w:right w:val="single" w:sz="8" w:space="0" w:color="auto"/>
            </w:tcBorders>
            <w:tcMar>
              <w:left w:w="108" w:type="dxa"/>
              <w:right w:w="108" w:type="dxa"/>
            </w:tcMar>
          </w:tcPr>
          <w:p w14:paraId="54F8E6A1" w14:textId="717FEA6C" w:rsidR="3BF1783A" w:rsidRPr="00462319" w:rsidRDefault="3BF1783A" w:rsidP="00B74945">
            <w:r w:rsidRPr="00462319">
              <w:rPr>
                <w:rFonts w:eastAsia="Arial"/>
                <w:sz w:val="24"/>
                <w:szCs w:val="24"/>
              </w:rPr>
              <w:t>Không nhập bất cứ gì</w:t>
            </w:r>
          </w:p>
        </w:tc>
        <w:tc>
          <w:tcPr>
            <w:tcW w:w="3772" w:type="dxa"/>
            <w:tcBorders>
              <w:top w:val="single" w:sz="8" w:space="0" w:color="auto"/>
              <w:left w:val="single" w:sz="8" w:space="0" w:color="auto"/>
              <w:bottom w:val="single" w:sz="8" w:space="0" w:color="auto"/>
              <w:right w:val="single" w:sz="8" w:space="0" w:color="auto"/>
            </w:tcBorders>
            <w:tcMar>
              <w:left w:w="108" w:type="dxa"/>
              <w:right w:w="108" w:type="dxa"/>
            </w:tcMar>
          </w:tcPr>
          <w:p w14:paraId="6566981B" w14:textId="2A9A9169" w:rsidR="3BF1783A" w:rsidRPr="00462319" w:rsidRDefault="3BF1783A" w:rsidP="00B74945">
            <w:r w:rsidRPr="00462319">
              <w:rPr>
                <w:rFonts w:eastAsia="Arial"/>
                <w:sz w:val="24"/>
                <w:szCs w:val="24"/>
              </w:rPr>
              <w:t>Thông báo lỗi chưa nhập thông tin gì, yêu cầu nhập lại.</w:t>
            </w:r>
          </w:p>
        </w:tc>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273FD47B" w14:textId="20315A3E" w:rsidR="3BF1783A" w:rsidRPr="00462319" w:rsidRDefault="3BF1783A" w:rsidP="00B74945">
            <w:r w:rsidRPr="00462319">
              <w:rPr>
                <w:rFonts w:eastAsia="Arial"/>
                <w:sz w:val="24"/>
                <w:szCs w:val="24"/>
              </w:rPr>
              <w:t>Không xử lý</w:t>
            </w:r>
          </w:p>
        </w:tc>
        <w:tc>
          <w:tcPr>
            <w:tcW w:w="1194" w:type="dxa"/>
            <w:tcBorders>
              <w:top w:val="single" w:sz="8" w:space="0" w:color="auto"/>
              <w:left w:val="single" w:sz="8" w:space="0" w:color="auto"/>
              <w:bottom w:val="single" w:sz="8" w:space="0" w:color="auto"/>
              <w:right w:val="single" w:sz="8" w:space="0" w:color="auto"/>
            </w:tcBorders>
            <w:tcMar>
              <w:left w:w="108" w:type="dxa"/>
              <w:right w:w="108" w:type="dxa"/>
            </w:tcMar>
          </w:tcPr>
          <w:p w14:paraId="6D5333BB" w14:textId="77D864B7" w:rsidR="3BF1783A" w:rsidRPr="00462319" w:rsidRDefault="3BF1783A" w:rsidP="00B74945">
            <w:r w:rsidRPr="00462319">
              <w:rPr>
                <w:rFonts w:eastAsia="Arial"/>
                <w:sz w:val="24"/>
                <w:szCs w:val="24"/>
              </w:rPr>
              <w:t>Ok</w:t>
            </w:r>
          </w:p>
        </w:tc>
      </w:tr>
      <w:tr w:rsidR="3BF1783A" w:rsidRPr="00462319" w14:paraId="21A700A3" w14:textId="77777777" w:rsidTr="3BF1783A">
        <w:trPr>
          <w:trHeight w:val="300"/>
        </w:trPr>
        <w:tc>
          <w:tcPr>
            <w:tcW w:w="639" w:type="dxa"/>
            <w:tcBorders>
              <w:top w:val="single" w:sz="8" w:space="0" w:color="auto"/>
              <w:left w:val="single" w:sz="8" w:space="0" w:color="auto"/>
              <w:bottom w:val="single" w:sz="8" w:space="0" w:color="auto"/>
              <w:right w:val="single" w:sz="8" w:space="0" w:color="auto"/>
            </w:tcBorders>
            <w:tcMar>
              <w:left w:w="108" w:type="dxa"/>
              <w:right w:w="108" w:type="dxa"/>
            </w:tcMar>
          </w:tcPr>
          <w:p w14:paraId="13DB047B" w14:textId="3825E735" w:rsidR="3BF1783A" w:rsidRPr="00462319" w:rsidRDefault="3BF1783A" w:rsidP="00B74945">
            <w:r w:rsidRPr="00462319">
              <w:rPr>
                <w:rFonts w:eastAsia="Arial"/>
                <w:sz w:val="24"/>
                <w:szCs w:val="24"/>
              </w:rPr>
              <w:t>2</w:t>
            </w:r>
          </w:p>
        </w:tc>
        <w:tc>
          <w:tcPr>
            <w:tcW w:w="2046" w:type="dxa"/>
            <w:tcBorders>
              <w:top w:val="single" w:sz="8" w:space="0" w:color="auto"/>
              <w:left w:val="single" w:sz="8" w:space="0" w:color="auto"/>
              <w:bottom w:val="single" w:sz="8" w:space="0" w:color="auto"/>
              <w:right w:val="single" w:sz="8" w:space="0" w:color="auto"/>
            </w:tcBorders>
            <w:tcMar>
              <w:left w:w="108" w:type="dxa"/>
              <w:right w:w="108" w:type="dxa"/>
            </w:tcMar>
          </w:tcPr>
          <w:p w14:paraId="4F1C7660" w14:textId="0D156771" w:rsidR="3BF1783A" w:rsidRPr="00462319" w:rsidRDefault="3BF1783A" w:rsidP="00B74945">
            <w:r w:rsidRPr="00462319">
              <w:rPr>
                <w:rFonts w:eastAsia="Arial"/>
                <w:sz w:val="24"/>
                <w:szCs w:val="24"/>
              </w:rPr>
              <w:t>Trùng tên đăng nhập</w:t>
            </w:r>
          </w:p>
        </w:tc>
        <w:tc>
          <w:tcPr>
            <w:tcW w:w="3772" w:type="dxa"/>
            <w:tcBorders>
              <w:top w:val="single" w:sz="8" w:space="0" w:color="auto"/>
              <w:left w:val="single" w:sz="8" w:space="0" w:color="auto"/>
              <w:bottom w:val="single" w:sz="8" w:space="0" w:color="auto"/>
              <w:right w:val="single" w:sz="8" w:space="0" w:color="auto"/>
            </w:tcBorders>
            <w:tcMar>
              <w:left w:w="108" w:type="dxa"/>
              <w:right w:w="108" w:type="dxa"/>
            </w:tcMar>
          </w:tcPr>
          <w:p w14:paraId="7EE51B51" w14:textId="6CD840CC" w:rsidR="3BF1783A" w:rsidRPr="00462319" w:rsidRDefault="3BF1783A" w:rsidP="00B74945">
            <w:r w:rsidRPr="00462319">
              <w:rPr>
                <w:rFonts w:eastAsia="Arial"/>
                <w:sz w:val="24"/>
                <w:szCs w:val="24"/>
              </w:rPr>
              <w:t>Đã tồn tại tên đăng nhập</w:t>
            </w:r>
          </w:p>
        </w:tc>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344AAB87" w14:textId="40925D6F" w:rsidR="3BF1783A" w:rsidRPr="00462319" w:rsidRDefault="3BF1783A" w:rsidP="00B74945">
            <w:r w:rsidRPr="00462319">
              <w:rPr>
                <w:rFonts w:eastAsia="Arial"/>
                <w:sz w:val="24"/>
                <w:szCs w:val="24"/>
              </w:rPr>
              <w:t>Không xử lý</w:t>
            </w:r>
          </w:p>
        </w:tc>
        <w:tc>
          <w:tcPr>
            <w:tcW w:w="1194" w:type="dxa"/>
            <w:tcBorders>
              <w:top w:val="single" w:sz="8" w:space="0" w:color="auto"/>
              <w:left w:val="single" w:sz="8" w:space="0" w:color="auto"/>
              <w:bottom w:val="single" w:sz="8" w:space="0" w:color="auto"/>
              <w:right w:val="single" w:sz="8" w:space="0" w:color="auto"/>
            </w:tcBorders>
            <w:tcMar>
              <w:left w:w="108" w:type="dxa"/>
              <w:right w:w="108" w:type="dxa"/>
            </w:tcMar>
          </w:tcPr>
          <w:p w14:paraId="6A01647E" w14:textId="77178755" w:rsidR="3BF1783A" w:rsidRPr="00462319" w:rsidRDefault="3BF1783A" w:rsidP="00B74945">
            <w:r w:rsidRPr="00462319">
              <w:rPr>
                <w:rFonts w:eastAsia="Arial"/>
                <w:sz w:val="24"/>
                <w:szCs w:val="24"/>
              </w:rPr>
              <w:t>Ok</w:t>
            </w:r>
          </w:p>
        </w:tc>
      </w:tr>
      <w:tr w:rsidR="3BF1783A" w:rsidRPr="00462319" w14:paraId="2C0AB034" w14:textId="77777777" w:rsidTr="3BF1783A">
        <w:trPr>
          <w:trHeight w:val="300"/>
        </w:trPr>
        <w:tc>
          <w:tcPr>
            <w:tcW w:w="639" w:type="dxa"/>
            <w:tcBorders>
              <w:top w:val="single" w:sz="8" w:space="0" w:color="auto"/>
              <w:left w:val="single" w:sz="8" w:space="0" w:color="auto"/>
              <w:bottom w:val="single" w:sz="8" w:space="0" w:color="auto"/>
              <w:right w:val="single" w:sz="8" w:space="0" w:color="auto"/>
            </w:tcBorders>
            <w:tcMar>
              <w:left w:w="108" w:type="dxa"/>
              <w:right w:w="108" w:type="dxa"/>
            </w:tcMar>
          </w:tcPr>
          <w:p w14:paraId="67BE2891" w14:textId="1852E0B7" w:rsidR="3BF1783A" w:rsidRPr="00462319" w:rsidRDefault="3BF1783A" w:rsidP="00B74945">
            <w:r w:rsidRPr="00462319">
              <w:rPr>
                <w:rFonts w:eastAsia="Arial"/>
                <w:sz w:val="24"/>
                <w:szCs w:val="24"/>
              </w:rPr>
              <w:t>3</w:t>
            </w:r>
          </w:p>
        </w:tc>
        <w:tc>
          <w:tcPr>
            <w:tcW w:w="2046" w:type="dxa"/>
            <w:tcBorders>
              <w:top w:val="single" w:sz="8" w:space="0" w:color="auto"/>
              <w:left w:val="single" w:sz="8" w:space="0" w:color="auto"/>
              <w:bottom w:val="single" w:sz="8" w:space="0" w:color="auto"/>
              <w:right w:val="single" w:sz="8" w:space="0" w:color="auto"/>
            </w:tcBorders>
            <w:tcMar>
              <w:left w:w="108" w:type="dxa"/>
              <w:right w:w="108" w:type="dxa"/>
            </w:tcMar>
          </w:tcPr>
          <w:p w14:paraId="5ECE3A6F" w14:textId="7F0E5B31" w:rsidR="3BF1783A" w:rsidRPr="00462319" w:rsidRDefault="3BF1783A" w:rsidP="00B74945">
            <w:r w:rsidRPr="00462319">
              <w:rPr>
                <w:rFonts w:eastAsia="Arial"/>
                <w:sz w:val="24"/>
                <w:szCs w:val="24"/>
              </w:rPr>
              <w:t>Thông tin người dùng</w:t>
            </w:r>
          </w:p>
        </w:tc>
        <w:tc>
          <w:tcPr>
            <w:tcW w:w="3772" w:type="dxa"/>
            <w:tcBorders>
              <w:top w:val="single" w:sz="8" w:space="0" w:color="auto"/>
              <w:left w:val="single" w:sz="8" w:space="0" w:color="auto"/>
              <w:bottom w:val="single" w:sz="8" w:space="0" w:color="auto"/>
              <w:right w:val="single" w:sz="8" w:space="0" w:color="auto"/>
            </w:tcBorders>
            <w:tcMar>
              <w:left w:w="108" w:type="dxa"/>
              <w:right w:w="108" w:type="dxa"/>
            </w:tcMar>
          </w:tcPr>
          <w:p w14:paraId="2A281129" w14:textId="22FDC2F6" w:rsidR="3BF1783A" w:rsidRPr="00462319" w:rsidRDefault="3BF1783A" w:rsidP="00B74945">
            <w:r w:rsidRPr="00462319">
              <w:rPr>
                <w:rFonts w:eastAsia="Arial"/>
                <w:sz w:val="24"/>
                <w:szCs w:val="24"/>
              </w:rPr>
              <w:t>Thông báo không thấy thông tin người dùng</w:t>
            </w:r>
          </w:p>
        </w:tc>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31F98581" w14:textId="1ED5B21F" w:rsidR="3BF1783A" w:rsidRPr="00462319" w:rsidRDefault="3BF1783A" w:rsidP="00B74945">
            <w:r w:rsidRPr="00462319">
              <w:rPr>
                <w:rFonts w:eastAsia="Arial"/>
                <w:sz w:val="24"/>
                <w:szCs w:val="24"/>
              </w:rPr>
              <w:t>Không xử lý</w:t>
            </w:r>
          </w:p>
        </w:tc>
        <w:tc>
          <w:tcPr>
            <w:tcW w:w="1194" w:type="dxa"/>
            <w:tcBorders>
              <w:top w:val="single" w:sz="8" w:space="0" w:color="auto"/>
              <w:left w:val="single" w:sz="8" w:space="0" w:color="auto"/>
              <w:bottom w:val="single" w:sz="8" w:space="0" w:color="auto"/>
              <w:right w:val="single" w:sz="8" w:space="0" w:color="auto"/>
            </w:tcBorders>
            <w:tcMar>
              <w:left w:w="108" w:type="dxa"/>
              <w:right w:w="108" w:type="dxa"/>
            </w:tcMar>
          </w:tcPr>
          <w:p w14:paraId="75F35CAD" w14:textId="23750361" w:rsidR="3BF1783A" w:rsidRPr="00462319" w:rsidRDefault="3BF1783A" w:rsidP="00B74945">
            <w:r w:rsidRPr="00462319">
              <w:rPr>
                <w:rFonts w:eastAsia="Arial"/>
                <w:sz w:val="24"/>
                <w:szCs w:val="24"/>
              </w:rPr>
              <w:t>Ok</w:t>
            </w:r>
          </w:p>
        </w:tc>
      </w:tr>
      <w:tr w:rsidR="3BF1783A" w:rsidRPr="00462319" w14:paraId="6B970DCC" w14:textId="77777777" w:rsidTr="3BF1783A">
        <w:trPr>
          <w:trHeight w:val="300"/>
        </w:trPr>
        <w:tc>
          <w:tcPr>
            <w:tcW w:w="639" w:type="dxa"/>
            <w:tcBorders>
              <w:top w:val="single" w:sz="8" w:space="0" w:color="auto"/>
              <w:left w:val="single" w:sz="8" w:space="0" w:color="auto"/>
              <w:bottom w:val="single" w:sz="8" w:space="0" w:color="auto"/>
              <w:right w:val="single" w:sz="8" w:space="0" w:color="auto"/>
            </w:tcBorders>
            <w:tcMar>
              <w:left w:w="108" w:type="dxa"/>
              <w:right w:w="108" w:type="dxa"/>
            </w:tcMar>
          </w:tcPr>
          <w:p w14:paraId="40960754" w14:textId="7D2B6C15" w:rsidR="3BF1783A" w:rsidRPr="00462319" w:rsidRDefault="3BF1783A" w:rsidP="00B74945">
            <w:r w:rsidRPr="00462319">
              <w:rPr>
                <w:rFonts w:eastAsia="Arial"/>
                <w:sz w:val="24"/>
                <w:szCs w:val="24"/>
              </w:rPr>
              <w:t>4</w:t>
            </w:r>
          </w:p>
        </w:tc>
        <w:tc>
          <w:tcPr>
            <w:tcW w:w="2046" w:type="dxa"/>
            <w:tcBorders>
              <w:top w:val="single" w:sz="8" w:space="0" w:color="auto"/>
              <w:left w:val="single" w:sz="8" w:space="0" w:color="auto"/>
              <w:bottom w:val="single" w:sz="8" w:space="0" w:color="auto"/>
              <w:right w:val="single" w:sz="8" w:space="0" w:color="auto"/>
            </w:tcBorders>
            <w:tcMar>
              <w:left w:w="108" w:type="dxa"/>
              <w:right w:w="108" w:type="dxa"/>
            </w:tcMar>
          </w:tcPr>
          <w:p w14:paraId="17418D78" w14:textId="137A7326" w:rsidR="3BF1783A" w:rsidRPr="00462319" w:rsidRDefault="3BF1783A" w:rsidP="00B74945">
            <w:r w:rsidRPr="00462319">
              <w:rPr>
                <w:rFonts w:eastAsia="Arial"/>
                <w:sz w:val="24"/>
                <w:szCs w:val="24"/>
              </w:rPr>
              <w:t xml:space="preserve">Dữ liệu đủ(chưa chọn nhóm người dùng ) </w:t>
            </w:r>
          </w:p>
        </w:tc>
        <w:tc>
          <w:tcPr>
            <w:tcW w:w="3772" w:type="dxa"/>
            <w:tcBorders>
              <w:top w:val="single" w:sz="8" w:space="0" w:color="auto"/>
              <w:left w:val="single" w:sz="8" w:space="0" w:color="auto"/>
              <w:bottom w:val="single" w:sz="8" w:space="0" w:color="auto"/>
              <w:right w:val="single" w:sz="8" w:space="0" w:color="auto"/>
            </w:tcBorders>
            <w:tcMar>
              <w:left w:w="108" w:type="dxa"/>
              <w:right w:w="108" w:type="dxa"/>
            </w:tcMar>
          </w:tcPr>
          <w:p w14:paraId="1D4F0CDC" w14:textId="0216434B" w:rsidR="3BF1783A" w:rsidRPr="00462319" w:rsidRDefault="3BF1783A" w:rsidP="00B74945">
            <w:r w:rsidRPr="00462319">
              <w:rPr>
                <w:rFonts w:eastAsia="Arial"/>
                <w:sz w:val="24"/>
                <w:szCs w:val="24"/>
              </w:rPr>
              <w:t>Bạn chưa chọn nhóm người dùng account</w:t>
            </w:r>
          </w:p>
        </w:tc>
        <w:tc>
          <w:tcPr>
            <w:tcW w:w="1825" w:type="dxa"/>
            <w:tcBorders>
              <w:top w:val="single" w:sz="8" w:space="0" w:color="auto"/>
              <w:left w:val="single" w:sz="8" w:space="0" w:color="auto"/>
              <w:bottom w:val="single" w:sz="8" w:space="0" w:color="auto"/>
              <w:right w:val="single" w:sz="8" w:space="0" w:color="auto"/>
            </w:tcBorders>
            <w:tcMar>
              <w:left w:w="108" w:type="dxa"/>
              <w:right w:w="108" w:type="dxa"/>
            </w:tcMar>
          </w:tcPr>
          <w:p w14:paraId="45850514" w14:textId="63FA66D3" w:rsidR="3BF1783A" w:rsidRPr="00462319" w:rsidRDefault="3BF1783A" w:rsidP="00B74945">
            <w:r w:rsidRPr="00462319">
              <w:rPr>
                <w:rFonts w:eastAsia="Arial"/>
                <w:sz w:val="24"/>
                <w:szCs w:val="24"/>
              </w:rPr>
              <w:t xml:space="preserve">Không xử lý </w:t>
            </w:r>
          </w:p>
        </w:tc>
        <w:tc>
          <w:tcPr>
            <w:tcW w:w="1194" w:type="dxa"/>
            <w:tcBorders>
              <w:top w:val="single" w:sz="8" w:space="0" w:color="auto"/>
              <w:left w:val="single" w:sz="8" w:space="0" w:color="auto"/>
              <w:bottom w:val="single" w:sz="8" w:space="0" w:color="auto"/>
              <w:right w:val="single" w:sz="8" w:space="0" w:color="auto"/>
            </w:tcBorders>
            <w:tcMar>
              <w:left w:w="108" w:type="dxa"/>
              <w:right w:w="108" w:type="dxa"/>
            </w:tcMar>
          </w:tcPr>
          <w:p w14:paraId="422607C8" w14:textId="62932902" w:rsidR="3BF1783A" w:rsidRPr="00462319" w:rsidRDefault="3BF1783A" w:rsidP="00B74945">
            <w:r w:rsidRPr="00462319">
              <w:rPr>
                <w:rFonts w:eastAsia="Arial"/>
                <w:sz w:val="24"/>
                <w:szCs w:val="24"/>
              </w:rPr>
              <w:t>Ok</w:t>
            </w:r>
          </w:p>
        </w:tc>
      </w:tr>
    </w:tbl>
    <w:p w14:paraId="0EDFF3D4" w14:textId="614A7B11" w:rsidR="007A6809" w:rsidRPr="00462319" w:rsidRDefault="3BF1783A" w:rsidP="00B74945">
      <w:pPr>
        <w:spacing w:after="160" w:line="257" w:lineRule="auto"/>
        <w:ind w:left="-851"/>
      </w:pPr>
      <w:r w:rsidRPr="00462319">
        <w:rPr>
          <w:rFonts w:eastAsia="Arial"/>
          <w:sz w:val="32"/>
          <w:szCs w:val="32"/>
          <w:lang w:val="en-US"/>
        </w:rPr>
        <w:t xml:space="preserve"> </w:t>
      </w:r>
    </w:p>
    <w:p w14:paraId="57F87327" w14:textId="7CD9DB4E"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xóa</w:t>
      </w:r>
      <w:proofErr w:type="spellEnd"/>
      <w:r w:rsidRPr="00462319">
        <w:rPr>
          <w:rFonts w:eastAsia="Arial"/>
          <w:sz w:val="32"/>
          <w:szCs w:val="32"/>
          <w:lang w:val="en-US"/>
        </w:rPr>
        <w:t xml:space="preserve"> </w:t>
      </w:r>
      <w:proofErr w:type="spellStart"/>
      <w:r w:rsidRPr="00462319">
        <w:rPr>
          <w:rFonts w:eastAsia="Arial"/>
          <w:sz w:val="32"/>
          <w:szCs w:val="32"/>
          <w:lang w:val="en-US"/>
        </w:rPr>
        <w:t>người</w:t>
      </w:r>
      <w:proofErr w:type="spellEnd"/>
      <w:r w:rsidRPr="00462319">
        <w:rPr>
          <w:rFonts w:eastAsia="Arial"/>
          <w:sz w:val="32"/>
          <w:szCs w:val="32"/>
          <w:lang w:val="en-US"/>
        </w:rPr>
        <w:t xml:space="preserve"> </w:t>
      </w:r>
      <w:proofErr w:type="spellStart"/>
      <w:r w:rsidRPr="00462319">
        <w:rPr>
          <w:rFonts w:eastAsia="Arial"/>
          <w:sz w:val="32"/>
          <w:szCs w:val="32"/>
          <w:lang w:val="en-US"/>
        </w:rPr>
        <w:t>dùng</w:t>
      </w:r>
      <w:proofErr w:type="spellEnd"/>
    </w:p>
    <w:tbl>
      <w:tblPr>
        <w:tblStyle w:val="TableGrid"/>
        <w:tblW w:w="0" w:type="auto"/>
        <w:tblLayout w:type="fixed"/>
        <w:tblLook w:val="04A0" w:firstRow="1" w:lastRow="0" w:firstColumn="1" w:lastColumn="0" w:noHBand="0" w:noVBand="1"/>
      </w:tblPr>
      <w:tblGrid>
        <w:gridCol w:w="643"/>
        <w:gridCol w:w="2137"/>
        <w:gridCol w:w="4046"/>
        <w:gridCol w:w="1840"/>
        <w:gridCol w:w="810"/>
      </w:tblGrid>
      <w:tr w:rsidR="3BF1783A" w:rsidRPr="00462319" w14:paraId="441546EB" w14:textId="77777777" w:rsidTr="3BF1783A">
        <w:trPr>
          <w:trHeight w:val="300"/>
        </w:trPr>
        <w:tc>
          <w:tcPr>
            <w:tcW w:w="643" w:type="dxa"/>
            <w:tcBorders>
              <w:top w:val="single" w:sz="8" w:space="0" w:color="auto"/>
              <w:left w:val="single" w:sz="8" w:space="0" w:color="auto"/>
              <w:bottom w:val="single" w:sz="8" w:space="0" w:color="auto"/>
              <w:right w:val="single" w:sz="8" w:space="0" w:color="auto"/>
            </w:tcBorders>
            <w:tcMar>
              <w:left w:w="108" w:type="dxa"/>
              <w:right w:w="108" w:type="dxa"/>
            </w:tcMar>
          </w:tcPr>
          <w:p w14:paraId="1FCD6BD8" w14:textId="1DF68B7E" w:rsidR="3BF1783A" w:rsidRPr="00462319" w:rsidRDefault="3BF1783A" w:rsidP="00B74945">
            <w:r w:rsidRPr="00462319">
              <w:rPr>
                <w:rFonts w:eastAsia="Arial"/>
                <w:sz w:val="24"/>
                <w:szCs w:val="24"/>
              </w:rPr>
              <w:t>Stt</w:t>
            </w:r>
          </w:p>
        </w:tc>
        <w:tc>
          <w:tcPr>
            <w:tcW w:w="2137" w:type="dxa"/>
            <w:tcBorders>
              <w:top w:val="single" w:sz="8" w:space="0" w:color="auto"/>
              <w:left w:val="single" w:sz="8" w:space="0" w:color="auto"/>
              <w:bottom w:val="single" w:sz="8" w:space="0" w:color="auto"/>
              <w:right w:val="single" w:sz="8" w:space="0" w:color="auto"/>
            </w:tcBorders>
            <w:tcMar>
              <w:left w:w="108" w:type="dxa"/>
              <w:right w:w="108" w:type="dxa"/>
            </w:tcMar>
          </w:tcPr>
          <w:p w14:paraId="7D7D2456" w14:textId="4F5BF8A3" w:rsidR="3BF1783A" w:rsidRPr="00462319" w:rsidRDefault="3BF1783A" w:rsidP="00B74945">
            <w:r w:rsidRPr="00462319">
              <w:rPr>
                <w:rFonts w:eastAsia="Arial"/>
                <w:sz w:val="24"/>
                <w:szCs w:val="24"/>
              </w:rPr>
              <w:t>Input</w:t>
            </w:r>
          </w:p>
        </w:tc>
        <w:tc>
          <w:tcPr>
            <w:tcW w:w="4046" w:type="dxa"/>
            <w:tcBorders>
              <w:top w:val="single" w:sz="8" w:space="0" w:color="auto"/>
              <w:left w:val="single" w:sz="8" w:space="0" w:color="auto"/>
              <w:bottom w:val="single" w:sz="8" w:space="0" w:color="auto"/>
              <w:right w:val="single" w:sz="8" w:space="0" w:color="auto"/>
            </w:tcBorders>
            <w:tcMar>
              <w:left w:w="108" w:type="dxa"/>
              <w:right w:w="108" w:type="dxa"/>
            </w:tcMar>
          </w:tcPr>
          <w:p w14:paraId="6297AC49" w14:textId="17F72E6C" w:rsidR="3BF1783A" w:rsidRPr="00462319" w:rsidRDefault="3BF1783A" w:rsidP="00B74945">
            <w:r w:rsidRPr="00462319">
              <w:rPr>
                <w:rFonts w:eastAsia="Arial"/>
                <w:sz w:val="24"/>
                <w:szCs w:val="24"/>
              </w:rPr>
              <w:t>Output</w:t>
            </w:r>
          </w:p>
        </w:tc>
        <w:tc>
          <w:tcPr>
            <w:tcW w:w="1840" w:type="dxa"/>
            <w:tcBorders>
              <w:top w:val="single" w:sz="8" w:space="0" w:color="auto"/>
              <w:left w:val="single" w:sz="8" w:space="0" w:color="auto"/>
              <w:bottom w:val="single" w:sz="8" w:space="0" w:color="auto"/>
              <w:right w:val="single" w:sz="8" w:space="0" w:color="auto"/>
            </w:tcBorders>
            <w:tcMar>
              <w:left w:w="108" w:type="dxa"/>
              <w:right w:w="108" w:type="dxa"/>
            </w:tcMar>
          </w:tcPr>
          <w:p w14:paraId="6B6A5B8A" w14:textId="5F4BD09C" w:rsidR="3BF1783A" w:rsidRPr="00462319" w:rsidRDefault="3BF1783A" w:rsidP="00B74945">
            <w:r w:rsidRPr="00462319">
              <w:rPr>
                <w:rFonts w:eastAsia="Arial"/>
                <w:sz w:val="24"/>
                <w:szCs w:val="24"/>
              </w:rPr>
              <w:t>Exception</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0501D7E" w14:textId="76934380" w:rsidR="3BF1783A" w:rsidRPr="00462319" w:rsidRDefault="3BF1783A" w:rsidP="00B74945">
            <w:r w:rsidRPr="00462319">
              <w:rPr>
                <w:rFonts w:eastAsia="Arial"/>
                <w:sz w:val="24"/>
                <w:szCs w:val="24"/>
              </w:rPr>
              <w:t>Kết quả</w:t>
            </w:r>
          </w:p>
        </w:tc>
      </w:tr>
      <w:tr w:rsidR="3BF1783A" w:rsidRPr="00462319" w14:paraId="5A233DC6" w14:textId="77777777" w:rsidTr="3BF1783A">
        <w:trPr>
          <w:trHeight w:val="300"/>
        </w:trPr>
        <w:tc>
          <w:tcPr>
            <w:tcW w:w="643" w:type="dxa"/>
            <w:tcBorders>
              <w:top w:val="single" w:sz="8" w:space="0" w:color="auto"/>
              <w:left w:val="single" w:sz="8" w:space="0" w:color="auto"/>
              <w:bottom w:val="single" w:sz="8" w:space="0" w:color="auto"/>
              <w:right w:val="single" w:sz="8" w:space="0" w:color="auto"/>
            </w:tcBorders>
            <w:tcMar>
              <w:left w:w="108" w:type="dxa"/>
              <w:right w:w="108" w:type="dxa"/>
            </w:tcMar>
          </w:tcPr>
          <w:p w14:paraId="6CCAEBBA" w14:textId="4632AD9B" w:rsidR="3BF1783A" w:rsidRPr="00462319" w:rsidRDefault="3BF1783A" w:rsidP="00B74945">
            <w:r w:rsidRPr="00462319">
              <w:rPr>
                <w:rFonts w:eastAsia="Arial"/>
                <w:sz w:val="24"/>
                <w:szCs w:val="24"/>
              </w:rPr>
              <w:t>1</w:t>
            </w:r>
          </w:p>
        </w:tc>
        <w:tc>
          <w:tcPr>
            <w:tcW w:w="2137" w:type="dxa"/>
            <w:tcBorders>
              <w:top w:val="single" w:sz="8" w:space="0" w:color="auto"/>
              <w:left w:val="single" w:sz="8" w:space="0" w:color="auto"/>
              <w:bottom w:val="single" w:sz="8" w:space="0" w:color="auto"/>
              <w:right w:val="single" w:sz="8" w:space="0" w:color="auto"/>
            </w:tcBorders>
            <w:tcMar>
              <w:left w:w="108" w:type="dxa"/>
              <w:right w:w="108" w:type="dxa"/>
            </w:tcMar>
          </w:tcPr>
          <w:p w14:paraId="755A5163" w14:textId="5FDDBB15" w:rsidR="3BF1783A" w:rsidRPr="00462319" w:rsidRDefault="3BF1783A" w:rsidP="00B74945">
            <w:r w:rsidRPr="00462319">
              <w:rPr>
                <w:rFonts w:eastAsia="Arial"/>
                <w:sz w:val="24"/>
                <w:szCs w:val="24"/>
              </w:rPr>
              <w:t xml:space="preserve">Chưa chọn người dùng </w:t>
            </w:r>
          </w:p>
        </w:tc>
        <w:tc>
          <w:tcPr>
            <w:tcW w:w="4046" w:type="dxa"/>
            <w:tcBorders>
              <w:top w:val="single" w:sz="8" w:space="0" w:color="auto"/>
              <w:left w:val="single" w:sz="8" w:space="0" w:color="auto"/>
              <w:bottom w:val="single" w:sz="8" w:space="0" w:color="auto"/>
              <w:right w:val="single" w:sz="8" w:space="0" w:color="auto"/>
            </w:tcBorders>
            <w:tcMar>
              <w:left w:w="108" w:type="dxa"/>
              <w:right w:w="108" w:type="dxa"/>
            </w:tcMar>
          </w:tcPr>
          <w:p w14:paraId="1FEED3A4" w14:textId="5F26497C" w:rsidR="3BF1783A" w:rsidRPr="00462319" w:rsidRDefault="3BF1783A" w:rsidP="00B74945">
            <w:r w:rsidRPr="00462319">
              <w:rPr>
                <w:rFonts w:eastAsia="Arial"/>
                <w:sz w:val="24"/>
                <w:szCs w:val="24"/>
              </w:rPr>
              <w:t>Thông báo cần chọn người dùng để xóa</w:t>
            </w:r>
          </w:p>
        </w:tc>
        <w:tc>
          <w:tcPr>
            <w:tcW w:w="1840" w:type="dxa"/>
            <w:tcBorders>
              <w:top w:val="single" w:sz="8" w:space="0" w:color="auto"/>
              <w:left w:val="single" w:sz="8" w:space="0" w:color="auto"/>
              <w:bottom w:val="single" w:sz="8" w:space="0" w:color="auto"/>
              <w:right w:val="single" w:sz="8" w:space="0" w:color="auto"/>
            </w:tcBorders>
            <w:tcMar>
              <w:left w:w="108" w:type="dxa"/>
              <w:right w:w="108" w:type="dxa"/>
            </w:tcMar>
          </w:tcPr>
          <w:p w14:paraId="6369E649" w14:textId="2D32C737" w:rsidR="3BF1783A" w:rsidRPr="00462319" w:rsidRDefault="3BF1783A" w:rsidP="00B74945">
            <w:r w:rsidRPr="00462319">
              <w:rPr>
                <w:rFonts w:eastAsia="Arial"/>
                <w:sz w:val="24"/>
                <w:szCs w:val="24"/>
              </w:rPr>
              <w:t>Không xử lý</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453B8BCC" w14:textId="72FFE44B" w:rsidR="3BF1783A" w:rsidRPr="00462319" w:rsidRDefault="3BF1783A" w:rsidP="00B74945">
            <w:r w:rsidRPr="00462319">
              <w:rPr>
                <w:rFonts w:eastAsia="Arial"/>
                <w:sz w:val="24"/>
                <w:szCs w:val="24"/>
              </w:rPr>
              <w:t>Ok</w:t>
            </w:r>
          </w:p>
        </w:tc>
      </w:tr>
    </w:tbl>
    <w:p w14:paraId="1FEDD782" w14:textId="2501897C" w:rsidR="007A6809" w:rsidRPr="00462319" w:rsidRDefault="3BF1783A" w:rsidP="00B74945">
      <w:pPr>
        <w:spacing w:after="160" w:line="257" w:lineRule="auto"/>
        <w:ind w:left="-851"/>
      </w:pPr>
      <w:r w:rsidRPr="00462319">
        <w:rPr>
          <w:rFonts w:eastAsia="Arial"/>
          <w:sz w:val="36"/>
          <w:szCs w:val="36"/>
          <w:lang w:val="en-US"/>
        </w:rPr>
        <w:t xml:space="preserve"> </w:t>
      </w:r>
    </w:p>
    <w:p w14:paraId="534B1F37" w14:textId="38B3BEF6"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sửa</w:t>
      </w:r>
      <w:proofErr w:type="spellEnd"/>
      <w:r w:rsidRPr="00462319">
        <w:rPr>
          <w:rFonts w:eastAsia="Arial"/>
          <w:sz w:val="32"/>
          <w:szCs w:val="32"/>
          <w:lang w:val="en-US"/>
        </w:rPr>
        <w:t xml:space="preserve"> </w:t>
      </w:r>
      <w:proofErr w:type="spellStart"/>
      <w:r w:rsidRPr="00462319">
        <w:rPr>
          <w:rFonts w:eastAsia="Arial"/>
          <w:sz w:val="32"/>
          <w:szCs w:val="32"/>
          <w:lang w:val="en-US"/>
        </w:rPr>
        <w:t>người</w:t>
      </w:r>
      <w:proofErr w:type="spellEnd"/>
      <w:r w:rsidRPr="00462319">
        <w:rPr>
          <w:rFonts w:eastAsia="Arial"/>
          <w:sz w:val="32"/>
          <w:szCs w:val="32"/>
          <w:lang w:val="en-US"/>
        </w:rPr>
        <w:t xml:space="preserve"> </w:t>
      </w:r>
      <w:proofErr w:type="spellStart"/>
      <w:r w:rsidRPr="00462319">
        <w:rPr>
          <w:rFonts w:eastAsia="Arial"/>
          <w:sz w:val="32"/>
          <w:szCs w:val="32"/>
          <w:lang w:val="en-US"/>
        </w:rPr>
        <w:t>dùng</w:t>
      </w:r>
      <w:proofErr w:type="spellEnd"/>
    </w:p>
    <w:tbl>
      <w:tblPr>
        <w:tblStyle w:val="TableGrid"/>
        <w:tblW w:w="0" w:type="auto"/>
        <w:tblLayout w:type="fixed"/>
        <w:tblLook w:val="04A0" w:firstRow="1" w:lastRow="0" w:firstColumn="1" w:lastColumn="0" w:noHBand="0" w:noVBand="1"/>
      </w:tblPr>
      <w:tblGrid>
        <w:gridCol w:w="521"/>
        <w:gridCol w:w="2141"/>
        <w:gridCol w:w="3948"/>
        <w:gridCol w:w="2083"/>
        <w:gridCol w:w="782"/>
      </w:tblGrid>
      <w:tr w:rsidR="3BF1783A" w:rsidRPr="00462319" w14:paraId="3894C64C" w14:textId="77777777" w:rsidTr="3BF1783A">
        <w:trPr>
          <w:trHeight w:val="300"/>
        </w:trPr>
        <w:tc>
          <w:tcPr>
            <w:tcW w:w="521" w:type="dxa"/>
            <w:tcBorders>
              <w:top w:val="single" w:sz="8" w:space="0" w:color="auto"/>
              <w:left w:val="single" w:sz="8" w:space="0" w:color="auto"/>
              <w:bottom w:val="single" w:sz="8" w:space="0" w:color="auto"/>
              <w:right w:val="single" w:sz="8" w:space="0" w:color="auto"/>
            </w:tcBorders>
            <w:tcMar>
              <w:left w:w="108" w:type="dxa"/>
              <w:right w:w="108" w:type="dxa"/>
            </w:tcMar>
          </w:tcPr>
          <w:p w14:paraId="08D2AA78" w14:textId="3DA2EA84" w:rsidR="3BF1783A" w:rsidRPr="00462319" w:rsidRDefault="3BF1783A" w:rsidP="00B74945">
            <w:r w:rsidRPr="00462319">
              <w:rPr>
                <w:rFonts w:eastAsia="Arial"/>
                <w:sz w:val="24"/>
                <w:szCs w:val="24"/>
              </w:rPr>
              <w:t>Stt</w:t>
            </w:r>
          </w:p>
        </w:tc>
        <w:tc>
          <w:tcPr>
            <w:tcW w:w="2141" w:type="dxa"/>
            <w:tcBorders>
              <w:top w:val="single" w:sz="8" w:space="0" w:color="auto"/>
              <w:left w:val="single" w:sz="8" w:space="0" w:color="auto"/>
              <w:bottom w:val="single" w:sz="8" w:space="0" w:color="auto"/>
              <w:right w:val="single" w:sz="8" w:space="0" w:color="auto"/>
            </w:tcBorders>
            <w:tcMar>
              <w:left w:w="108" w:type="dxa"/>
              <w:right w:w="108" w:type="dxa"/>
            </w:tcMar>
          </w:tcPr>
          <w:p w14:paraId="71F4F0F9" w14:textId="4C824F39" w:rsidR="3BF1783A" w:rsidRPr="00462319" w:rsidRDefault="3BF1783A" w:rsidP="00B74945">
            <w:r w:rsidRPr="00462319">
              <w:rPr>
                <w:rFonts w:eastAsia="Arial"/>
                <w:sz w:val="24"/>
                <w:szCs w:val="24"/>
              </w:rPr>
              <w:t xml:space="preserve">Input </w:t>
            </w:r>
          </w:p>
        </w:tc>
        <w:tc>
          <w:tcPr>
            <w:tcW w:w="3948" w:type="dxa"/>
            <w:tcBorders>
              <w:top w:val="single" w:sz="8" w:space="0" w:color="auto"/>
              <w:left w:val="single" w:sz="8" w:space="0" w:color="auto"/>
              <w:bottom w:val="single" w:sz="8" w:space="0" w:color="auto"/>
              <w:right w:val="single" w:sz="8" w:space="0" w:color="auto"/>
            </w:tcBorders>
            <w:tcMar>
              <w:left w:w="108" w:type="dxa"/>
              <w:right w:w="108" w:type="dxa"/>
            </w:tcMar>
          </w:tcPr>
          <w:p w14:paraId="52C01217" w14:textId="1F64A119" w:rsidR="3BF1783A" w:rsidRPr="00462319" w:rsidRDefault="3BF1783A" w:rsidP="00B74945">
            <w:r w:rsidRPr="00462319">
              <w:rPr>
                <w:rFonts w:eastAsia="Arial"/>
                <w:sz w:val="24"/>
                <w:szCs w:val="24"/>
              </w:rPr>
              <w:t>output</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21C8458" w14:textId="62BEA4B5" w:rsidR="3BF1783A" w:rsidRPr="00462319" w:rsidRDefault="3BF1783A" w:rsidP="00B74945">
            <w:r w:rsidRPr="00462319">
              <w:rPr>
                <w:rFonts w:eastAsia="Arial"/>
                <w:sz w:val="24"/>
                <w:szCs w:val="24"/>
              </w:rPr>
              <w:t>Exception</w:t>
            </w:r>
          </w:p>
        </w:tc>
        <w:tc>
          <w:tcPr>
            <w:tcW w:w="782" w:type="dxa"/>
            <w:tcBorders>
              <w:top w:val="single" w:sz="8" w:space="0" w:color="auto"/>
              <w:left w:val="single" w:sz="8" w:space="0" w:color="auto"/>
              <w:bottom w:val="single" w:sz="8" w:space="0" w:color="auto"/>
              <w:right w:val="single" w:sz="8" w:space="0" w:color="auto"/>
            </w:tcBorders>
            <w:tcMar>
              <w:left w:w="108" w:type="dxa"/>
              <w:right w:w="108" w:type="dxa"/>
            </w:tcMar>
          </w:tcPr>
          <w:p w14:paraId="47E80234" w14:textId="37E73961" w:rsidR="3BF1783A" w:rsidRPr="00462319" w:rsidRDefault="3BF1783A" w:rsidP="00B74945">
            <w:r w:rsidRPr="00462319">
              <w:rPr>
                <w:rFonts w:eastAsia="Arial"/>
                <w:sz w:val="24"/>
                <w:szCs w:val="24"/>
              </w:rPr>
              <w:t>Kết quả</w:t>
            </w:r>
          </w:p>
        </w:tc>
      </w:tr>
      <w:tr w:rsidR="3BF1783A" w:rsidRPr="00462319" w14:paraId="0E34121D" w14:textId="77777777" w:rsidTr="3BF1783A">
        <w:trPr>
          <w:trHeight w:val="300"/>
        </w:trPr>
        <w:tc>
          <w:tcPr>
            <w:tcW w:w="521" w:type="dxa"/>
            <w:tcBorders>
              <w:top w:val="single" w:sz="8" w:space="0" w:color="auto"/>
              <w:left w:val="single" w:sz="8" w:space="0" w:color="auto"/>
              <w:bottom w:val="single" w:sz="8" w:space="0" w:color="auto"/>
              <w:right w:val="single" w:sz="8" w:space="0" w:color="auto"/>
            </w:tcBorders>
            <w:tcMar>
              <w:left w:w="108" w:type="dxa"/>
              <w:right w:w="108" w:type="dxa"/>
            </w:tcMar>
          </w:tcPr>
          <w:p w14:paraId="2417A8AC" w14:textId="0495FC3C" w:rsidR="3BF1783A" w:rsidRPr="00462319" w:rsidRDefault="3BF1783A" w:rsidP="00B74945">
            <w:r w:rsidRPr="00462319">
              <w:rPr>
                <w:rFonts w:eastAsia="Arial"/>
                <w:sz w:val="24"/>
                <w:szCs w:val="24"/>
              </w:rPr>
              <w:t>1</w:t>
            </w:r>
          </w:p>
        </w:tc>
        <w:tc>
          <w:tcPr>
            <w:tcW w:w="2141" w:type="dxa"/>
            <w:tcBorders>
              <w:top w:val="single" w:sz="8" w:space="0" w:color="auto"/>
              <w:left w:val="single" w:sz="8" w:space="0" w:color="auto"/>
              <w:bottom w:val="single" w:sz="8" w:space="0" w:color="auto"/>
              <w:right w:val="single" w:sz="8" w:space="0" w:color="auto"/>
            </w:tcBorders>
            <w:tcMar>
              <w:left w:w="108" w:type="dxa"/>
              <w:right w:w="108" w:type="dxa"/>
            </w:tcMar>
          </w:tcPr>
          <w:p w14:paraId="2B1A99B6" w14:textId="496A5074" w:rsidR="3BF1783A" w:rsidRPr="00462319" w:rsidRDefault="3BF1783A" w:rsidP="00B74945">
            <w:r w:rsidRPr="00462319">
              <w:rPr>
                <w:rFonts w:eastAsia="Arial"/>
                <w:sz w:val="24"/>
                <w:szCs w:val="24"/>
              </w:rPr>
              <w:t>Chưa chọn được người dùng bán hàng</w:t>
            </w:r>
          </w:p>
        </w:tc>
        <w:tc>
          <w:tcPr>
            <w:tcW w:w="3948" w:type="dxa"/>
            <w:tcBorders>
              <w:top w:val="single" w:sz="8" w:space="0" w:color="auto"/>
              <w:left w:val="single" w:sz="8" w:space="0" w:color="auto"/>
              <w:bottom w:val="single" w:sz="8" w:space="0" w:color="auto"/>
              <w:right w:val="single" w:sz="8" w:space="0" w:color="auto"/>
            </w:tcBorders>
            <w:tcMar>
              <w:left w:w="108" w:type="dxa"/>
              <w:right w:w="108" w:type="dxa"/>
            </w:tcMar>
          </w:tcPr>
          <w:p w14:paraId="4F952C0C" w14:textId="3C6BECDC" w:rsidR="3BF1783A" w:rsidRPr="00462319" w:rsidRDefault="3BF1783A" w:rsidP="00B74945">
            <w:r w:rsidRPr="00462319">
              <w:rPr>
                <w:rFonts w:eastAsia="Arial"/>
                <w:sz w:val="24"/>
                <w:szCs w:val="24"/>
              </w:rPr>
              <w:t>Thông báo cần chọn người dùng để xóa</w:t>
            </w:r>
          </w:p>
        </w:tc>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0BC89A9C" w14:textId="100E4440" w:rsidR="3BF1783A" w:rsidRPr="00462319" w:rsidRDefault="3BF1783A" w:rsidP="00B74945">
            <w:r w:rsidRPr="00462319">
              <w:rPr>
                <w:rFonts w:eastAsia="Arial"/>
                <w:sz w:val="24"/>
                <w:szCs w:val="24"/>
              </w:rPr>
              <w:t>Không xử lý</w:t>
            </w:r>
          </w:p>
        </w:tc>
        <w:tc>
          <w:tcPr>
            <w:tcW w:w="782" w:type="dxa"/>
            <w:tcBorders>
              <w:top w:val="single" w:sz="8" w:space="0" w:color="auto"/>
              <w:left w:val="single" w:sz="8" w:space="0" w:color="auto"/>
              <w:bottom w:val="single" w:sz="8" w:space="0" w:color="auto"/>
              <w:right w:val="single" w:sz="8" w:space="0" w:color="auto"/>
            </w:tcBorders>
            <w:tcMar>
              <w:left w:w="108" w:type="dxa"/>
              <w:right w:w="108" w:type="dxa"/>
            </w:tcMar>
          </w:tcPr>
          <w:p w14:paraId="25EC220C" w14:textId="3BD01AC2" w:rsidR="3BF1783A" w:rsidRPr="00462319" w:rsidRDefault="3BF1783A" w:rsidP="00B74945">
            <w:r w:rsidRPr="00462319">
              <w:rPr>
                <w:rFonts w:eastAsia="Arial"/>
                <w:sz w:val="24"/>
                <w:szCs w:val="24"/>
              </w:rPr>
              <w:t>Ok</w:t>
            </w:r>
          </w:p>
        </w:tc>
      </w:tr>
    </w:tbl>
    <w:p w14:paraId="5B15E362" w14:textId="5C2AF72B" w:rsidR="007A6809" w:rsidRPr="00462319" w:rsidRDefault="3BF1783A" w:rsidP="00B74945">
      <w:pPr>
        <w:spacing w:after="160" w:line="257" w:lineRule="auto"/>
        <w:ind w:left="-851"/>
      </w:pPr>
      <w:r w:rsidRPr="00462319">
        <w:rPr>
          <w:rFonts w:eastAsia="Arial"/>
          <w:sz w:val="32"/>
          <w:szCs w:val="32"/>
          <w:lang w:val="en-US"/>
        </w:rPr>
        <w:t xml:space="preserve">  </w:t>
      </w:r>
    </w:p>
    <w:p w14:paraId="04C46036" w14:textId="429923EA" w:rsidR="007A6809" w:rsidRPr="00B40940" w:rsidRDefault="3BF1783A" w:rsidP="00F53647">
      <w:pPr>
        <w:pStyle w:val="Heading2"/>
        <w:numPr>
          <w:ilvl w:val="1"/>
          <w:numId w:val="17"/>
        </w:numPr>
        <w:rPr>
          <w:rFonts w:ascii="Times New Roman" w:hAnsi="Times New Roman" w:cs="Times New Roman"/>
          <w:lang w:val="en-US"/>
        </w:rPr>
      </w:pPr>
      <w:bookmarkStart w:id="141" w:name="_Toc167019615"/>
      <w:bookmarkStart w:id="142" w:name="_Toc167262710"/>
      <w:bookmarkStart w:id="143" w:name="_Toc167875572"/>
      <w:proofErr w:type="spellStart"/>
      <w:r w:rsidRPr="00B40940">
        <w:rPr>
          <w:rFonts w:ascii="Times New Roman" w:hAnsi="Times New Roman" w:cs="Times New Roman"/>
          <w:lang w:val="en-US"/>
        </w:rPr>
        <w:t>Kiểm</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thử</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cho</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chức</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năng</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quản</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lý</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nhóm</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người</w:t>
      </w:r>
      <w:proofErr w:type="spellEnd"/>
      <w:r w:rsidRPr="00B40940">
        <w:rPr>
          <w:rFonts w:ascii="Times New Roman" w:hAnsi="Times New Roman" w:cs="Times New Roman"/>
          <w:lang w:val="en-US"/>
        </w:rPr>
        <w:t xml:space="preserve"> </w:t>
      </w:r>
      <w:proofErr w:type="spellStart"/>
      <w:r w:rsidRPr="00B40940">
        <w:rPr>
          <w:rFonts w:ascii="Times New Roman" w:hAnsi="Times New Roman" w:cs="Times New Roman"/>
          <w:lang w:val="en-US"/>
        </w:rPr>
        <w:t>dùng</w:t>
      </w:r>
      <w:bookmarkEnd w:id="141"/>
      <w:bookmarkEnd w:id="142"/>
      <w:bookmarkEnd w:id="143"/>
      <w:proofErr w:type="spellEnd"/>
    </w:p>
    <w:p w14:paraId="72F78616" w14:textId="00D344FB"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thêm</w:t>
      </w:r>
      <w:proofErr w:type="spellEnd"/>
      <w:r w:rsidRPr="00462319">
        <w:rPr>
          <w:rFonts w:eastAsia="Arial"/>
          <w:sz w:val="32"/>
          <w:szCs w:val="32"/>
          <w:lang w:val="en-US"/>
        </w:rPr>
        <w:t xml:space="preserve"> </w:t>
      </w:r>
      <w:proofErr w:type="spellStart"/>
      <w:r w:rsidRPr="00462319">
        <w:rPr>
          <w:rFonts w:eastAsia="Arial"/>
          <w:sz w:val="32"/>
          <w:szCs w:val="32"/>
          <w:lang w:val="en-US"/>
        </w:rPr>
        <w:t>mới</w:t>
      </w:r>
      <w:proofErr w:type="spellEnd"/>
      <w:r w:rsidRPr="00462319">
        <w:rPr>
          <w:rFonts w:eastAsia="Arial"/>
          <w:sz w:val="32"/>
          <w:szCs w:val="32"/>
          <w:lang w:val="en-US"/>
        </w:rPr>
        <w:t xml:space="preserve"> </w:t>
      </w:r>
      <w:proofErr w:type="spellStart"/>
      <w:r w:rsidRPr="00462319">
        <w:rPr>
          <w:rFonts w:eastAsia="Arial"/>
          <w:sz w:val="32"/>
          <w:szCs w:val="32"/>
          <w:lang w:val="en-US"/>
        </w:rPr>
        <w:t>nhóm</w:t>
      </w:r>
      <w:proofErr w:type="spellEnd"/>
      <w:r w:rsidRPr="00462319">
        <w:rPr>
          <w:rFonts w:eastAsia="Arial"/>
          <w:sz w:val="32"/>
          <w:szCs w:val="32"/>
          <w:lang w:val="en-US"/>
        </w:rPr>
        <w:t xml:space="preserve"> </w:t>
      </w:r>
      <w:proofErr w:type="spellStart"/>
      <w:r w:rsidRPr="00462319">
        <w:rPr>
          <w:rFonts w:eastAsia="Arial"/>
          <w:sz w:val="32"/>
          <w:szCs w:val="32"/>
          <w:lang w:val="en-US"/>
        </w:rPr>
        <w:t>người</w:t>
      </w:r>
      <w:proofErr w:type="spellEnd"/>
      <w:r w:rsidRPr="00462319">
        <w:rPr>
          <w:rFonts w:eastAsia="Arial"/>
          <w:sz w:val="32"/>
          <w:szCs w:val="32"/>
          <w:lang w:val="en-US"/>
        </w:rPr>
        <w:t xml:space="preserve"> </w:t>
      </w:r>
      <w:proofErr w:type="spellStart"/>
      <w:r w:rsidRPr="00462319">
        <w:rPr>
          <w:rFonts w:eastAsia="Arial"/>
          <w:sz w:val="32"/>
          <w:szCs w:val="32"/>
          <w:lang w:val="en-US"/>
        </w:rPr>
        <w:t>dùng</w:t>
      </w:r>
      <w:proofErr w:type="spellEnd"/>
    </w:p>
    <w:tbl>
      <w:tblPr>
        <w:tblStyle w:val="TableGrid"/>
        <w:tblW w:w="0" w:type="auto"/>
        <w:tblLayout w:type="fixed"/>
        <w:tblLook w:val="04A0" w:firstRow="1" w:lastRow="0" w:firstColumn="1" w:lastColumn="0" w:noHBand="0" w:noVBand="1"/>
      </w:tblPr>
      <w:tblGrid>
        <w:gridCol w:w="476"/>
        <w:gridCol w:w="2345"/>
        <w:gridCol w:w="4520"/>
        <w:gridCol w:w="1357"/>
        <w:gridCol w:w="777"/>
      </w:tblGrid>
      <w:tr w:rsidR="3BF1783A" w:rsidRPr="00462319" w14:paraId="61C2DE88" w14:textId="77777777" w:rsidTr="3BF1783A">
        <w:trPr>
          <w:trHeight w:val="300"/>
        </w:trPr>
        <w:tc>
          <w:tcPr>
            <w:tcW w:w="476" w:type="dxa"/>
            <w:tcBorders>
              <w:top w:val="single" w:sz="8" w:space="0" w:color="auto"/>
              <w:left w:val="single" w:sz="8" w:space="0" w:color="auto"/>
              <w:bottom w:val="single" w:sz="8" w:space="0" w:color="auto"/>
              <w:right w:val="single" w:sz="8" w:space="0" w:color="auto"/>
            </w:tcBorders>
            <w:tcMar>
              <w:left w:w="108" w:type="dxa"/>
              <w:right w:w="108" w:type="dxa"/>
            </w:tcMar>
          </w:tcPr>
          <w:p w14:paraId="1106396E" w14:textId="64D5C91C" w:rsidR="3BF1783A" w:rsidRPr="00462319" w:rsidRDefault="3BF1783A" w:rsidP="00B74945">
            <w:r w:rsidRPr="00462319">
              <w:rPr>
                <w:rFonts w:eastAsia="Arial"/>
                <w:sz w:val="24"/>
                <w:szCs w:val="24"/>
              </w:rPr>
              <w:t>Stt</w:t>
            </w:r>
          </w:p>
        </w:tc>
        <w:tc>
          <w:tcPr>
            <w:tcW w:w="2345" w:type="dxa"/>
            <w:tcBorders>
              <w:top w:val="single" w:sz="8" w:space="0" w:color="auto"/>
              <w:left w:val="single" w:sz="8" w:space="0" w:color="auto"/>
              <w:bottom w:val="single" w:sz="8" w:space="0" w:color="auto"/>
              <w:right w:val="single" w:sz="8" w:space="0" w:color="auto"/>
            </w:tcBorders>
            <w:tcMar>
              <w:left w:w="108" w:type="dxa"/>
              <w:right w:w="108" w:type="dxa"/>
            </w:tcMar>
          </w:tcPr>
          <w:p w14:paraId="3692D94A" w14:textId="7D91F214" w:rsidR="3BF1783A" w:rsidRPr="00462319" w:rsidRDefault="3BF1783A" w:rsidP="00B74945">
            <w:r w:rsidRPr="00462319">
              <w:rPr>
                <w:rFonts w:eastAsia="Arial"/>
                <w:sz w:val="24"/>
                <w:szCs w:val="24"/>
              </w:rPr>
              <w:t>Input</w:t>
            </w:r>
          </w:p>
        </w:tc>
        <w:tc>
          <w:tcPr>
            <w:tcW w:w="4520" w:type="dxa"/>
            <w:tcBorders>
              <w:top w:val="single" w:sz="8" w:space="0" w:color="auto"/>
              <w:left w:val="single" w:sz="8" w:space="0" w:color="auto"/>
              <w:bottom w:val="single" w:sz="8" w:space="0" w:color="auto"/>
              <w:right w:val="single" w:sz="8" w:space="0" w:color="auto"/>
            </w:tcBorders>
            <w:tcMar>
              <w:left w:w="108" w:type="dxa"/>
              <w:right w:w="108" w:type="dxa"/>
            </w:tcMar>
          </w:tcPr>
          <w:p w14:paraId="55C71055" w14:textId="7610CE4C" w:rsidR="3BF1783A" w:rsidRPr="00462319" w:rsidRDefault="3BF1783A" w:rsidP="00B74945">
            <w:r w:rsidRPr="00462319">
              <w:rPr>
                <w:rFonts w:eastAsia="Arial"/>
                <w:sz w:val="24"/>
                <w:szCs w:val="24"/>
              </w:rPr>
              <w:t>Output</w:t>
            </w:r>
          </w:p>
        </w:tc>
        <w:tc>
          <w:tcPr>
            <w:tcW w:w="1357" w:type="dxa"/>
            <w:tcBorders>
              <w:top w:val="single" w:sz="8" w:space="0" w:color="auto"/>
              <w:left w:val="single" w:sz="8" w:space="0" w:color="auto"/>
              <w:bottom w:val="single" w:sz="8" w:space="0" w:color="auto"/>
              <w:right w:val="single" w:sz="8" w:space="0" w:color="auto"/>
            </w:tcBorders>
            <w:tcMar>
              <w:left w:w="108" w:type="dxa"/>
              <w:right w:w="108" w:type="dxa"/>
            </w:tcMar>
          </w:tcPr>
          <w:p w14:paraId="1E7251FA" w14:textId="762AF48A" w:rsidR="3BF1783A" w:rsidRPr="00462319" w:rsidRDefault="3BF1783A" w:rsidP="00B74945">
            <w:r w:rsidRPr="00462319">
              <w:rPr>
                <w:rFonts w:eastAsia="Arial"/>
                <w:sz w:val="24"/>
                <w:szCs w:val="24"/>
              </w:rPr>
              <w:t>Exception</w:t>
            </w:r>
          </w:p>
        </w:tc>
        <w:tc>
          <w:tcPr>
            <w:tcW w:w="777" w:type="dxa"/>
            <w:tcBorders>
              <w:top w:val="single" w:sz="8" w:space="0" w:color="auto"/>
              <w:left w:val="single" w:sz="8" w:space="0" w:color="auto"/>
              <w:bottom w:val="single" w:sz="8" w:space="0" w:color="auto"/>
              <w:right w:val="single" w:sz="8" w:space="0" w:color="auto"/>
            </w:tcBorders>
            <w:tcMar>
              <w:left w:w="108" w:type="dxa"/>
              <w:right w:w="108" w:type="dxa"/>
            </w:tcMar>
          </w:tcPr>
          <w:p w14:paraId="6B80A98A" w14:textId="1957EF06" w:rsidR="3BF1783A" w:rsidRPr="00462319" w:rsidRDefault="3BF1783A" w:rsidP="00B74945">
            <w:r w:rsidRPr="00462319">
              <w:rPr>
                <w:rFonts w:eastAsia="Arial"/>
                <w:sz w:val="24"/>
                <w:szCs w:val="24"/>
              </w:rPr>
              <w:t>Kết  quả</w:t>
            </w:r>
          </w:p>
        </w:tc>
      </w:tr>
      <w:tr w:rsidR="3BF1783A" w:rsidRPr="00462319" w14:paraId="50DD6963" w14:textId="77777777" w:rsidTr="3BF1783A">
        <w:trPr>
          <w:trHeight w:val="300"/>
        </w:trPr>
        <w:tc>
          <w:tcPr>
            <w:tcW w:w="476" w:type="dxa"/>
            <w:tcBorders>
              <w:top w:val="single" w:sz="8" w:space="0" w:color="auto"/>
              <w:left w:val="single" w:sz="8" w:space="0" w:color="auto"/>
              <w:bottom w:val="single" w:sz="8" w:space="0" w:color="auto"/>
              <w:right w:val="single" w:sz="8" w:space="0" w:color="auto"/>
            </w:tcBorders>
            <w:tcMar>
              <w:left w:w="108" w:type="dxa"/>
              <w:right w:w="108" w:type="dxa"/>
            </w:tcMar>
          </w:tcPr>
          <w:p w14:paraId="2F85A3F9" w14:textId="4052524E" w:rsidR="3BF1783A" w:rsidRPr="00462319" w:rsidRDefault="3BF1783A" w:rsidP="00B74945">
            <w:r w:rsidRPr="00462319">
              <w:rPr>
                <w:rFonts w:eastAsia="Arial"/>
                <w:sz w:val="24"/>
                <w:szCs w:val="24"/>
              </w:rPr>
              <w:t>1</w:t>
            </w:r>
          </w:p>
        </w:tc>
        <w:tc>
          <w:tcPr>
            <w:tcW w:w="2345" w:type="dxa"/>
            <w:tcBorders>
              <w:top w:val="single" w:sz="8" w:space="0" w:color="auto"/>
              <w:left w:val="single" w:sz="8" w:space="0" w:color="auto"/>
              <w:bottom w:val="single" w:sz="8" w:space="0" w:color="auto"/>
              <w:right w:val="single" w:sz="8" w:space="0" w:color="auto"/>
            </w:tcBorders>
            <w:tcMar>
              <w:left w:w="108" w:type="dxa"/>
              <w:right w:w="108" w:type="dxa"/>
            </w:tcMar>
          </w:tcPr>
          <w:p w14:paraId="3F4ED65A" w14:textId="53996125" w:rsidR="3BF1783A" w:rsidRPr="00462319" w:rsidRDefault="3BF1783A" w:rsidP="00B74945">
            <w:r w:rsidRPr="00462319">
              <w:rPr>
                <w:rFonts w:eastAsia="Arial"/>
              </w:rPr>
              <w:t>Không nhập bất cứ gì</w:t>
            </w:r>
          </w:p>
        </w:tc>
        <w:tc>
          <w:tcPr>
            <w:tcW w:w="4520" w:type="dxa"/>
            <w:tcBorders>
              <w:top w:val="single" w:sz="8" w:space="0" w:color="auto"/>
              <w:left w:val="single" w:sz="8" w:space="0" w:color="auto"/>
              <w:bottom w:val="single" w:sz="8" w:space="0" w:color="auto"/>
              <w:right w:val="single" w:sz="8" w:space="0" w:color="auto"/>
            </w:tcBorders>
            <w:tcMar>
              <w:left w:w="108" w:type="dxa"/>
              <w:right w:w="108" w:type="dxa"/>
            </w:tcMar>
          </w:tcPr>
          <w:p w14:paraId="7B6351C6" w14:textId="08F76506" w:rsidR="3BF1783A" w:rsidRPr="00462319" w:rsidRDefault="3BF1783A" w:rsidP="00B74945">
            <w:pPr>
              <w:tabs>
                <w:tab w:val="left" w:pos="3160"/>
              </w:tabs>
            </w:pPr>
            <w:r w:rsidRPr="00462319">
              <w:rPr>
                <w:rFonts w:eastAsia="Arial"/>
              </w:rPr>
              <w:t>Thông báo lỗi chưa nhập thông tin gì, yêu cầu nhập lại.</w:t>
            </w:r>
          </w:p>
        </w:tc>
        <w:tc>
          <w:tcPr>
            <w:tcW w:w="1357" w:type="dxa"/>
            <w:tcBorders>
              <w:top w:val="single" w:sz="8" w:space="0" w:color="auto"/>
              <w:left w:val="single" w:sz="8" w:space="0" w:color="auto"/>
              <w:bottom w:val="single" w:sz="8" w:space="0" w:color="auto"/>
              <w:right w:val="single" w:sz="8" w:space="0" w:color="auto"/>
            </w:tcBorders>
            <w:tcMar>
              <w:left w:w="108" w:type="dxa"/>
              <w:right w:w="108" w:type="dxa"/>
            </w:tcMar>
          </w:tcPr>
          <w:p w14:paraId="2325CE0F" w14:textId="38B3829D" w:rsidR="3BF1783A" w:rsidRPr="00462319" w:rsidRDefault="3BF1783A" w:rsidP="00B74945">
            <w:r w:rsidRPr="00462319">
              <w:rPr>
                <w:rFonts w:eastAsia="Arial"/>
                <w:sz w:val="24"/>
                <w:szCs w:val="24"/>
              </w:rPr>
              <w:t>Không xử lý</w:t>
            </w:r>
          </w:p>
        </w:tc>
        <w:tc>
          <w:tcPr>
            <w:tcW w:w="777" w:type="dxa"/>
            <w:tcBorders>
              <w:top w:val="single" w:sz="8" w:space="0" w:color="auto"/>
              <w:left w:val="single" w:sz="8" w:space="0" w:color="auto"/>
              <w:bottom w:val="single" w:sz="8" w:space="0" w:color="auto"/>
              <w:right w:val="single" w:sz="8" w:space="0" w:color="auto"/>
            </w:tcBorders>
            <w:tcMar>
              <w:left w:w="108" w:type="dxa"/>
              <w:right w:w="108" w:type="dxa"/>
            </w:tcMar>
          </w:tcPr>
          <w:p w14:paraId="4F1806EA" w14:textId="4DA02D70" w:rsidR="3BF1783A" w:rsidRPr="00462319" w:rsidRDefault="3BF1783A" w:rsidP="00B74945">
            <w:r w:rsidRPr="00462319">
              <w:rPr>
                <w:rFonts w:eastAsia="Arial"/>
                <w:sz w:val="24"/>
                <w:szCs w:val="24"/>
              </w:rPr>
              <w:t>Ok</w:t>
            </w:r>
          </w:p>
        </w:tc>
      </w:tr>
      <w:tr w:rsidR="3BF1783A" w:rsidRPr="00462319" w14:paraId="76EF278F" w14:textId="77777777" w:rsidTr="3BF1783A">
        <w:trPr>
          <w:trHeight w:val="300"/>
        </w:trPr>
        <w:tc>
          <w:tcPr>
            <w:tcW w:w="476" w:type="dxa"/>
            <w:tcBorders>
              <w:top w:val="single" w:sz="8" w:space="0" w:color="auto"/>
              <w:left w:val="single" w:sz="8" w:space="0" w:color="auto"/>
              <w:bottom w:val="single" w:sz="8" w:space="0" w:color="auto"/>
              <w:right w:val="single" w:sz="8" w:space="0" w:color="auto"/>
            </w:tcBorders>
            <w:tcMar>
              <w:left w:w="108" w:type="dxa"/>
              <w:right w:w="108" w:type="dxa"/>
            </w:tcMar>
          </w:tcPr>
          <w:p w14:paraId="0E17D9E5" w14:textId="4FC96E19" w:rsidR="3BF1783A" w:rsidRPr="00462319" w:rsidRDefault="3BF1783A" w:rsidP="00B74945">
            <w:r w:rsidRPr="00462319">
              <w:rPr>
                <w:rFonts w:eastAsia="Arial"/>
                <w:sz w:val="24"/>
                <w:szCs w:val="24"/>
              </w:rPr>
              <w:t>2</w:t>
            </w:r>
          </w:p>
        </w:tc>
        <w:tc>
          <w:tcPr>
            <w:tcW w:w="2345" w:type="dxa"/>
            <w:tcBorders>
              <w:top w:val="single" w:sz="8" w:space="0" w:color="auto"/>
              <w:left w:val="single" w:sz="8" w:space="0" w:color="auto"/>
              <w:bottom w:val="single" w:sz="8" w:space="0" w:color="auto"/>
              <w:right w:val="single" w:sz="8" w:space="0" w:color="auto"/>
            </w:tcBorders>
            <w:tcMar>
              <w:left w:w="108" w:type="dxa"/>
              <w:right w:w="108" w:type="dxa"/>
            </w:tcMar>
          </w:tcPr>
          <w:p w14:paraId="5B96AE05" w14:textId="434989A4" w:rsidR="3BF1783A" w:rsidRPr="00462319" w:rsidRDefault="3BF1783A" w:rsidP="00B74945">
            <w:r w:rsidRPr="00462319">
              <w:rPr>
                <w:rFonts w:eastAsia="Arial"/>
                <w:sz w:val="24"/>
                <w:szCs w:val="24"/>
              </w:rPr>
              <w:t>Thông tin người dùng</w:t>
            </w:r>
          </w:p>
        </w:tc>
        <w:tc>
          <w:tcPr>
            <w:tcW w:w="4520" w:type="dxa"/>
            <w:tcBorders>
              <w:top w:val="single" w:sz="8" w:space="0" w:color="auto"/>
              <w:left w:val="single" w:sz="8" w:space="0" w:color="auto"/>
              <w:bottom w:val="single" w:sz="8" w:space="0" w:color="auto"/>
              <w:right w:val="single" w:sz="8" w:space="0" w:color="auto"/>
            </w:tcBorders>
            <w:tcMar>
              <w:left w:w="108" w:type="dxa"/>
              <w:right w:w="108" w:type="dxa"/>
            </w:tcMar>
          </w:tcPr>
          <w:p w14:paraId="460FAAB6" w14:textId="319588F5" w:rsidR="3BF1783A" w:rsidRPr="00462319" w:rsidRDefault="3BF1783A" w:rsidP="00B74945">
            <w:r w:rsidRPr="00462319">
              <w:rPr>
                <w:rFonts w:eastAsia="Arial"/>
                <w:sz w:val="24"/>
                <w:szCs w:val="24"/>
              </w:rPr>
              <w:t>Thông báo không thấy thông tin nhóm người dùng</w:t>
            </w:r>
          </w:p>
        </w:tc>
        <w:tc>
          <w:tcPr>
            <w:tcW w:w="1357" w:type="dxa"/>
            <w:tcBorders>
              <w:top w:val="single" w:sz="8" w:space="0" w:color="auto"/>
              <w:left w:val="single" w:sz="8" w:space="0" w:color="auto"/>
              <w:bottom w:val="single" w:sz="8" w:space="0" w:color="auto"/>
              <w:right w:val="single" w:sz="8" w:space="0" w:color="auto"/>
            </w:tcBorders>
            <w:tcMar>
              <w:left w:w="108" w:type="dxa"/>
              <w:right w:w="108" w:type="dxa"/>
            </w:tcMar>
          </w:tcPr>
          <w:p w14:paraId="58B079BB" w14:textId="2C198C73" w:rsidR="3BF1783A" w:rsidRPr="00462319" w:rsidRDefault="3BF1783A" w:rsidP="00B74945">
            <w:r w:rsidRPr="00462319">
              <w:rPr>
                <w:rFonts w:eastAsia="Arial"/>
                <w:sz w:val="24"/>
                <w:szCs w:val="24"/>
              </w:rPr>
              <w:t>Không xử lý</w:t>
            </w:r>
          </w:p>
        </w:tc>
        <w:tc>
          <w:tcPr>
            <w:tcW w:w="777" w:type="dxa"/>
            <w:tcBorders>
              <w:top w:val="single" w:sz="8" w:space="0" w:color="auto"/>
              <w:left w:val="single" w:sz="8" w:space="0" w:color="auto"/>
              <w:bottom w:val="single" w:sz="8" w:space="0" w:color="auto"/>
              <w:right w:val="single" w:sz="8" w:space="0" w:color="auto"/>
            </w:tcBorders>
            <w:tcMar>
              <w:left w:w="108" w:type="dxa"/>
              <w:right w:w="108" w:type="dxa"/>
            </w:tcMar>
          </w:tcPr>
          <w:p w14:paraId="197EF581" w14:textId="0E969B97" w:rsidR="3BF1783A" w:rsidRPr="00462319" w:rsidRDefault="3BF1783A" w:rsidP="00B74945">
            <w:r w:rsidRPr="00462319">
              <w:rPr>
                <w:rFonts w:eastAsia="Arial"/>
                <w:sz w:val="24"/>
                <w:szCs w:val="24"/>
              </w:rPr>
              <w:t>Ok</w:t>
            </w:r>
          </w:p>
        </w:tc>
      </w:tr>
      <w:tr w:rsidR="3BF1783A" w:rsidRPr="00462319" w14:paraId="0829285D" w14:textId="77777777" w:rsidTr="3BF1783A">
        <w:trPr>
          <w:trHeight w:val="300"/>
        </w:trPr>
        <w:tc>
          <w:tcPr>
            <w:tcW w:w="476" w:type="dxa"/>
            <w:tcBorders>
              <w:top w:val="single" w:sz="8" w:space="0" w:color="auto"/>
              <w:left w:val="single" w:sz="8" w:space="0" w:color="auto"/>
              <w:bottom w:val="single" w:sz="8" w:space="0" w:color="auto"/>
              <w:right w:val="single" w:sz="8" w:space="0" w:color="auto"/>
            </w:tcBorders>
            <w:tcMar>
              <w:left w:w="108" w:type="dxa"/>
              <w:right w:w="108" w:type="dxa"/>
            </w:tcMar>
          </w:tcPr>
          <w:p w14:paraId="2BFCD610" w14:textId="037324ED" w:rsidR="3BF1783A" w:rsidRPr="00462319" w:rsidRDefault="3BF1783A" w:rsidP="00B74945">
            <w:r w:rsidRPr="00462319">
              <w:rPr>
                <w:rFonts w:eastAsia="Arial"/>
                <w:sz w:val="24"/>
                <w:szCs w:val="24"/>
              </w:rPr>
              <w:t>3</w:t>
            </w:r>
          </w:p>
        </w:tc>
        <w:tc>
          <w:tcPr>
            <w:tcW w:w="2345" w:type="dxa"/>
            <w:tcBorders>
              <w:top w:val="single" w:sz="8" w:space="0" w:color="auto"/>
              <w:left w:val="single" w:sz="8" w:space="0" w:color="auto"/>
              <w:bottom w:val="single" w:sz="8" w:space="0" w:color="auto"/>
              <w:right w:val="single" w:sz="8" w:space="0" w:color="auto"/>
            </w:tcBorders>
            <w:tcMar>
              <w:left w:w="108" w:type="dxa"/>
              <w:right w:w="108" w:type="dxa"/>
            </w:tcMar>
          </w:tcPr>
          <w:p w14:paraId="3CD767C6" w14:textId="7F955FDC" w:rsidR="3BF1783A" w:rsidRPr="00462319" w:rsidRDefault="3BF1783A" w:rsidP="00B74945">
            <w:r w:rsidRPr="00462319">
              <w:rPr>
                <w:rFonts w:eastAsia="Arial"/>
                <w:sz w:val="24"/>
                <w:szCs w:val="24"/>
              </w:rPr>
              <w:t>Trùng mã nhóm người dùng</w:t>
            </w:r>
          </w:p>
        </w:tc>
        <w:tc>
          <w:tcPr>
            <w:tcW w:w="4520" w:type="dxa"/>
            <w:tcBorders>
              <w:top w:val="single" w:sz="8" w:space="0" w:color="auto"/>
              <w:left w:val="single" w:sz="8" w:space="0" w:color="auto"/>
              <w:bottom w:val="single" w:sz="8" w:space="0" w:color="auto"/>
              <w:right w:val="single" w:sz="8" w:space="0" w:color="auto"/>
            </w:tcBorders>
            <w:tcMar>
              <w:left w:w="108" w:type="dxa"/>
              <w:right w:w="108" w:type="dxa"/>
            </w:tcMar>
          </w:tcPr>
          <w:p w14:paraId="15F539DC" w14:textId="0120DA36" w:rsidR="3BF1783A" w:rsidRPr="00462319" w:rsidRDefault="3BF1783A" w:rsidP="00B74945">
            <w:r w:rsidRPr="00462319">
              <w:rPr>
                <w:rFonts w:eastAsia="Arial"/>
                <w:sz w:val="24"/>
                <w:szCs w:val="24"/>
              </w:rPr>
              <w:t>Thông báo đã tồn tại mã nhóm người dùng</w:t>
            </w:r>
          </w:p>
        </w:tc>
        <w:tc>
          <w:tcPr>
            <w:tcW w:w="1357" w:type="dxa"/>
            <w:tcBorders>
              <w:top w:val="single" w:sz="8" w:space="0" w:color="auto"/>
              <w:left w:val="single" w:sz="8" w:space="0" w:color="auto"/>
              <w:bottom w:val="single" w:sz="8" w:space="0" w:color="auto"/>
              <w:right w:val="single" w:sz="8" w:space="0" w:color="auto"/>
            </w:tcBorders>
            <w:tcMar>
              <w:left w:w="108" w:type="dxa"/>
              <w:right w:w="108" w:type="dxa"/>
            </w:tcMar>
          </w:tcPr>
          <w:p w14:paraId="13998C3D" w14:textId="4DCDC740" w:rsidR="3BF1783A" w:rsidRPr="00462319" w:rsidRDefault="3BF1783A" w:rsidP="00B74945">
            <w:r w:rsidRPr="00462319">
              <w:rPr>
                <w:rFonts w:eastAsia="Arial"/>
                <w:sz w:val="24"/>
                <w:szCs w:val="24"/>
              </w:rPr>
              <w:t>Không xử lý</w:t>
            </w:r>
          </w:p>
        </w:tc>
        <w:tc>
          <w:tcPr>
            <w:tcW w:w="777" w:type="dxa"/>
            <w:tcBorders>
              <w:top w:val="single" w:sz="8" w:space="0" w:color="auto"/>
              <w:left w:val="single" w:sz="8" w:space="0" w:color="auto"/>
              <w:bottom w:val="single" w:sz="8" w:space="0" w:color="auto"/>
              <w:right w:val="single" w:sz="8" w:space="0" w:color="auto"/>
            </w:tcBorders>
            <w:tcMar>
              <w:left w:w="108" w:type="dxa"/>
              <w:right w:w="108" w:type="dxa"/>
            </w:tcMar>
          </w:tcPr>
          <w:p w14:paraId="40C872BA" w14:textId="23E94C4E" w:rsidR="3BF1783A" w:rsidRPr="00462319" w:rsidRDefault="3BF1783A" w:rsidP="00B74945">
            <w:r w:rsidRPr="00462319">
              <w:rPr>
                <w:rFonts w:eastAsia="Arial"/>
                <w:sz w:val="24"/>
                <w:szCs w:val="24"/>
              </w:rPr>
              <w:t>Ok</w:t>
            </w:r>
          </w:p>
        </w:tc>
      </w:tr>
    </w:tbl>
    <w:p w14:paraId="53FD008C" w14:textId="0C6F0F3A" w:rsidR="007A6809" w:rsidRPr="00462319" w:rsidRDefault="3BF1783A" w:rsidP="00B74945">
      <w:pPr>
        <w:spacing w:after="160" w:line="257" w:lineRule="auto"/>
        <w:ind w:left="-851"/>
      </w:pPr>
      <w:r w:rsidRPr="00462319">
        <w:rPr>
          <w:rFonts w:eastAsia="Arial"/>
          <w:sz w:val="32"/>
          <w:szCs w:val="32"/>
          <w:lang w:val="en-US"/>
        </w:rPr>
        <w:t xml:space="preserve">   </w:t>
      </w:r>
    </w:p>
    <w:p w14:paraId="7E31554D" w14:textId="37620EF6"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xóa</w:t>
      </w:r>
      <w:proofErr w:type="spellEnd"/>
      <w:r w:rsidRPr="00462319">
        <w:rPr>
          <w:rFonts w:eastAsia="Arial"/>
          <w:sz w:val="32"/>
          <w:szCs w:val="32"/>
          <w:lang w:val="en-US"/>
        </w:rPr>
        <w:t xml:space="preserve"> </w:t>
      </w:r>
      <w:proofErr w:type="spellStart"/>
      <w:r w:rsidRPr="00462319">
        <w:rPr>
          <w:rFonts w:eastAsia="Arial"/>
          <w:sz w:val="32"/>
          <w:szCs w:val="32"/>
          <w:lang w:val="en-US"/>
        </w:rPr>
        <w:t>nhóm</w:t>
      </w:r>
      <w:proofErr w:type="spellEnd"/>
      <w:r w:rsidRPr="00462319">
        <w:rPr>
          <w:rFonts w:eastAsia="Arial"/>
          <w:sz w:val="32"/>
          <w:szCs w:val="32"/>
          <w:lang w:val="en-US"/>
        </w:rPr>
        <w:t xml:space="preserve"> </w:t>
      </w:r>
      <w:proofErr w:type="spellStart"/>
      <w:r w:rsidRPr="00462319">
        <w:rPr>
          <w:rFonts w:eastAsia="Arial"/>
          <w:sz w:val="32"/>
          <w:szCs w:val="32"/>
          <w:lang w:val="en-US"/>
        </w:rPr>
        <w:t>người</w:t>
      </w:r>
      <w:proofErr w:type="spellEnd"/>
      <w:r w:rsidRPr="00462319">
        <w:rPr>
          <w:rFonts w:eastAsia="Arial"/>
          <w:sz w:val="32"/>
          <w:szCs w:val="32"/>
          <w:lang w:val="en-US"/>
        </w:rPr>
        <w:t xml:space="preserve"> </w:t>
      </w:r>
      <w:proofErr w:type="spellStart"/>
      <w:r w:rsidRPr="00462319">
        <w:rPr>
          <w:rFonts w:eastAsia="Arial"/>
          <w:sz w:val="32"/>
          <w:szCs w:val="32"/>
          <w:lang w:val="en-US"/>
        </w:rPr>
        <w:t>dùng</w:t>
      </w:r>
      <w:proofErr w:type="spellEnd"/>
    </w:p>
    <w:tbl>
      <w:tblPr>
        <w:tblStyle w:val="TableGrid"/>
        <w:tblW w:w="0" w:type="auto"/>
        <w:tblLayout w:type="fixed"/>
        <w:tblLook w:val="04A0" w:firstRow="1" w:lastRow="0" w:firstColumn="1" w:lastColumn="0" w:noHBand="0" w:noVBand="1"/>
      </w:tblPr>
      <w:tblGrid>
        <w:gridCol w:w="642"/>
        <w:gridCol w:w="2260"/>
        <w:gridCol w:w="3931"/>
        <w:gridCol w:w="1832"/>
        <w:gridCol w:w="810"/>
      </w:tblGrid>
      <w:tr w:rsidR="3BF1783A" w:rsidRPr="00462319" w14:paraId="4ED2058C" w14:textId="77777777" w:rsidTr="3BF1783A">
        <w:trPr>
          <w:trHeight w:val="300"/>
        </w:trPr>
        <w:tc>
          <w:tcPr>
            <w:tcW w:w="642" w:type="dxa"/>
            <w:tcBorders>
              <w:top w:val="single" w:sz="8" w:space="0" w:color="auto"/>
              <w:left w:val="single" w:sz="8" w:space="0" w:color="auto"/>
              <w:bottom w:val="single" w:sz="8" w:space="0" w:color="auto"/>
              <w:right w:val="single" w:sz="8" w:space="0" w:color="auto"/>
            </w:tcBorders>
            <w:tcMar>
              <w:left w:w="108" w:type="dxa"/>
              <w:right w:w="108" w:type="dxa"/>
            </w:tcMar>
          </w:tcPr>
          <w:p w14:paraId="5D86D00E" w14:textId="216BCB41" w:rsidR="3BF1783A" w:rsidRPr="00462319" w:rsidRDefault="3BF1783A" w:rsidP="00B74945">
            <w:r w:rsidRPr="00462319">
              <w:rPr>
                <w:rFonts w:eastAsia="Arial"/>
                <w:sz w:val="24"/>
                <w:szCs w:val="24"/>
              </w:rPr>
              <w:t>Stt</w:t>
            </w:r>
          </w:p>
        </w:tc>
        <w:tc>
          <w:tcPr>
            <w:tcW w:w="2260" w:type="dxa"/>
            <w:tcBorders>
              <w:top w:val="single" w:sz="8" w:space="0" w:color="auto"/>
              <w:left w:val="single" w:sz="8" w:space="0" w:color="auto"/>
              <w:bottom w:val="single" w:sz="8" w:space="0" w:color="auto"/>
              <w:right w:val="single" w:sz="8" w:space="0" w:color="auto"/>
            </w:tcBorders>
            <w:tcMar>
              <w:left w:w="108" w:type="dxa"/>
              <w:right w:w="108" w:type="dxa"/>
            </w:tcMar>
          </w:tcPr>
          <w:p w14:paraId="05791FC9" w14:textId="23DD89BF" w:rsidR="3BF1783A" w:rsidRPr="00462319" w:rsidRDefault="3BF1783A" w:rsidP="00B74945">
            <w:r w:rsidRPr="00462319">
              <w:rPr>
                <w:rFonts w:eastAsia="Arial"/>
                <w:sz w:val="24"/>
                <w:szCs w:val="24"/>
              </w:rPr>
              <w:t>Input</w:t>
            </w:r>
          </w:p>
        </w:tc>
        <w:tc>
          <w:tcPr>
            <w:tcW w:w="3931" w:type="dxa"/>
            <w:tcBorders>
              <w:top w:val="single" w:sz="8" w:space="0" w:color="auto"/>
              <w:left w:val="single" w:sz="8" w:space="0" w:color="auto"/>
              <w:bottom w:val="single" w:sz="8" w:space="0" w:color="auto"/>
              <w:right w:val="single" w:sz="8" w:space="0" w:color="auto"/>
            </w:tcBorders>
            <w:tcMar>
              <w:left w:w="108" w:type="dxa"/>
              <w:right w:w="108" w:type="dxa"/>
            </w:tcMar>
          </w:tcPr>
          <w:p w14:paraId="39349B82" w14:textId="365E4E38" w:rsidR="3BF1783A" w:rsidRPr="00462319" w:rsidRDefault="3BF1783A" w:rsidP="00B74945">
            <w:r w:rsidRPr="00462319">
              <w:rPr>
                <w:rFonts w:eastAsia="Arial"/>
                <w:sz w:val="24"/>
                <w:szCs w:val="24"/>
              </w:rPr>
              <w:t>Output</w:t>
            </w:r>
          </w:p>
        </w:tc>
        <w:tc>
          <w:tcPr>
            <w:tcW w:w="1832" w:type="dxa"/>
            <w:tcBorders>
              <w:top w:val="single" w:sz="8" w:space="0" w:color="auto"/>
              <w:left w:val="single" w:sz="8" w:space="0" w:color="auto"/>
              <w:bottom w:val="single" w:sz="8" w:space="0" w:color="auto"/>
              <w:right w:val="single" w:sz="8" w:space="0" w:color="auto"/>
            </w:tcBorders>
            <w:tcMar>
              <w:left w:w="108" w:type="dxa"/>
              <w:right w:w="108" w:type="dxa"/>
            </w:tcMar>
          </w:tcPr>
          <w:p w14:paraId="2C8BCC33" w14:textId="48210596" w:rsidR="3BF1783A" w:rsidRPr="00462319" w:rsidRDefault="3BF1783A" w:rsidP="00B74945">
            <w:r w:rsidRPr="00462319">
              <w:rPr>
                <w:rFonts w:eastAsia="Arial"/>
                <w:sz w:val="24"/>
                <w:szCs w:val="24"/>
              </w:rPr>
              <w:t>Exception</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6C9957DF" w14:textId="6AA28E28" w:rsidR="3BF1783A" w:rsidRPr="00462319" w:rsidRDefault="3BF1783A" w:rsidP="00B74945">
            <w:r w:rsidRPr="00462319">
              <w:rPr>
                <w:rFonts w:eastAsia="Arial"/>
                <w:sz w:val="24"/>
                <w:szCs w:val="24"/>
              </w:rPr>
              <w:t>Kết quả</w:t>
            </w:r>
          </w:p>
        </w:tc>
      </w:tr>
      <w:tr w:rsidR="3BF1783A" w:rsidRPr="00462319" w14:paraId="58F29242" w14:textId="77777777" w:rsidTr="3BF1783A">
        <w:trPr>
          <w:trHeight w:val="300"/>
        </w:trPr>
        <w:tc>
          <w:tcPr>
            <w:tcW w:w="642" w:type="dxa"/>
            <w:tcBorders>
              <w:top w:val="single" w:sz="8" w:space="0" w:color="auto"/>
              <w:left w:val="single" w:sz="8" w:space="0" w:color="auto"/>
              <w:bottom w:val="single" w:sz="8" w:space="0" w:color="auto"/>
              <w:right w:val="single" w:sz="8" w:space="0" w:color="auto"/>
            </w:tcBorders>
            <w:tcMar>
              <w:left w:w="108" w:type="dxa"/>
              <w:right w:w="108" w:type="dxa"/>
            </w:tcMar>
          </w:tcPr>
          <w:p w14:paraId="4F9EEFEC" w14:textId="32A6FB90" w:rsidR="3BF1783A" w:rsidRPr="00462319" w:rsidRDefault="3BF1783A" w:rsidP="00B74945">
            <w:r w:rsidRPr="00462319">
              <w:rPr>
                <w:rFonts w:eastAsia="Arial"/>
                <w:sz w:val="24"/>
                <w:szCs w:val="24"/>
              </w:rPr>
              <w:t>1</w:t>
            </w:r>
          </w:p>
        </w:tc>
        <w:tc>
          <w:tcPr>
            <w:tcW w:w="2260" w:type="dxa"/>
            <w:tcBorders>
              <w:top w:val="single" w:sz="8" w:space="0" w:color="auto"/>
              <w:left w:val="single" w:sz="8" w:space="0" w:color="auto"/>
              <w:bottom w:val="single" w:sz="8" w:space="0" w:color="auto"/>
              <w:right w:val="single" w:sz="8" w:space="0" w:color="auto"/>
            </w:tcBorders>
            <w:tcMar>
              <w:left w:w="108" w:type="dxa"/>
              <w:right w:w="108" w:type="dxa"/>
            </w:tcMar>
          </w:tcPr>
          <w:p w14:paraId="7AAAFFA3" w14:textId="297471E3" w:rsidR="3BF1783A" w:rsidRPr="00462319" w:rsidRDefault="3BF1783A" w:rsidP="00B74945">
            <w:r w:rsidRPr="00462319">
              <w:rPr>
                <w:rFonts w:eastAsia="Arial"/>
                <w:sz w:val="24"/>
                <w:szCs w:val="24"/>
              </w:rPr>
              <w:t xml:space="preserve">Chưa chọn nhóm  người dùng </w:t>
            </w:r>
          </w:p>
        </w:tc>
        <w:tc>
          <w:tcPr>
            <w:tcW w:w="3931" w:type="dxa"/>
            <w:tcBorders>
              <w:top w:val="single" w:sz="8" w:space="0" w:color="auto"/>
              <w:left w:val="single" w:sz="8" w:space="0" w:color="auto"/>
              <w:bottom w:val="single" w:sz="8" w:space="0" w:color="auto"/>
              <w:right w:val="single" w:sz="8" w:space="0" w:color="auto"/>
            </w:tcBorders>
            <w:tcMar>
              <w:left w:w="108" w:type="dxa"/>
              <w:right w:w="108" w:type="dxa"/>
            </w:tcMar>
          </w:tcPr>
          <w:p w14:paraId="75CCF30D" w14:textId="6EB04598" w:rsidR="3BF1783A" w:rsidRPr="00462319" w:rsidRDefault="3BF1783A" w:rsidP="00B74945">
            <w:r w:rsidRPr="00462319">
              <w:rPr>
                <w:rFonts w:eastAsia="Arial"/>
                <w:sz w:val="24"/>
                <w:szCs w:val="24"/>
              </w:rPr>
              <w:t>Thông báo cần chọn nhóm người dùng để xóa</w:t>
            </w:r>
          </w:p>
        </w:tc>
        <w:tc>
          <w:tcPr>
            <w:tcW w:w="1832" w:type="dxa"/>
            <w:tcBorders>
              <w:top w:val="single" w:sz="8" w:space="0" w:color="auto"/>
              <w:left w:val="single" w:sz="8" w:space="0" w:color="auto"/>
              <w:bottom w:val="single" w:sz="8" w:space="0" w:color="auto"/>
              <w:right w:val="single" w:sz="8" w:space="0" w:color="auto"/>
            </w:tcBorders>
            <w:tcMar>
              <w:left w:w="108" w:type="dxa"/>
              <w:right w:w="108" w:type="dxa"/>
            </w:tcMar>
          </w:tcPr>
          <w:p w14:paraId="332EBAD7" w14:textId="4424849F" w:rsidR="3BF1783A" w:rsidRPr="00462319" w:rsidRDefault="3BF1783A" w:rsidP="00B74945">
            <w:r w:rsidRPr="00462319">
              <w:rPr>
                <w:rFonts w:eastAsia="Arial"/>
                <w:sz w:val="24"/>
                <w:szCs w:val="24"/>
              </w:rPr>
              <w:t>Không xử lý</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6B355652" w14:textId="67735123" w:rsidR="3BF1783A" w:rsidRPr="00462319" w:rsidRDefault="3BF1783A" w:rsidP="00B74945">
            <w:r w:rsidRPr="00462319">
              <w:rPr>
                <w:rFonts w:eastAsia="Arial"/>
                <w:sz w:val="24"/>
                <w:szCs w:val="24"/>
              </w:rPr>
              <w:t>Ok</w:t>
            </w:r>
          </w:p>
        </w:tc>
      </w:tr>
    </w:tbl>
    <w:p w14:paraId="14A96C21" w14:textId="3C839806" w:rsidR="007A6809" w:rsidRPr="00462319" w:rsidRDefault="3BF1783A" w:rsidP="00B74945">
      <w:pPr>
        <w:spacing w:after="160" w:line="257" w:lineRule="auto"/>
        <w:ind w:left="-851"/>
      </w:pPr>
      <w:r w:rsidRPr="00462319">
        <w:rPr>
          <w:rFonts w:eastAsia="Arial"/>
          <w:sz w:val="32"/>
          <w:szCs w:val="32"/>
          <w:lang w:val="en-US"/>
        </w:rPr>
        <w:t xml:space="preserve"> </w:t>
      </w:r>
    </w:p>
    <w:p w14:paraId="083B152D" w14:textId="52097505"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sửa</w:t>
      </w:r>
      <w:proofErr w:type="spellEnd"/>
      <w:r w:rsidRPr="00462319">
        <w:rPr>
          <w:rFonts w:eastAsia="Arial"/>
          <w:sz w:val="32"/>
          <w:szCs w:val="32"/>
          <w:lang w:val="en-US"/>
        </w:rPr>
        <w:t xml:space="preserve"> </w:t>
      </w:r>
      <w:proofErr w:type="spellStart"/>
      <w:r w:rsidRPr="00462319">
        <w:rPr>
          <w:rFonts w:eastAsia="Arial"/>
          <w:sz w:val="32"/>
          <w:szCs w:val="32"/>
          <w:lang w:val="en-US"/>
        </w:rPr>
        <w:t>nhóm</w:t>
      </w:r>
      <w:proofErr w:type="spellEnd"/>
      <w:r w:rsidRPr="00462319">
        <w:rPr>
          <w:rFonts w:eastAsia="Arial"/>
          <w:sz w:val="32"/>
          <w:szCs w:val="32"/>
          <w:lang w:val="en-US"/>
        </w:rPr>
        <w:t xml:space="preserve"> </w:t>
      </w:r>
      <w:proofErr w:type="spellStart"/>
      <w:r w:rsidRPr="00462319">
        <w:rPr>
          <w:rFonts w:eastAsia="Arial"/>
          <w:sz w:val="32"/>
          <w:szCs w:val="32"/>
          <w:lang w:val="en-US"/>
        </w:rPr>
        <w:t>người</w:t>
      </w:r>
      <w:proofErr w:type="spellEnd"/>
      <w:r w:rsidRPr="00462319">
        <w:rPr>
          <w:rFonts w:eastAsia="Arial"/>
          <w:sz w:val="32"/>
          <w:szCs w:val="32"/>
          <w:lang w:val="en-US"/>
        </w:rPr>
        <w:t xml:space="preserve"> </w:t>
      </w:r>
      <w:proofErr w:type="spellStart"/>
      <w:r w:rsidRPr="00462319">
        <w:rPr>
          <w:rFonts w:eastAsia="Arial"/>
          <w:sz w:val="32"/>
          <w:szCs w:val="32"/>
          <w:lang w:val="en-US"/>
        </w:rPr>
        <w:t>dùng</w:t>
      </w:r>
      <w:proofErr w:type="spellEnd"/>
    </w:p>
    <w:tbl>
      <w:tblPr>
        <w:tblStyle w:val="TableGrid"/>
        <w:tblW w:w="0" w:type="auto"/>
        <w:tblLayout w:type="fixed"/>
        <w:tblLook w:val="04A0" w:firstRow="1" w:lastRow="0" w:firstColumn="1" w:lastColumn="0" w:noHBand="0" w:noVBand="1"/>
      </w:tblPr>
      <w:tblGrid>
        <w:gridCol w:w="521"/>
        <w:gridCol w:w="2259"/>
        <w:gridCol w:w="4072"/>
        <w:gridCol w:w="1491"/>
        <w:gridCol w:w="1133"/>
      </w:tblGrid>
      <w:tr w:rsidR="3BF1783A" w:rsidRPr="00462319" w14:paraId="6EFE87A0" w14:textId="77777777" w:rsidTr="3BF1783A">
        <w:trPr>
          <w:trHeight w:val="300"/>
        </w:trPr>
        <w:tc>
          <w:tcPr>
            <w:tcW w:w="521" w:type="dxa"/>
            <w:tcBorders>
              <w:top w:val="single" w:sz="8" w:space="0" w:color="auto"/>
              <w:left w:val="single" w:sz="8" w:space="0" w:color="auto"/>
              <w:bottom w:val="single" w:sz="8" w:space="0" w:color="auto"/>
              <w:right w:val="single" w:sz="8" w:space="0" w:color="auto"/>
            </w:tcBorders>
            <w:tcMar>
              <w:left w:w="108" w:type="dxa"/>
              <w:right w:w="108" w:type="dxa"/>
            </w:tcMar>
          </w:tcPr>
          <w:p w14:paraId="18E7B57D" w14:textId="4CBD2B1B" w:rsidR="3BF1783A" w:rsidRPr="00462319" w:rsidRDefault="3BF1783A" w:rsidP="00B74945">
            <w:r w:rsidRPr="00462319">
              <w:rPr>
                <w:rFonts w:eastAsia="Arial"/>
                <w:sz w:val="24"/>
                <w:szCs w:val="24"/>
              </w:rPr>
              <w:lastRenderedPageBreak/>
              <w:t>Stt</w:t>
            </w:r>
          </w:p>
        </w:tc>
        <w:tc>
          <w:tcPr>
            <w:tcW w:w="2259" w:type="dxa"/>
            <w:tcBorders>
              <w:top w:val="single" w:sz="8" w:space="0" w:color="auto"/>
              <w:left w:val="single" w:sz="8" w:space="0" w:color="auto"/>
              <w:bottom w:val="single" w:sz="8" w:space="0" w:color="auto"/>
              <w:right w:val="single" w:sz="8" w:space="0" w:color="auto"/>
            </w:tcBorders>
            <w:tcMar>
              <w:left w:w="108" w:type="dxa"/>
              <w:right w:w="108" w:type="dxa"/>
            </w:tcMar>
          </w:tcPr>
          <w:p w14:paraId="5B9F175C" w14:textId="2C83BBAD" w:rsidR="3BF1783A" w:rsidRPr="00462319" w:rsidRDefault="3BF1783A" w:rsidP="00B74945">
            <w:r w:rsidRPr="00462319">
              <w:rPr>
                <w:rFonts w:eastAsia="Arial"/>
                <w:sz w:val="24"/>
                <w:szCs w:val="24"/>
              </w:rPr>
              <w:t>Input</w:t>
            </w:r>
          </w:p>
        </w:tc>
        <w:tc>
          <w:tcPr>
            <w:tcW w:w="4072" w:type="dxa"/>
            <w:tcBorders>
              <w:top w:val="single" w:sz="8" w:space="0" w:color="auto"/>
              <w:left w:val="single" w:sz="8" w:space="0" w:color="auto"/>
              <w:bottom w:val="single" w:sz="8" w:space="0" w:color="auto"/>
              <w:right w:val="single" w:sz="8" w:space="0" w:color="auto"/>
            </w:tcBorders>
            <w:tcMar>
              <w:left w:w="108" w:type="dxa"/>
              <w:right w:w="108" w:type="dxa"/>
            </w:tcMar>
          </w:tcPr>
          <w:p w14:paraId="4A2C8D11" w14:textId="439BBE00" w:rsidR="3BF1783A" w:rsidRPr="00462319" w:rsidRDefault="3BF1783A" w:rsidP="00B74945">
            <w:r w:rsidRPr="00462319">
              <w:rPr>
                <w:rFonts w:eastAsia="Arial"/>
                <w:sz w:val="24"/>
                <w:szCs w:val="24"/>
              </w:rPr>
              <w:t>Output</w:t>
            </w:r>
          </w:p>
        </w:tc>
        <w:tc>
          <w:tcPr>
            <w:tcW w:w="1491" w:type="dxa"/>
            <w:tcBorders>
              <w:top w:val="single" w:sz="8" w:space="0" w:color="auto"/>
              <w:left w:val="single" w:sz="8" w:space="0" w:color="auto"/>
              <w:bottom w:val="single" w:sz="8" w:space="0" w:color="auto"/>
              <w:right w:val="single" w:sz="8" w:space="0" w:color="auto"/>
            </w:tcBorders>
            <w:tcMar>
              <w:left w:w="108" w:type="dxa"/>
              <w:right w:w="108" w:type="dxa"/>
            </w:tcMar>
          </w:tcPr>
          <w:p w14:paraId="12A6598D" w14:textId="088C33F9" w:rsidR="3BF1783A" w:rsidRPr="00462319" w:rsidRDefault="3BF1783A" w:rsidP="00B74945">
            <w:r w:rsidRPr="00462319">
              <w:rPr>
                <w:rFonts w:eastAsia="Arial"/>
                <w:sz w:val="24"/>
                <w:szCs w:val="24"/>
              </w:rPr>
              <w:t>Exception</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tcPr>
          <w:p w14:paraId="5E5E0C30" w14:textId="46F6C9F7" w:rsidR="3BF1783A" w:rsidRPr="00462319" w:rsidRDefault="3BF1783A" w:rsidP="00B74945">
            <w:r w:rsidRPr="00462319">
              <w:rPr>
                <w:rFonts w:eastAsia="Arial"/>
                <w:sz w:val="24"/>
                <w:szCs w:val="24"/>
              </w:rPr>
              <w:t>Kết quả</w:t>
            </w:r>
          </w:p>
        </w:tc>
      </w:tr>
      <w:tr w:rsidR="3BF1783A" w:rsidRPr="00462319" w14:paraId="3293351D" w14:textId="77777777" w:rsidTr="3BF1783A">
        <w:trPr>
          <w:trHeight w:val="300"/>
        </w:trPr>
        <w:tc>
          <w:tcPr>
            <w:tcW w:w="521" w:type="dxa"/>
            <w:tcBorders>
              <w:top w:val="single" w:sz="8" w:space="0" w:color="auto"/>
              <w:left w:val="single" w:sz="8" w:space="0" w:color="auto"/>
              <w:bottom w:val="single" w:sz="8" w:space="0" w:color="auto"/>
              <w:right w:val="single" w:sz="8" w:space="0" w:color="auto"/>
            </w:tcBorders>
            <w:tcMar>
              <w:left w:w="108" w:type="dxa"/>
              <w:right w:w="108" w:type="dxa"/>
            </w:tcMar>
          </w:tcPr>
          <w:p w14:paraId="7AF2BEA7" w14:textId="55A29AE0" w:rsidR="3BF1783A" w:rsidRPr="00462319" w:rsidRDefault="3BF1783A" w:rsidP="00B74945">
            <w:r w:rsidRPr="00462319">
              <w:rPr>
                <w:rFonts w:eastAsia="Arial"/>
                <w:sz w:val="24"/>
                <w:szCs w:val="24"/>
              </w:rPr>
              <w:t>1</w:t>
            </w:r>
          </w:p>
        </w:tc>
        <w:tc>
          <w:tcPr>
            <w:tcW w:w="2259" w:type="dxa"/>
            <w:tcBorders>
              <w:top w:val="single" w:sz="8" w:space="0" w:color="auto"/>
              <w:left w:val="single" w:sz="8" w:space="0" w:color="auto"/>
              <w:bottom w:val="single" w:sz="8" w:space="0" w:color="auto"/>
              <w:right w:val="single" w:sz="8" w:space="0" w:color="auto"/>
            </w:tcBorders>
            <w:tcMar>
              <w:left w:w="108" w:type="dxa"/>
              <w:right w:w="108" w:type="dxa"/>
            </w:tcMar>
          </w:tcPr>
          <w:p w14:paraId="55DDA72E" w14:textId="065B1FB7" w:rsidR="3BF1783A" w:rsidRPr="00462319" w:rsidRDefault="3BF1783A" w:rsidP="00B74945">
            <w:r w:rsidRPr="00462319">
              <w:rPr>
                <w:rFonts w:eastAsia="Arial"/>
                <w:sz w:val="24"/>
                <w:szCs w:val="24"/>
              </w:rPr>
              <w:t xml:space="preserve">Chưa chọn được nhóm người dùng </w:t>
            </w:r>
          </w:p>
        </w:tc>
        <w:tc>
          <w:tcPr>
            <w:tcW w:w="4072" w:type="dxa"/>
            <w:tcBorders>
              <w:top w:val="single" w:sz="8" w:space="0" w:color="auto"/>
              <w:left w:val="single" w:sz="8" w:space="0" w:color="auto"/>
              <w:bottom w:val="single" w:sz="8" w:space="0" w:color="auto"/>
              <w:right w:val="single" w:sz="8" w:space="0" w:color="auto"/>
            </w:tcBorders>
            <w:tcMar>
              <w:left w:w="108" w:type="dxa"/>
              <w:right w:w="108" w:type="dxa"/>
            </w:tcMar>
          </w:tcPr>
          <w:p w14:paraId="6D664ECB" w14:textId="74B5D927" w:rsidR="3BF1783A" w:rsidRPr="00462319" w:rsidRDefault="3BF1783A" w:rsidP="00B74945">
            <w:r w:rsidRPr="00462319">
              <w:rPr>
                <w:rFonts w:eastAsia="Arial"/>
                <w:sz w:val="24"/>
                <w:szCs w:val="24"/>
              </w:rPr>
              <w:t>Thông báo lỗi chưa nhập thông tin gì, yêu cầu nhập lại.</w:t>
            </w:r>
          </w:p>
        </w:tc>
        <w:tc>
          <w:tcPr>
            <w:tcW w:w="1491" w:type="dxa"/>
            <w:tcBorders>
              <w:top w:val="single" w:sz="8" w:space="0" w:color="auto"/>
              <w:left w:val="single" w:sz="8" w:space="0" w:color="auto"/>
              <w:bottom w:val="single" w:sz="8" w:space="0" w:color="auto"/>
              <w:right w:val="single" w:sz="8" w:space="0" w:color="auto"/>
            </w:tcBorders>
            <w:tcMar>
              <w:left w:w="108" w:type="dxa"/>
              <w:right w:w="108" w:type="dxa"/>
            </w:tcMar>
          </w:tcPr>
          <w:p w14:paraId="7FC715A5" w14:textId="39CE1A34" w:rsidR="3BF1783A" w:rsidRPr="00462319" w:rsidRDefault="3BF1783A" w:rsidP="00B74945">
            <w:r w:rsidRPr="00462319">
              <w:rPr>
                <w:rFonts w:eastAsia="Arial"/>
                <w:sz w:val="24"/>
                <w:szCs w:val="24"/>
              </w:rPr>
              <w:t>Không xử lý</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tcPr>
          <w:p w14:paraId="2E4897F1" w14:textId="4DA31633" w:rsidR="3BF1783A" w:rsidRPr="00462319" w:rsidRDefault="3BF1783A" w:rsidP="00B74945">
            <w:r w:rsidRPr="00462319">
              <w:rPr>
                <w:rFonts w:eastAsia="Arial"/>
                <w:sz w:val="24"/>
                <w:szCs w:val="24"/>
              </w:rPr>
              <w:t>Ok</w:t>
            </w:r>
          </w:p>
        </w:tc>
      </w:tr>
    </w:tbl>
    <w:p w14:paraId="36D9191F" w14:textId="4F6CBA86" w:rsidR="007A6809" w:rsidRPr="00462319" w:rsidRDefault="3BF1783A" w:rsidP="00B74945">
      <w:pPr>
        <w:spacing w:after="160" w:line="257" w:lineRule="auto"/>
        <w:ind w:left="-851"/>
      </w:pPr>
      <w:r w:rsidRPr="00462319">
        <w:rPr>
          <w:rFonts w:eastAsia="Arial"/>
          <w:sz w:val="32"/>
          <w:szCs w:val="32"/>
          <w:lang w:val="en-US"/>
        </w:rPr>
        <w:t xml:space="preserve">    </w:t>
      </w:r>
    </w:p>
    <w:p w14:paraId="3B1F7B50" w14:textId="084B8924" w:rsidR="007A6809" w:rsidRPr="00462319" w:rsidRDefault="3BF1783A" w:rsidP="00B74945">
      <w:pPr>
        <w:spacing w:after="160" w:line="257" w:lineRule="auto"/>
        <w:ind w:left="-851"/>
      </w:pPr>
      <w:r w:rsidRPr="00462319">
        <w:rPr>
          <w:rFonts w:eastAsia="Arial"/>
          <w:sz w:val="40"/>
          <w:szCs w:val="40"/>
          <w:lang w:val="en-US"/>
        </w:rPr>
        <w:t xml:space="preserve"> </w:t>
      </w:r>
    </w:p>
    <w:p w14:paraId="2D9C03EE" w14:textId="58E0314D" w:rsidR="007A6809" w:rsidRPr="001D7ACE" w:rsidRDefault="3BF1783A" w:rsidP="00F53647">
      <w:pPr>
        <w:pStyle w:val="Heading2"/>
        <w:numPr>
          <w:ilvl w:val="1"/>
          <w:numId w:val="17"/>
        </w:numPr>
        <w:rPr>
          <w:rFonts w:ascii="Times New Roman" w:hAnsi="Times New Roman" w:cs="Times New Roman"/>
          <w:lang w:val="en-US"/>
        </w:rPr>
      </w:pPr>
      <w:bookmarkStart w:id="144" w:name="_Toc167019616"/>
      <w:bookmarkStart w:id="145" w:name="_Toc167262711"/>
      <w:bookmarkStart w:id="146" w:name="_Toc167875573"/>
      <w:proofErr w:type="spellStart"/>
      <w:r w:rsidRPr="001D7ACE">
        <w:rPr>
          <w:rFonts w:ascii="Times New Roman" w:hAnsi="Times New Roman" w:cs="Times New Roman"/>
          <w:lang w:val="en-US"/>
        </w:rPr>
        <w:t>Kiểm</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thử</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cho</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chức</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năng</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phiếu</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nhập</w:t>
      </w:r>
      <w:proofErr w:type="spellEnd"/>
      <w:r w:rsidRPr="001D7ACE">
        <w:rPr>
          <w:rFonts w:ascii="Times New Roman" w:hAnsi="Times New Roman" w:cs="Times New Roman"/>
          <w:lang w:val="en-US"/>
        </w:rPr>
        <w:t>(user)</w:t>
      </w:r>
      <w:bookmarkEnd w:id="144"/>
      <w:bookmarkEnd w:id="145"/>
      <w:bookmarkEnd w:id="146"/>
    </w:p>
    <w:p w14:paraId="5AAC51E3" w14:textId="64D57A44"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thêm</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nhập</w:t>
      </w:r>
      <w:proofErr w:type="spellEnd"/>
    </w:p>
    <w:tbl>
      <w:tblPr>
        <w:tblStyle w:val="TableGrid"/>
        <w:tblW w:w="0" w:type="auto"/>
        <w:tblLayout w:type="fixed"/>
        <w:tblLook w:val="04A0" w:firstRow="1" w:lastRow="0" w:firstColumn="1" w:lastColumn="0" w:noHBand="0" w:noVBand="1"/>
      </w:tblPr>
      <w:tblGrid>
        <w:gridCol w:w="633"/>
        <w:gridCol w:w="2760"/>
        <w:gridCol w:w="3783"/>
        <w:gridCol w:w="1527"/>
        <w:gridCol w:w="772"/>
      </w:tblGrid>
      <w:tr w:rsidR="3BF1783A" w:rsidRPr="00462319" w14:paraId="7376DDB5" w14:textId="77777777" w:rsidTr="3BF1783A">
        <w:trPr>
          <w:trHeight w:val="300"/>
        </w:trPr>
        <w:tc>
          <w:tcPr>
            <w:tcW w:w="633" w:type="dxa"/>
            <w:tcBorders>
              <w:top w:val="single" w:sz="8" w:space="0" w:color="auto"/>
              <w:left w:val="single" w:sz="8" w:space="0" w:color="auto"/>
              <w:bottom w:val="single" w:sz="8" w:space="0" w:color="auto"/>
              <w:right w:val="single" w:sz="8" w:space="0" w:color="auto"/>
            </w:tcBorders>
            <w:tcMar>
              <w:left w:w="108" w:type="dxa"/>
              <w:right w:w="108" w:type="dxa"/>
            </w:tcMar>
          </w:tcPr>
          <w:p w14:paraId="4B311168" w14:textId="6023285E" w:rsidR="3BF1783A" w:rsidRPr="00462319" w:rsidRDefault="3BF1783A" w:rsidP="00B74945">
            <w:r w:rsidRPr="00462319">
              <w:rPr>
                <w:rFonts w:eastAsia="Arial"/>
                <w:sz w:val="24"/>
                <w:szCs w:val="24"/>
              </w:rPr>
              <w:t>Stt</w:t>
            </w:r>
          </w:p>
        </w:tc>
        <w:tc>
          <w:tcPr>
            <w:tcW w:w="2760" w:type="dxa"/>
            <w:tcBorders>
              <w:top w:val="single" w:sz="8" w:space="0" w:color="auto"/>
              <w:left w:val="single" w:sz="8" w:space="0" w:color="auto"/>
              <w:bottom w:val="single" w:sz="8" w:space="0" w:color="auto"/>
              <w:right w:val="single" w:sz="8" w:space="0" w:color="auto"/>
            </w:tcBorders>
            <w:tcMar>
              <w:left w:w="108" w:type="dxa"/>
              <w:right w:w="108" w:type="dxa"/>
            </w:tcMar>
          </w:tcPr>
          <w:p w14:paraId="578D25E4" w14:textId="5AB8C08A" w:rsidR="3BF1783A" w:rsidRPr="00462319" w:rsidRDefault="3BF1783A" w:rsidP="00B74945">
            <w:r w:rsidRPr="00462319">
              <w:rPr>
                <w:rFonts w:eastAsia="Arial"/>
                <w:sz w:val="24"/>
                <w:szCs w:val="24"/>
              </w:rPr>
              <w:t>Input</w:t>
            </w:r>
          </w:p>
        </w:tc>
        <w:tc>
          <w:tcPr>
            <w:tcW w:w="3783" w:type="dxa"/>
            <w:tcBorders>
              <w:top w:val="single" w:sz="8" w:space="0" w:color="auto"/>
              <w:left w:val="single" w:sz="8" w:space="0" w:color="auto"/>
              <w:bottom w:val="single" w:sz="8" w:space="0" w:color="auto"/>
              <w:right w:val="single" w:sz="8" w:space="0" w:color="auto"/>
            </w:tcBorders>
            <w:tcMar>
              <w:left w:w="108" w:type="dxa"/>
              <w:right w:w="108" w:type="dxa"/>
            </w:tcMar>
          </w:tcPr>
          <w:p w14:paraId="0AA650FF" w14:textId="4D27E4B6" w:rsidR="3BF1783A" w:rsidRPr="00462319" w:rsidRDefault="3BF1783A" w:rsidP="00B74945">
            <w:r w:rsidRPr="00462319">
              <w:rPr>
                <w:rFonts w:eastAsia="Arial"/>
                <w:sz w:val="24"/>
                <w:szCs w:val="24"/>
              </w:rPr>
              <w:t>Output</w:t>
            </w:r>
          </w:p>
        </w:tc>
        <w:tc>
          <w:tcPr>
            <w:tcW w:w="1527" w:type="dxa"/>
            <w:tcBorders>
              <w:top w:val="single" w:sz="8" w:space="0" w:color="auto"/>
              <w:left w:val="single" w:sz="8" w:space="0" w:color="auto"/>
              <w:bottom w:val="single" w:sz="8" w:space="0" w:color="auto"/>
              <w:right w:val="single" w:sz="8" w:space="0" w:color="auto"/>
            </w:tcBorders>
            <w:tcMar>
              <w:left w:w="108" w:type="dxa"/>
              <w:right w:w="108" w:type="dxa"/>
            </w:tcMar>
          </w:tcPr>
          <w:p w14:paraId="27A13632" w14:textId="380C107A" w:rsidR="3BF1783A" w:rsidRPr="00462319" w:rsidRDefault="3BF1783A" w:rsidP="00B74945">
            <w:r w:rsidRPr="00462319">
              <w:rPr>
                <w:rFonts w:eastAsia="Arial"/>
                <w:sz w:val="24"/>
                <w:szCs w:val="24"/>
              </w:rPr>
              <w:t>Exception</w:t>
            </w:r>
          </w:p>
        </w:tc>
        <w:tc>
          <w:tcPr>
            <w:tcW w:w="772" w:type="dxa"/>
            <w:tcBorders>
              <w:top w:val="single" w:sz="8" w:space="0" w:color="auto"/>
              <w:left w:val="single" w:sz="8" w:space="0" w:color="auto"/>
              <w:bottom w:val="single" w:sz="8" w:space="0" w:color="auto"/>
              <w:right w:val="single" w:sz="8" w:space="0" w:color="auto"/>
            </w:tcBorders>
            <w:tcMar>
              <w:left w:w="108" w:type="dxa"/>
              <w:right w:w="108" w:type="dxa"/>
            </w:tcMar>
          </w:tcPr>
          <w:p w14:paraId="24156640" w14:textId="3DD9C94F" w:rsidR="3BF1783A" w:rsidRPr="00462319" w:rsidRDefault="3BF1783A" w:rsidP="00B74945">
            <w:r w:rsidRPr="00462319">
              <w:rPr>
                <w:rFonts w:eastAsia="Arial"/>
                <w:sz w:val="24"/>
                <w:szCs w:val="24"/>
              </w:rPr>
              <w:t>Kết quả</w:t>
            </w:r>
          </w:p>
        </w:tc>
      </w:tr>
      <w:tr w:rsidR="3BF1783A" w:rsidRPr="00462319" w14:paraId="670085E1" w14:textId="77777777" w:rsidTr="3BF1783A">
        <w:trPr>
          <w:trHeight w:val="300"/>
        </w:trPr>
        <w:tc>
          <w:tcPr>
            <w:tcW w:w="633" w:type="dxa"/>
            <w:tcBorders>
              <w:top w:val="single" w:sz="8" w:space="0" w:color="auto"/>
              <w:left w:val="single" w:sz="8" w:space="0" w:color="auto"/>
              <w:bottom w:val="single" w:sz="8" w:space="0" w:color="auto"/>
              <w:right w:val="single" w:sz="8" w:space="0" w:color="auto"/>
            </w:tcBorders>
            <w:tcMar>
              <w:left w:w="108" w:type="dxa"/>
              <w:right w:w="108" w:type="dxa"/>
            </w:tcMar>
          </w:tcPr>
          <w:p w14:paraId="553E8BD2" w14:textId="2401A518" w:rsidR="3BF1783A" w:rsidRPr="00462319" w:rsidRDefault="3BF1783A" w:rsidP="00B74945">
            <w:r w:rsidRPr="00462319">
              <w:rPr>
                <w:rFonts w:eastAsia="Arial"/>
                <w:sz w:val="24"/>
                <w:szCs w:val="24"/>
              </w:rPr>
              <w:t>1</w:t>
            </w:r>
          </w:p>
        </w:tc>
        <w:tc>
          <w:tcPr>
            <w:tcW w:w="2760" w:type="dxa"/>
            <w:tcBorders>
              <w:top w:val="single" w:sz="8" w:space="0" w:color="auto"/>
              <w:left w:val="single" w:sz="8" w:space="0" w:color="auto"/>
              <w:bottom w:val="single" w:sz="8" w:space="0" w:color="auto"/>
              <w:right w:val="single" w:sz="8" w:space="0" w:color="auto"/>
            </w:tcBorders>
            <w:tcMar>
              <w:left w:w="108" w:type="dxa"/>
              <w:right w:w="108" w:type="dxa"/>
            </w:tcMar>
          </w:tcPr>
          <w:p w14:paraId="4F5D55C6" w14:textId="20641307" w:rsidR="3BF1783A" w:rsidRPr="00462319" w:rsidRDefault="3BF1783A" w:rsidP="00B74945">
            <w:r w:rsidRPr="00462319">
              <w:rPr>
                <w:rFonts w:eastAsia="Arial"/>
                <w:sz w:val="24"/>
                <w:szCs w:val="24"/>
              </w:rPr>
              <w:t>Không nhập bất cứ gì</w:t>
            </w:r>
          </w:p>
        </w:tc>
        <w:tc>
          <w:tcPr>
            <w:tcW w:w="3783" w:type="dxa"/>
            <w:tcBorders>
              <w:top w:val="single" w:sz="8" w:space="0" w:color="auto"/>
              <w:left w:val="single" w:sz="8" w:space="0" w:color="auto"/>
              <w:bottom w:val="single" w:sz="8" w:space="0" w:color="auto"/>
              <w:right w:val="single" w:sz="8" w:space="0" w:color="auto"/>
            </w:tcBorders>
            <w:tcMar>
              <w:left w:w="108" w:type="dxa"/>
              <w:right w:w="108" w:type="dxa"/>
            </w:tcMar>
          </w:tcPr>
          <w:p w14:paraId="115C4BB8" w14:textId="4D483B3F" w:rsidR="3BF1783A" w:rsidRPr="00462319" w:rsidRDefault="3BF1783A" w:rsidP="00B74945">
            <w:r w:rsidRPr="00462319">
              <w:rPr>
                <w:rFonts w:eastAsia="Arial"/>
                <w:sz w:val="24"/>
                <w:szCs w:val="24"/>
              </w:rPr>
              <w:t>Thông báo lỗi chưa nhập thông tin gì, yêu cầu nhập lại.</w:t>
            </w:r>
          </w:p>
        </w:tc>
        <w:tc>
          <w:tcPr>
            <w:tcW w:w="1527" w:type="dxa"/>
            <w:tcBorders>
              <w:top w:val="single" w:sz="8" w:space="0" w:color="auto"/>
              <w:left w:val="single" w:sz="8" w:space="0" w:color="auto"/>
              <w:bottom w:val="single" w:sz="8" w:space="0" w:color="auto"/>
              <w:right w:val="single" w:sz="8" w:space="0" w:color="auto"/>
            </w:tcBorders>
            <w:tcMar>
              <w:left w:w="108" w:type="dxa"/>
              <w:right w:w="108" w:type="dxa"/>
            </w:tcMar>
          </w:tcPr>
          <w:p w14:paraId="6709B9AD" w14:textId="24607E37" w:rsidR="3BF1783A" w:rsidRPr="00462319" w:rsidRDefault="3BF1783A" w:rsidP="00B74945">
            <w:r w:rsidRPr="00462319">
              <w:rPr>
                <w:rFonts w:eastAsia="Arial"/>
                <w:sz w:val="24"/>
                <w:szCs w:val="24"/>
              </w:rPr>
              <w:t>Không xử lý</w:t>
            </w:r>
          </w:p>
        </w:tc>
        <w:tc>
          <w:tcPr>
            <w:tcW w:w="772" w:type="dxa"/>
            <w:tcBorders>
              <w:top w:val="single" w:sz="8" w:space="0" w:color="auto"/>
              <w:left w:val="single" w:sz="8" w:space="0" w:color="auto"/>
              <w:bottom w:val="single" w:sz="8" w:space="0" w:color="auto"/>
              <w:right w:val="single" w:sz="8" w:space="0" w:color="auto"/>
            </w:tcBorders>
            <w:tcMar>
              <w:left w:w="108" w:type="dxa"/>
              <w:right w:w="108" w:type="dxa"/>
            </w:tcMar>
          </w:tcPr>
          <w:p w14:paraId="51E592A2" w14:textId="04A5A6D0" w:rsidR="3BF1783A" w:rsidRPr="00462319" w:rsidRDefault="3BF1783A" w:rsidP="00B74945">
            <w:r w:rsidRPr="00462319">
              <w:rPr>
                <w:rFonts w:eastAsia="Arial"/>
                <w:sz w:val="24"/>
                <w:szCs w:val="24"/>
              </w:rPr>
              <w:t>Ok</w:t>
            </w:r>
          </w:p>
        </w:tc>
      </w:tr>
      <w:tr w:rsidR="3BF1783A" w:rsidRPr="00462319" w14:paraId="77DD60C7" w14:textId="77777777" w:rsidTr="3BF1783A">
        <w:trPr>
          <w:trHeight w:val="300"/>
        </w:trPr>
        <w:tc>
          <w:tcPr>
            <w:tcW w:w="633" w:type="dxa"/>
            <w:tcBorders>
              <w:top w:val="single" w:sz="8" w:space="0" w:color="auto"/>
              <w:left w:val="single" w:sz="8" w:space="0" w:color="auto"/>
              <w:bottom w:val="single" w:sz="8" w:space="0" w:color="auto"/>
              <w:right w:val="single" w:sz="8" w:space="0" w:color="auto"/>
            </w:tcBorders>
            <w:tcMar>
              <w:left w:w="108" w:type="dxa"/>
              <w:right w:w="108" w:type="dxa"/>
            </w:tcMar>
          </w:tcPr>
          <w:p w14:paraId="7A9DBE60" w14:textId="00E752F4" w:rsidR="3BF1783A" w:rsidRPr="00462319" w:rsidRDefault="3BF1783A" w:rsidP="00B74945">
            <w:r w:rsidRPr="00462319">
              <w:rPr>
                <w:rFonts w:eastAsia="Arial"/>
                <w:sz w:val="24"/>
                <w:szCs w:val="24"/>
              </w:rPr>
              <w:t>2</w:t>
            </w:r>
          </w:p>
        </w:tc>
        <w:tc>
          <w:tcPr>
            <w:tcW w:w="2760" w:type="dxa"/>
            <w:tcBorders>
              <w:top w:val="single" w:sz="8" w:space="0" w:color="auto"/>
              <w:left w:val="single" w:sz="8" w:space="0" w:color="auto"/>
              <w:bottom w:val="single" w:sz="8" w:space="0" w:color="auto"/>
              <w:right w:val="single" w:sz="8" w:space="0" w:color="auto"/>
            </w:tcBorders>
            <w:tcMar>
              <w:left w:w="108" w:type="dxa"/>
              <w:right w:w="108" w:type="dxa"/>
            </w:tcMar>
          </w:tcPr>
          <w:p w14:paraId="4A27AB88" w14:textId="0B4C5494" w:rsidR="3BF1783A" w:rsidRPr="00462319" w:rsidRDefault="3BF1783A" w:rsidP="00B74945">
            <w:r w:rsidRPr="00462319">
              <w:rPr>
                <w:rFonts w:eastAsia="Arial"/>
                <w:sz w:val="24"/>
                <w:szCs w:val="24"/>
              </w:rPr>
              <w:t>Trùng mã phiếu nhập</w:t>
            </w:r>
          </w:p>
        </w:tc>
        <w:tc>
          <w:tcPr>
            <w:tcW w:w="3783" w:type="dxa"/>
            <w:tcBorders>
              <w:top w:val="single" w:sz="8" w:space="0" w:color="auto"/>
              <w:left w:val="single" w:sz="8" w:space="0" w:color="auto"/>
              <w:bottom w:val="single" w:sz="8" w:space="0" w:color="auto"/>
              <w:right w:val="single" w:sz="8" w:space="0" w:color="auto"/>
            </w:tcBorders>
            <w:tcMar>
              <w:left w:w="108" w:type="dxa"/>
              <w:right w:w="108" w:type="dxa"/>
            </w:tcMar>
          </w:tcPr>
          <w:p w14:paraId="4346C2B9" w14:textId="53CC7E58" w:rsidR="3BF1783A" w:rsidRPr="00462319" w:rsidRDefault="3BF1783A" w:rsidP="00B74945">
            <w:r w:rsidRPr="00462319">
              <w:rPr>
                <w:rFonts w:eastAsia="Arial"/>
                <w:sz w:val="24"/>
                <w:szCs w:val="24"/>
              </w:rPr>
              <w:t>Đã tồn tại mã phiếu nhập</w:t>
            </w:r>
          </w:p>
        </w:tc>
        <w:tc>
          <w:tcPr>
            <w:tcW w:w="1527" w:type="dxa"/>
            <w:tcBorders>
              <w:top w:val="single" w:sz="8" w:space="0" w:color="auto"/>
              <w:left w:val="single" w:sz="8" w:space="0" w:color="auto"/>
              <w:bottom w:val="single" w:sz="8" w:space="0" w:color="auto"/>
              <w:right w:val="single" w:sz="8" w:space="0" w:color="auto"/>
            </w:tcBorders>
            <w:tcMar>
              <w:left w:w="108" w:type="dxa"/>
              <w:right w:w="108" w:type="dxa"/>
            </w:tcMar>
          </w:tcPr>
          <w:p w14:paraId="2D902115" w14:textId="7EB5F7FE" w:rsidR="3BF1783A" w:rsidRPr="00462319" w:rsidRDefault="3BF1783A" w:rsidP="00B74945">
            <w:r w:rsidRPr="00462319">
              <w:rPr>
                <w:rFonts w:eastAsia="Arial"/>
                <w:sz w:val="24"/>
                <w:szCs w:val="24"/>
              </w:rPr>
              <w:t>Không xử lý</w:t>
            </w:r>
          </w:p>
        </w:tc>
        <w:tc>
          <w:tcPr>
            <w:tcW w:w="772" w:type="dxa"/>
            <w:tcBorders>
              <w:top w:val="single" w:sz="8" w:space="0" w:color="auto"/>
              <w:left w:val="single" w:sz="8" w:space="0" w:color="auto"/>
              <w:bottom w:val="single" w:sz="8" w:space="0" w:color="auto"/>
              <w:right w:val="single" w:sz="8" w:space="0" w:color="auto"/>
            </w:tcBorders>
            <w:tcMar>
              <w:left w:w="108" w:type="dxa"/>
              <w:right w:w="108" w:type="dxa"/>
            </w:tcMar>
          </w:tcPr>
          <w:p w14:paraId="5AC6BB1D" w14:textId="129CA2D2" w:rsidR="3BF1783A" w:rsidRPr="00462319" w:rsidRDefault="3BF1783A" w:rsidP="00B74945">
            <w:r w:rsidRPr="00462319">
              <w:rPr>
                <w:rFonts w:eastAsia="Arial"/>
                <w:sz w:val="24"/>
                <w:szCs w:val="24"/>
              </w:rPr>
              <w:t>Ok</w:t>
            </w:r>
          </w:p>
        </w:tc>
      </w:tr>
      <w:tr w:rsidR="3BF1783A" w:rsidRPr="00462319" w14:paraId="22134F66" w14:textId="77777777" w:rsidTr="3BF1783A">
        <w:trPr>
          <w:trHeight w:val="300"/>
        </w:trPr>
        <w:tc>
          <w:tcPr>
            <w:tcW w:w="633" w:type="dxa"/>
            <w:tcBorders>
              <w:top w:val="single" w:sz="8" w:space="0" w:color="auto"/>
              <w:left w:val="single" w:sz="8" w:space="0" w:color="auto"/>
              <w:bottom w:val="single" w:sz="8" w:space="0" w:color="auto"/>
              <w:right w:val="single" w:sz="8" w:space="0" w:color="auto"/>
            </w:tcBorders>
            <w:tcMar>
              <w:left w:w="108" w:type="dxa"/>
              <w:right w:w="108" w:type="dxa"/>
            </w:tcMar>
          </w:tcPr>
          <w:p w14:paraId="310D5809" w14:textId="4AFE71D5" w:rsidR="3BF1783A" w:rsidRPr="00462319" w:rsidRDefault="3BF1783A" w:rsidP="00B74945">
            <w:r w:rsidRPr="00462319">
              <w:rPr>
                <w:rFonts w:eastAsia="Arial"/>
                <w:sz w:val="24"/>
                <w:szCs w:val="24"/>
              </w:rPr>
              <w:t>3</w:t>
            </w:r>
          </w:p>
        </w:tc>
        <w:tc>
          <w:tcPr>
            <w:tcW w:w="2760" w:type="dxa"/>
            <w:tcBorders>
              <w:top w:val="single" w:sz="8" w:space="0" w:color="auto"/>
              <w:left w:val="single" w:sz="8" w:space="0" w:color="auto"/>
              <w:bottom w:val="single" w:sz="8" w:space="0" w:color="auto"/>
              <w:right w:val="single" w:sz="8" w:space="0" w:color="auto"/>
            </w:tcBorders>
            <w:tcMar>
              <w:left w:w="108" w:type="dxa"/>
              <w:right w:w="108" w:type="dxa"/>
            </w:tcMar>
          </w:tcPr>
          <w:p w14:paraId="39F4B4EF" w14:textId="08902246" w:rsidR="3BF1783A" w:rsidRPr="00462319" w:rsidRDefault="3BF1783A" w:rsidP="00B74945">
            <w:r w:rsidRPr="00462319">
              <w:rPr>
                <w:rFonts w:eastAsia="Arial"/>
                <w:sz w:val="24"/>
                <w:szCs w:val="24"/>
              </w:rPr>
              <w:t>Nhập mã phiếu nhập(không chọn tên nhà cung cấp)</w:t>
            </w:r>
          </w:p>
        </w:tc>
        <w:tc>
          <w:tcPr>
            <w:tcW w:w="3783" w:type="dxa"/>
            <w:tcBorders>
              <w:top w:val="single" w:sz="8" w:space="0" w:color="auto"/>
              <w:left w:val="single" w:sz="8" w:space="0" w:color="auto"/>
              <w:bottom w:val="single" w:sz="8" w:space="0" w:color="auto"/>
              <w:right w:val="single" w:sz="8" w:space="0" w:color="auto"/>
            </w:tcBorders>
            <w:tcMar>
              <w:left w:w="108" w:type="dxa"/>
              <w:right w:w="108" w:type="dxa"/>
            </w:tcMar>
          </w:tcPr>
          <w:p w14:paraId="646FF6F1" w14:textId="0288CEBB" w:rsidR="3BF1783A" w:rsidRPr="00462319" w:rsidRDefault="3BF1783A" w:rsidP="00B74945">
            <w:r w:rsidRPr="00462319">
              <w:rPr>
                <w:rFonts w:eastAsia="Arial"/>
                <w:sz w:val="24"/>
                <w:szCs w:val="24"/>
              </w:rPr>
              <w:t>Bạn chưa chọn nhà cung cấp</w:t>
            </w:r>
          </w:p>
        </w:tc>
        <w:tc>
          <w:tcPr>
            <w:tcW w:w="1527" w:type="dxa"/>
            <w:tcBorders>
              <w:top w:val="single" w:sz="8" w:space="0" w:color="auto"/>
              <w:left w:val="single" w:sz="8" w:space="0" w:color="auto"/>
              <w:bottom w:val="single" w:sz="8" w:space="0" w:color="auto"/>
              <w:right w:val="single" w:sz="8" w:space="0" w:color="auto"/>
            </w:tcBorders>
            <w:tcMar>
              <w:left w:w="108" w:type="dxa"/>
              <w:right w:w="108" w:type="dxa"/>
            </w:tcMar>
          </w:tcPr>
          <w:p w14:paraId="1428E7F0" w14:textId="17438581" w:rsidR="3BF1783A" w:rsidRPr="00462319" w:rsidRDefault="3BF1783A" w:rsidP="00B74945">
            <w:r w:rsidRPr="00462319">
              <w:rPr>
                <w:rFonts w:eastAsia="Arial"/>
                <w:sz w:val="24"/>
                <w:szCs w:val="24"/>
              </w:rPr>
              <w:t>Không xử lý</w:t>
            </w:r>
          </w:p>
        </w:tc>
        <w:tc>
          <w:tcPr>
            <w:tcW w:w="772" w:type="dxa"/>
            <w:tcBorders>
              <w:top w:val="single" w:sz="8" w:space="0" w:color="auto"/>
              <w:left w:val="single" w:sz="8" w:space="0" w:color="auto"/>
              <w:bottom w:val="single" w:sz="8" w:space="0" w:color="auto"/>
              <w:right w:val="single" w:sz="8" w:space="0" w:color="auto"/>
            </w:tcBorders>
            <w:tcMar>
              <w:left w:w="108" w:type="dxa"/>
              <w:right w:w="108" w:type="dxa"/>
            </w:tcMar>
          </w:tcPr>
          <w:p w14:paraId="6A349B9A" w14:textId="5BEFEA13" w:rsidR="3BF1783A" w:rsidRPr="00462319" w:rsidRDefault="3BF1783A" w:rsidP="00B74945">
            <w:r w:rsidRPr="00462319">
              <w:rPr>
                <w:rFonts w:eastAsia="Arial"/>
                <w:sz w:val="24"/>
                <w:szCs w:val="24"/>
              </w:rPr>
              <w:t>Ok</w:t>
            </w:r>
          </w:p>
        </w:tc>
      </w:tr>
    </w:tbl>
    <w:p w14:paraId="3FDA05D0" w14:textId="51B4D887" w:rsidR="007A6809" w:rsidRPr="00462319" w:rsidRDefault="3BF1783A" w:rsidP="00B74945">
      <w:pPr>
        <w:spacing w:after="160" w:line="257" w:lineRule="auto"/>
        <w:ind w:left="-851"/>
      </w:pPr>
      <w:r w:rsidRPr="00462319">
        <w:rPr>
          <w:rFonts w:eastAsia="Arial"/>
          <w:sz w:val="32"/>
          <w:szCs w:val="32"/>
          <w:lang w:val="en-US"/>
        </w:rPr>
        <w:t xml:space="preserve"> </w:t>
      </w:r>
    </w:p>
    <w:p w14:paraId="077C92EE" w14:textId="2E94AC00"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xóa</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nhập</w:t>
      </w:r>
      <w:proofErr w:type="spellEnd"/>
    </w:p>
    <w:tbl>
      <w:tblPr>
        <w:tblStyle w:val="TableGrid"/>
        <w:tblW w:w="0" w:type="auto"/>
        <w:tblLayout w:type="fixed"/>
        <w:tblLook w:val="04A0" w:firstRow="1" w:lastRow="0" w:firstColumn="1" w:lastColumn="0" w:noHBand="0" w:noVBand="1"/>
      </w:tblPr>
      <w:tblGrid>
        <w:gridCol w:w="760"/>
        <w:gridCol w:w="2601"/>
        <w:gridCol w:w="3421"/>
        <w:gridCol w:w="1534"/>
        <w:gridCol w:w="1017"/>
      </w:tblGrid>
      <w:tr w:rsidR="3BF1783A" w:rsidRPr="00462319" w14:paraId="4666A694"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3FEC0F3F" w14:textId="548BC403" w:rsidR="3BF1783A" w:rsidRPr="00462319" w:rsidRDefault="3BF1783A" w:rsidP="00B74945">
            <w:r w:rsidRPr="00462319">
              <w:rPr>
                <w:rFonts w:eastAsia="Arial"/>
                <w:sz w:val="24"/>
                <w:szCs w:val="24"/>
              </w:rPr>
              <w:t>Stt</w:t>
            </w:r>
          </w:p>
        </w:tc>
        <w:tc>
          <w:tcPr>
            <w:tcW w:w="2601" w:type="dxa"/>
            <w:tcBorders>
              <w:top w:val="single" w:sz="8" w:space="0" w:color="auto"/>
              <w:left w:val="single" w:sz="8" w:space="0" w:color="auto"/>
              <w:bottom w:val="single" w:sz="8" w:space="0" w:color="auto"/>
              <w:right w:val="single" w:sz="8" w:space="0" w:color="auto"/>
            </w:tcBorders>
            <w:tcMar>
              <w:left w:w="108" w:type="dxa"/>
              <w:right w:w="108" w:type="dxa"/>
            </w:tcMar>
          </w:tcPr>
          <w:p w14:paraId="01BEC2E0" w14:textId="0D89977B" w:rsidR="3BF1783A" w:rsidRPr="00462319" w:rsidRDefault="3BF1783A" w:rsidP="00B74945">
            <w:r w:rsidRPr="00462319">
              <w:rPr>
                <w:rFonts w:eastAsia="Arial"/>
                <w:sz w:val="24"/>
                <w:szCs w:val="24"/>
              </w:rPr>
              <w:t>Input</w:t>
            </w:r>
          </w:p>
        </w:tc>
        <w:tc>
          <w:tcPr>
            <w:tcW w:w="3421" w:type="dxa"/>
            <w:tcBorders>
              <w:top w:val="single" w:sz="8" w:space="0" w:color="auto"/>
              <w:left w:val="single" w:sz="8" w:space="0" w:color="auto"/>
              <w:bottom w:val="single" w:sz="8" w:space="0" w:color="auto"/>
              <w:right w:val="single" w:sz="8" w:space="0" w:color="auto"/>
            </w:tcBorders>
            <w:tcMar>
              <w:left w:w="108" w:type="dxa"/>
              <w:right w:w="108" w:type="dxa"/>
            </w:tcMar>
          </w:tcPr>
          <w:p w14:paraId="63A1D68E" w14:textId="3247EAD3" w:rsidR="3BF1783A" w:rsidRPr="00462319" w:rsidRDefault="3BF1783A" w:rsidP="00B74945">
            <w:r w:rsidRPr="00462319">
              <w:rPr>
                <w:rFonts w:eastAsia="Arial"/>
                <w:sz w:val="24"/>
                <w:szCs w:val="24"/>
              </w:rPr>
              <w:t>Output</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28E50748" w14:textId="7824AF01" w:rsidR="3BF1783A" w:rsidRPr="00462319" w:rsidRDefault="3BF1783A" w:rsidP="00B74945">
            <w:r w:rsidRPr="00462319">
              <w:rPr>
                <w:rFonts w:eastAsia="Arial"/>
                <w:sz w:val="24"/>
                <w:szCs w:val="24"/>
              </w:rPr>
              <w:t>Exception</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65B72808" w14:textId="24648E24" w:rsidR="3BF1783A" w:rsidRPr="00462319" w:rsidRDefault="3BF1783A" w:rsidP="00B74945">
            <w:r w:rsidRPr="00462319">
              <w:rPr>
                <w:rFonts w:eastAsia="Arial"/>
                <w:sz w:val="24"/>
                <w:szCs w:val="24"/>
              </w:rPr>
              <w:t>Kết quả</w:t>
            </w:r>
          </w:p>
        </w:tc>
      </w:tr>
      <w:tr w:rsidR="3BF1783A" w:rsidRPr="00462319" w14:paraId="4DF1344A"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72A79105" w14:textId="074CEA36" w:rsidR="3BF1783A" w:rsidRPr="00462319" w:rsidRDefault="3BF1783A" w:rsidP="00B74945">
            <w:r w:rsidRPr="00462319">
              <w:rPr>
                <w:rFonts w:eastAsia="Arial"/>
                <w:sz w:val="24"/>
                <w:szCs w:val="24"/>
              </w:rPr>
              <w:t>1</w:t>
            </w:r>
          </w:p>
        </w:tc>
        <w:tc>
          <w:tcPr>
            <w:tcW w:w="2601" w:type="dxa"/>
            <w:tcBorders>
              <w:top w:val="single" w:sz="8" w:space="0" w:color="auto"/>
              <w:left w:val="single" w:sz="8" w:space="0" w:color="auto"/>
              <w:bottom w:val="single" w:sz="8" w:space="0" w:color="auto"/>
              <w:right w:val="single" w:sz="8" w:space="0" w:color="auto"/>
            </w:tcBorders>
            <w:tcMar>
              <w:left w:w="108" w:type="dxa"/>
              <w:right w:w="108" w:type="dxa"/>
            </w:tcMar>
          </w:tcPr>
          <w:p w14:paraId="25F59947" w14:textId="6F3BD6B1" w:rsidR="3BF1783A" w:rsidRPr="00462319" w:rsidRDefault="3BF1783A" w:rsidP="00B74945">
            <w:r w:rsidRPr="00462319">
              <w:rPr>
                <w:rFonts w:eastAsia="Arial"/>
                <w:sz w:val="24"/>
                <w:szCs w:val="24"/>
              </w:rPr>
              <w:t>Chưa chọn phiếu nhập</w:t>
            </w:r>
          </w:p>
        </w:tc>
        <w:tc>
          <w:tcPr>
            <w:tcW w:w="3421" w:type="dxa"/>
            <w:tcBorders>
              <w:top w:val="single" w:sz="8" w:space="0" w:color="auto"/>
              <w:left w:val="single" w:sz="8" w:space="0" w:color="auto"/>
              <w:bottom w:val="single" w:sz="8" w:space="0" w:color="auto"/>
              <w:right w:val="single" w:sz="8" w:space="0" w:color="auto"/>
            </w:tcBorders>
            <w:tcMar>
              <w:left w:w="108" w:type="dxa"/>
              <w:right w:w="108" w:type="dxa"/>
            </w:tcMar>
          </w:tcPr>
          <w:p w14:paraId="552349AE" w14:textId="36ADA1CF" w:rsidR="3BF1783A" w:rsidRPr="00462319" w:rsidRDefault="3BF1783A" w:rsidP="00B74945">
            <w:r w:rsidRPr="00462319">
              <w:rPr>
                <w:rFonts w:eastAsia="Arial"/>
                <w:sz w:val="24"/>
                <w:szCs w:val="24"/>
              </w:rPr>
              <w:t>Thông báo cần chọn phiếu nhập để xóa</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01871C99" w14:textId="221CB1EB" w:rsidR="3BF1783A" w:rsidRPr="00462319" w:rsidRDefault="3BF1783A" w:rsidP="00B74945">
            <w:r w:rsidRPr="00462319">
              <w:rPr>
                <w:rFonts w:eastAsia="Arial"/>
                <w:sz w:val="24"/>
                <w:szCs w:val="24"/>
              </w:rPr>
              <w:t>Không xử lý</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5578820D" w14:textId="7DDB949C" w:rsidR="3BF1783A" w:rsidRPr="00462319" w:rsidRDefault="3BF1783A" w:rsidP="00B74945">
            <w:r w:rsidRPr="00462319">
              <w:rPr>
                <w:rFonts w:eastAsia="Arial"/>
                <w:sz w:val="24"/>
                <w:szCs w:val="24"/>
              </w:rPr>
              <w:t>Ok</w:t>
            </w:r>
          </w:p>
        </w:tc>
      </w:tr>
    </w:tbl>
    <w:p w14:paraId="26E47261" w14:textId="7F8C29EC" w:rsidR="007A6809" w:rsidRPr="00462319" w:rsidRDefault="3BF1783A" w:rsidP="00B74945">
      <w:pPr>
        <w:spacing w:after="160" w:line="257" w:lineRule="auto"/>
        <w:ind w:left="-851"/>
      </w:pPr>
      <w:r w:rsidRPr="00462319">
        <w:rPr>
          <w:rFonts w:eastAsia="Arial"/>
          <w:sz w:val="32"/>
          <w:szCs w:val="32"/>
          <w:lang w:val="en-US"/>
        </w:rPr>
        <w:t xml:space="preserve"> </w:t>
      </w:r>
    </w:p>
    <w:p w14:paraId="662F2D82" w14:textId="67952523"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sửa</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nhập</w:t>
      </w:r>
      <w:proofErr w:type="spellEnd"/>
    </w:p>
    <w:tbl>
      <w:tblPr>
        <w:tblStyle w:val="TableGrid"/>
        <w:tblW w:w="0" w:type="auto"/>
        <w:tblLayout w:type="fixed"/>
        <w:tblLook w:val="04A0" w:firstRow="1" w:lastRow="0" w:firstColumn="1" w:lastColumn="0" w:noHBand="0" w:noVBand="1"/>
      </w:tblPr>
      <w:tblGrid>
        <w:gridCol w:w="641"/>
        <w:gridCol w:w="2751"/>
        <w:gridCol w:w="3458"/>
        <w:gridCol w:w="1602"/>
        <w:gridCol w:w="1022"/>
      </w:tblGrid>
      <w:tr w:rsidR="3BF1783A" w:rsidRPr="00462319" w14:paraId="148B4DCD" w14:textId="77777777" w:rsidTr="3BF1783A">
        <w:trPr>
          <w:trHeight w:val="300"/>
        </w:trPr>
        <w:tc>
          <w:tcPr>
            <w:tcW w:w="641" w:type="dxa"/>
            <w:tcBorders>
              <w:top w:val="single" w:sz="8" w:space="0" w:color="auto"/>
              <w:left w:val="single" w:sz="8" w:space="0" w:color="auto"/>
              <w:bottom w:val="single" w:sz="8" w:space="0" w:color="auto"/>
              <w:right w:val="single" w:sz="8" w:space="0" w:color="auto"/>
            </w:tcBorders>
            <w:tcMar>
              <w:left w:w="108" w:type="dxa"/>
              <w:right w:w="108" w:type="dxa"/>
            </w:tcMar>
          </w:tcPr>
          <w:p w14:paraId="31863BF2" w14:textId="56B87DA9" w:rsidR="3BF1783A" w:rsidRPr="00462319" w:rsidRDefault="3BF1783A" w:rsidP="00B74945">
            <w:r w:rsidRPr="00462319">
              <w:rPr>
                <w:rFonts w:eastAsia="Arial"/>
                <w:sz w:val="24"/>
                <w:szCs w:val="24"/>
              </w:rPr>
              <w:t>Stt</w:t>
            </w:r>
          </w:p>
        </w:tc>
        <w:tc>
          <w:tcPr>
            <w:tcW w:w="2751" w:type="dxa"/>
            <w:tcBorders>
              <w:top w:val="single" w:sz="8" w:space="0" w:color="auto"/>
              <w:left w:val="single" w:sz="8" w:space="0" w:color="auto"/>
              <w:bottom w:val="single" w:sz="8" w:space="0" w:color="auto"/>
              <w:right w:val="single" w:sz="8" w:space="0" w:color="auto"/>
            </w:tcBorders>
            <w:tcMar>
              <w:left w:w="108" w:type="dxa"/>
              <w:right w:w="108" w:type="dxa"/>
            </w:tcMar>
          </w:tcPr>
          <w:p w14:paraId="5084BBE3" w14:textId="3D935927" w:rsidR="3BF1783A" w:rsidRPr="00462319" w:rsidRDefault="3BF1783A" w:rsidP="00B74945">
            <w:r w:rsidRPr="00462319">
              <w:rPr>
                <w:rFonts w:eastAsia="Arial"/>
                <w:sz w:val="24"/>
                <w:szCs w:val="24"/>
              </w:rPr>
              <w:t>Input</w:t>
            </w:r>
          </w:p>
        </w:tc>
        <w:tc>
          <w:tcPr>
            <w:tcW w:w="3458" w:type="dxa"/>
            <w:tcBorders>
              <w:top w:val="single" w:sz="8" w:space="0" w:color="auto"/>
              <w:left w:val="single" w:sz="8" w:space="0" w:color="auto"/>
              <w:bottom w:val="single" w:sz="8" w:space="0" w:color="auto"/>
              <w:right w:val="single" w:sz="8" w:space="0" w:color="auto"/>
            </w:tcBorders>
            <w:tcMar>
              <w:left w:w="108" w:type="dxa"/>
              <w:right w:w="108" w:type="dxa"/>
            </w:tcMar>
          </w:tcPr>
          <w:p w14:paraId="07C1793E" w14:textId="1996388A" w:rsidR="3BF1783A" w:rsidRPr="00462319" w:rsidRDefault="3BF1783A" w:rsidP="00B74945">
            <w:r w:rsidRPr="00462319">
              <w:rPr>
                <w:rFonts w:eastAsia="Arial"/>
                <w:sz w:val="24"/>
                <w:szCs w:val="24"/>
              </w:rPr>
              <w:t>Output</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749B3F31" w14:textId="0FEC25D2" w:rsidR="3BF1783A" w:rsidRPr="00462319" w:rsidRDefault="3BF1783A" w:rsidP="00B74945">
            <w:r w:rsidRPr="00462319">
              <w:rPr>
                <w:rFonts w:eastAsia="Arial"/>
                <w:sz w:val="24"/>
                <w:szCs w:val="24"/>
              </w:rPr>
              <w:t>Exception</w:t>
            </w:r>
          </w:p>
        </w:tc>
        <w:tc>
          <w:tcPr>
            <w:tcW w:w="1022" w:type="dxa"/>
            <w:tcBorders>
              <w:top w:val="single" w:sz="8" w:space="0" w:color="auto"/>
              <w:left w:val="single" w:sz="8" w:space="0" w:color="auto"/>
              <w:bottom w:val="single" w:sz="8" w:space="0" w:color="auto"/>
              <w:right w:val="single" w:sz="8" w:space="0" w:color="auto"/>
            </w:tcBorders>
            <w:tcMar>
              <w:left w:w="108" w:type="dxa"/>
              <w:right w:w="108" w:type="dxa"/>
            </w:tcMar>
          </w:tcPr>
          <w:p w14:paraId="37C00FC8" w14:textId="5A2316E4" w:rsidR="3BF1783A" w:rsidRPr="00462319" w:rsidRDefault="3BF1783A" w:rsidP="00B74945">
            <w:r w:rsidRPr="00462319">
              <w:rPr>
                <w:rFonts w:eastAsia="Arial"/>
                <w:sz w:val="24"/>
                <w:szCs w:val="24"/>
              </w:rPr>
              <w:t>Kết quả</w:t>
            </w:r>
          </w:p>
        </w:tc>
      </w:tr>
      <w:tr w:rsidR="3BF1783A" w:rsidRPr="00462319" w14:paraId="42E28E64" w14:textId="77777777" w:rsidTr="3BF1783A">
        <w:trPr>
          <w:trHeight w:val="300"/>
        </w:trPr>
        <w:tc>
          <w:tcPr>
            <w:tcW w:w="641" w:type="dxa"/>
            <w:tcBorders>
              <w:top w:val="single" w:sz="8" w:space="0" w:color="auto"/>
              <w:left w:val="single" w:sz="8" w:space="0" w:color="auto"/>
              <w:bottom w:val="single" w:sz="8" w:space="0" w:color="auto"/>
              <w:right w:val="single" w:sz="8" w:space="0" w:color="auto"/>
            </w:tcBorders>
            <w:tcMar>
              <w:left w:w="108" w:type="dxa"/>
              <w:right w:w="108" w:type="dxa"/>
            </w:tcMar>
          </w:tcPr>
          <w:p w14:paraId="30FCF29D" w14:textId="7498F885" w:rsidR="3BF1783A" w:rsidRPr="00462319" w:rsidRDefault="3BF1783A" w:rsidP="00B74945">
            <w:r w:rsidRPr="00462319">
              <w:rPr>
                <w:rFonts w:eastAsia="Arial"/>
                <w:sz w:val="24"/>
                <w:szCs w:val="24"/>
              </w:rPr>
              <w:t>1</w:t>
            </w:r>
          </w:p>
        </w:tc>
        <w:tc>
          <w:tcPr>
            <w:tcW w:w="2751" w:type="dxa"/>
            <w:tcBorders>
              <w:top w:val="single" w:sz="8" w:space="0" w:color="auto"/>
              <w:left w:val="single" w:sz="8" w:space="0" w:color="auto"/>
              <w:bottom w:val="single" w:sz="8" w:space="0" w:color="auto"/>
              <w:right w:val="single" w:sz="8" w:space="0" w:color="auto"/>
            </w:tcBorders>
            <w:tcMar>
              <w:left w:w="108" w:type="dxa"/>
              <w:right w:w="108" w:type="dxa"/>
            </w:tcMar>
          </w:tcPr>
          <w:p w14:paraId="606F36A9" w14:textId="6A699502" w:rsidR="3BF1783A" w:rsidRPr="00462319" w:rsidRDefault="3BF1783A" w:rsidP="00B74945">
            <w:r w:rsidRPr="00462319">
              <w:rPr>
                <w:rFonts w:eastAsia="Arial"/>
                <w:sz w:val="24"/>
                <w:szCs w:val="24"/>
              </w:rPr>
              <w:t>Chưa chọn phiếu nhập</w:t>
            </w:r>
          </w:p>
        </w:tc>
        <w:tc>
          <w:tcPr>
            <w:tcW w:w="3458" w:type="dxa"/>
            <w:tcBorders>
              <w:top w:val="single" w:sz="8" w:space="0" w:color="auto"/>
              <w:left w:val="single" w:sz="8" w:space="0" w:color="auto"/>
              <w:bottom w:val="single" w:sz="8" w:space="0" w:color="auto"/>
              <w:right w:val="single" w:sz="8" w:space="0" w:color="auto"/>
            </w:tcBorders>
            <w:tcMar>
              <w:left w:w="108" w:type="dxa"/>
              <w:right w:w="108" w:type="dxa"/>
            </w:tcMar>
          </w:tcPr>
          <w:p w14:paraId="234EF3EF" w14:textId="6E1A3F94" w:rsidR="3BF1783A" w:rsidRPr="00462319" w:rsidRDefault="3BF1783A" w:rsidP="00B74945">
            <w:r w:rsidRPr="00462319">
              <w:rPr>
                <w:rFonts w:eastAsia="Arial"/>
                <w:sz w:val="24"/>
                <w:szCs w:val="24"/>
              </w:rPr>
              <w:t>Thông báo cần chọn nhà phiếu nhập để sửa</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026C873A" w14:textId="5208FCF4" w:rsidR="3BF1783A" w:rsidRPr="00462319" w:rsidRDefault="3BF1783A" w:rsidP="00B74945">
            <w:r w:rsidRPr="00462319">
              <w:rPr>
                <w:rFonts w:eastAsia="Arial"/>
                <w:sz w:val="24"/>
                <w:szCs w:val="24"/>
              </w:rPr>
              <w:t>Không xử lý</w:t>
            </w:r>
          </w:p>
        </w:tc>
        <w:tc>
          <w:tcPr>
            <w:tcW w:w="1022" w:type="dxa"/>
            <w:tcBorders>
              <w:top w:val="single" w:sz="8" w:space="0" w:color="auto"/>
              <w:left w:val="single" w:sz="8" w:space="0" w:color="auto"/>
              <w:bottom w:val="single" w:sz="8" w:space="0" w:color="auto"/>
              <w:right w:val="single" w:sz="8" w:space="0" w:color="auto"/>
            </w:tcBorders>
            <w:tcMar>
              <w:left w:w="108" w:type="dxa"/>
              <w:right w:w="108" w:type="dxa"/>
            </w:tcMar>
          </w:tcPr>
          <w:p w14:paraId="047F469D" w14:textId="0EE0A718" w:rsidR="3BF1783A" w:rsidRPr="00462319" w:rsidRDefault="3BF1783A" w:rsidP="00B74945">
            <w:r w:rsidRPr="00462319">
              <w:rPr>
                <w:rFonts w:eastAsia="Arial"/>
                <w:sz w:val="24"/>
                <w:szCs w:val="24"/>
              </w:rPr>
              <w:t>Ok</w:t>
            </w:r>
          </w:p>
        </w:tc>
      </w:tr>
    </w:tbl>
    <w:p w14:paraId="37337BED" w14:textId="5B2706DE" w:rsidR="007A6809" w:rsidRPr="00462319" w:rsidRDefault="3BF1783A" w:rsidP="00B74945">
      <w:pPr>
        <w:spacing w:after="160" w:line="257" w:lineRule="auto"/>
      </w:pPr>
      <w:r w:rsidRPr="00462319">
        <w:rPr>
          <w:rFonts w:eastAsia="Arial"/>
          <w:sz w:val="32"/>
          <w:szCs w:val="32"/>
          <w:lang w:val="en-US"/>
        </w:rPr>
        <w:t xml:space="preserve"> </w:t>
      </w:r>
    </w:p>
    <w:p w14:paraId="7DC4BE13" w14:textId="5B605CF7" w:rsidR="007A6809" w:rsidRPr="00462319" w:rsidRDefault="3BF1783A" w:rsidP="00B74945">
      <w:pPr>
        <w:spacing w:after="160" w:line="257" w:lineRule="auto"/>
      </w:pP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thêm</w:t>
      </w:r>
      <w:proofErr w:type="spellEnd"/>
      <w:r w:rsidRPr="00462319">
        <w:rPr>
          <w:rFonts w:eastAsia="Arial"/>
          <w:sz w:val="32"/>
          <w:szCs w:val="32"/>
          <w:lang w:val="en-US"/>
        </w:rPr>
        <w:t xml:space="preserve"> Chi </w:t>
      </w:r>
      <w:proofErr w:type="spellStart"/>
      <w:r w:rsidRPr="00462319">
        <w:rPr>
          <w:rFonts w:eastAsia="Arial"/>
          <w:sz w:val="32"/>
          <w:szCs w:val="32"/>
          <w:lang w:val="en-US"/>
        </w:rPr>
        <w:t>tiết</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nhập</w:t>
      </w:r>
      <w:proofErr w:type="spellEnd"/>
    </w:p>
    <w:tbl>
      <w:tblPr>
        <w:tblStyle w:val="TableGrid"/>
        <w:tblW w:w="0" w:type="auto"/>
        <w:tblLayout w:type="fixed"/>
        <w:tblLook w:val="04A0" w:firstRow="1" w:lastRow="0" w:firstColumn="1" w:lastColumn="0" w:noHBand="0" w:noVBand="1"/>
      </w:tblPr>
      <w:tblGrid>
        <w:gridCol w:w="1135"/>
        <w:gridCol w:w="3421"/>
        <w:gridCol w:w="1921"/>
        <w:gridCol w:w="1922"/>
        <w:gridCol w:w="1922"/>
      </w:tblGrid>
      <w:tr w:rsidR="3BF1783A" w:rsidRPr="00462319" w14:paraId="785886B8" w14:textId="77777777" w:rsidTr="3BF1783A">
        <w:trPr>
          <w:trHeight w:val="300"/>
        </w:trPr>
        <w:tc>
          <w:tcPr>
            <w:tcW w:w="1135" w:type="dxa"/>
            <w:tcBorders>
              <w:top w:val="single" w:sz="8" w:space="0" w:color="auto"/>
              <w:left w:val="single" w:sz="8" w:space="0" w:color="auto"/>
              <w:bottom w:val="single" w:sz="8" w:space="0" w:color="auto"/>
              <w:right w:val="single" w:sz="8" w:space="0" w:color="auto"/>
            </w:tcBorders>
            <w:tcMar>
              <w:left w:w="108" w:type="dxa"/>
              <w:right w:w="108" w:type="dxa"/>
            </w:tcMar>
          </w:tcPr>
          <w:p w14:paraId="55045EAD" w14:textId="4E34FBD0" w:rsidR="3BF1783A" w:rsidRPr="00462319" w:rsidRDefault="3BF1783A" w:rsidP="00B74945">
            <w:r w:rsidRPr="00462319">
              <w:rPr>
                <w:rFonts w:eastAsia="Arial"/>
                <w:sz w:val="24"/>
                <w:szCs w:val="24"/>
              </w:rPr>
              <w:t>Stt</w:t>
            </w:r>
          </w:p>
        </w:tc>
        <w:tc>
          <w:tcPr>
            <w:tcW w:w="3421" w:type="dxa"/>
            <w:tcBorders>
              <w:top w:val="single" w:sz="8" w:space="0" w:color="auto"/>
              <w:left w:val="single" w:sz="8" w:space="0" w:color="auto"/>
              <w:bottom w:val="single" w:sz="8" w:space="0" w:color="auto"/>
              <w:right w:val="single" w:sz="8" w:space="0" w:color="auto"/>
            </w:tcBorders>
            <w:tcMar>
              <w:left w:w="108" w:type="dxa"/>
              <w:right w:w="108" w:type="dxa"/>
            </w:tcMar>
          </w:tcPr>
          <w:p w14:paraId="4435C70E" w14:textId="73C7E946" w:rsidR="3BF1783A" w:rsidRPr="00462319" w:rsidRDefault="3BF1783A" w:rsidP="00B74945">
            <w:r w:rsidRPr="00462319">
              <w:rPr>
                <w:rFonts w:eastAsia="Arial"/>
                <w:sz w:val="24"/>
                <w:szCs w:val="24"/>
              </w:rPr>
              <w:t>Input</w:t>
            </w:r>
          </w:p>
        </w:tc>
        <w:tc>
          <w:tcPr>
            <w:tcW w:w="1921" w:type="dxa"/>
            <w:tcBorders>
              <w:top w:val="single" w:sz="8" w:space="0" w:color="auto"/>
              <w:left w:val="single" w:sz="8" w:space="0" w:color="auto"/>
              <w:bottom w:val="single" w:sz="8" w:space="0" w:color="auto"/>
              <w:right w:val="single" w:sz="8" w:space="0" w:color="auto"/>
            </w:tcBorders>
            <w:tcMar>
              <w:left w:w="108" w:type="dxa"/>
              <w:right w:w="108" w:type="dxa"/>
            </w:tcMar>
          </w:tcPr>
          <w:p w14:paraId="28217297" w14:textId="1C6F41A2" w:rsidR="3BF1783A" w:rsidRPr="00462319" w:rsidRDefault="3BF1783A" w:rsidP="00B74945">
            <w:r w:rsidRPr="00462319">
              <w:rPr>
                <w:rFonts w:eastAsia="Arial"/>
                <w:sz w:val="24"/>
                <w:szCs w:val="24"/>
              </w:rPr>
              <w:t>Output</w:t>
            </w:r>
          </w:p>
        </w:tc>
        <w:tc>
          <w:tcPr>
            <w:tcW w:w="1922" w:type="dxa"/>
            <w:tcBorders>
              <w:top w:val="single" w:sz="8" w:space="0" w:color="auto"/>
              <w:left w:val="single" w:sz="8" w:space="0" w:color="auto"/>
              <w:bottom w:val="single" w:sz="8" w:space="0" w:color="auto"/>
              <w:right w:val="single" w:sz="8" w:space="0" w:color="auto"/>
            </w:tcBorders>
            <w:tcMar>
              <w:left w:w="108" w:type="dxa"/>
              <w:right w:w="108" w:type="dxa"/>
            </w:tcMar>
          </w:tcPr>
          <w:p w14:paraId="4879CA40" w14:textId="7F47B3A9" w:rsidR="3BF1783A" w:rsidRPr="00462319" w:rsidRDefault="3BF1783A" w:rsidP="00B74945">
            <w:r w:rsidRPr="00462319">
              <w:rPr>
                <w:rFonts w:eastAsia="Arial"/>
                <w:sz w:val="24"/>
                <w:szCs w:val="24"/>
              </w:rPr>
              <w:t>Exception</w:t>
            </w:r>
          </w:p>
        </w:tc>
        <w:tc>
          <w:tcPr>
            <w:tcW w:w="1922" w:type="dxa"/>
            <w:tcBorders>
              <w:top w:val="single" w:sz="8" w:space="0" w:color="auto"/>
              <w:left w:val="single" w:sz="8" w:space="0" w:color="auto"/>
              <w:bottom w:val="single" w:sz="8" w:space="0" w:color="auto"/>
              <w:right w:val="single" w:sz="8" w:space="0" w:color="auto"/>
            </w:tcBorders>
            <w:tcMar>
              <w:left w:w="108" w:type="dxa"/>
              <w:right w:w="108" w:type="dxa"/>
            </w:tcMar>
          </w:tcPr>
          <w:p w14:paraId="41E54FF7" w14:textId="14599F83" w:rsidR="3BF1783A" w:rsidRPr="00462319" w:rsidRDefault="3BF1783A" w:rsidP="00B74945">
            <w:r w:rsidRPr="00462319">
              <w:rPr>
                <w:rFonts w:eastAsia="Arial"/>
                <w:sz w:val="24"/>
                <w:szCs w:val="24"/>
              </w:rPr>
              <w:t>Kết quả</w:t>
            </w:r>
          </w:p>
        </w:tc>
      </w:tr>
      <w:tr w:rsidR="3BF1783A" w:rsidRPr="00462319" w14:paraId="0FAEC55A" w14:textId="77777777" w:rsidTr="3BF1783A">
        <w:trPr>
          <w:trHeight w:val="300"/>
        </w:trPr>
        <w:tc>
          <w:tcPr>
            <w:tcW w:w="1135" w:type="dxa"/>
            <w:tcBorders>
              <w:top w:val="single" w:sz="8" w:space="0" w:color="auto"/>
              <w:left w:val="single" w:sz="8" w:space="0" w:color="auto"/>
              <w:bottom w:val="single" w:sz="8" w:space="0" w:color="auto"/>
              <w:right w:val="single" w:sz="8" w:space="0" w:color="auto"/>
            </w:tcBorders>
            <w:tcMar>
              <w:left w:w="108" w:type="dxa"/>
              <w:right w:w="108" w:type="dxa"/>
            </w:tcMar>
          </w:tcPr>
          <w:p w14:paraId="4D9D021C" w14:textId="176C7913" w:rsidR="3BF1783A" w:rsidRPr="00462319" w:rsidRDefault="3BF1783A" w:rsidP="00B74945">
            <w:r w:rsidRPr="00462319">
              <w:rPr>
                <w:rFonts w:eastAsia="Arial"/>
                <w:sz w:val="24"/>
                <w:szCs w:val="24"/>
              </w:rPr>
              <w:t>1</w:t>
            </w:r>
          </w:p>
        </w:tc>
        <w:tc>
          <w:tcPr>
            <w:tcW w:w="3421" w:type="dxa"/>
            <w:tcBorders>
              <w:top w:val="single" w:sz="8" w:space="0" w:color="auto"/>
              <w:left w:val="single" w:sz="8" w:space="0" w:color="auto"/>
              <w:bottom w:val="single" w:sz="8" w:space="0" w:color="auto"/>
              <w:right w:val="single" w:sz="8" w:space="0" w:color="auto"/>
            </w:tcBorders>
            <w:tcMar>
              <w:left w:w="108" w:type="dxa"/>
              <w:right w:w="108" w:type="dxa"/>
            </w:tcMar>
          </w:tcPr>
          <w:p w14:paraId="405D10D3" w14:textId="53A2D9B3" w:rsidR="3BF1783A" w:rsidRPr="00462319" w:rsidRDefault="3BF1783A" w:rsidP="00B74945">
            <w:r w:rsidRPr="00462319">
              <w:rPr>
                <w:rFonts w:eastAsia="Arial"/>
                <w:sz w:val="24"/>
                <w:szCs w:val="24"/>
              </w:rPr>
              <w:t>Không nhập bất cứ gì</w:t>
            </w:r>
          </w:p>
        </w:tc>
        <w:tc>
          <w:tcPr>
            <w:tcW w:w="1921" w:type="dxa"/>
            <w:tcBorders>
              <w:top w:val="single" w:sz="8" w:space="0" w:color="auto"/>
              <w:left w:val="single" w:sz="8" w:space="0" w:color="auto"/>
              <w:bottom w:val="single" w:sz="8" w:space="0" w:color="auto"/>
              <w:right w:val="single" w:sz="8" w:space="0" w:color="auto"/>
            </w:tcBorders>
            <w:tcMar>
              <w:left w:w="108" w:type="dxa"/>
              <w:right w:w="108" w:type="dxa"/>
            </w:tcMar>
          </w:tcPr>
          <w:p w14:paraId="0FF9D7D0" w14:textId="43238CD0" w:rsidR="3BF1783A" w:rsidRPr="00462319" w:rsidRDefault="3BF1783A" w:rsidP="00B74945">
            <w:r w:rsidRPr="00462319">
              <w:rPr>
                <w:rFonts w:eastAsia="Arial"/>
                <w:sz w:val="24"/>
                <w:szCs w:val="24"/>
              </w:rPr>
              <w:t xml:space="preserve">Nếu tất cả dữ liệu chưa xử lý </w:t>
            </w:r>
          </w:p>
        </w:tc>
        <w:tc>
          <w:tcPr>
            <w:tcW w:w="1922" w:type="dxa"/>
            <w:tcBorders>
              <w:top w:val="single" w:sz="8" w:space="0" w:color="auto"/>
              <w:left w:val="single" w:sz="8" w:space="0" w:color="auto"/>
              <w:bottom w:val="single" w:sz="8" w:space="0" w:color="auto"/>
              <w:right w:val="single" w:sz="8" w:space="0" w:color="auto"/>
            </w:tcBorders>
            <w:tcMar>
              <w:left w:w="108" w:type="dxa"/>
              <w:right w:w="108" w:type="dxa"/>
            </w:tcMar>
          </w:tcPr>
          <w:p w14:paraId="1611F55F" w14:textId="7709FC2A" w:rsidR="3BF1783A" w:rsidRPr="00462319" w:rsidRDefault="3BF1783A" w:rsidP="00B74945">
            <w:r w:rsidRPr="00462319">
              <w:rPr>
                <w:rFonts w:eastAsia="Arial"/>
                <w:sz w:val="24"/>
                <w:szCs w:val="24"/>
              </w:rPr>
              <w:t>Không xử lý</w:t>
            </w:r>
          </w:p>
        </w:tc>
        <w:tc>
          <w:tcPr>
            <w:tcW w:w="1922" w:type="dxa"/>
            <w:tcBorders>
              <w:top w:val="single" w:sz="8" w:space="0" w:color="auto"/>
              <w:left w:val="single" w:sz="8" w:space="0" w:color="auto"/>
              <w:bottom w:val="single" w:sz="8" w:space="0" w:color="auto"/>
              <w:right w:val="single" w:sz="8" w:space="0" w:color="auto"/>
            </w:tcBorders>
            <w:tcMar>
              <w:left w:w="108" w:type="dxa"/>
              <w:right w:w="108" w:type="dxa"/>
            </w:tcMar>
          </w:tcPr>
          <w:p w14:paraId="6E28208D" w14:textId="7020143D" w:rsidR="3BF1783A" w:rsidRPr="00462319" w:rsidRDefault="3BF1783A" w:rsidP="00B74945">
            <w:r w:rsidRPr="00462319">
              <w:rPr>
                <w:rFonts w:eastAsia="Arial"/>
                <w:sz w:val="24"/>
                <w:szCs w:val="24"/>
              </w:rPr>
              <w:t>Ok</w:t>
            </w:r>
          </w:p>
        </w:tc>
      </w:tr>
      <w:tr w:rsidR="3BF1783A" w:rsidRPr="00462319" w14:paraId="3C4C5797" w14:textId="77777777" w:rsidTr="3BF1783A">
        <w:trPr>
          <w:trHeight w:val="300"/>
        </w:trPr>
        <w:tc>
          <w:tcPr>
            <w:tcW w:w="1135" w:type="dxa"/>
            <w:tcBorders>
              <w:top w:val="single" w:sz="8" w:space="0" w:color="auto"/>
              <w:left w:val="single" w:sz="8" w:space="0" w:color="auto"/>
              <w:bottom w:val="single" w:sz="8" w:space="0" w:color="auto"/>
              <w:right w:val="single" w:sz="8" w:space="0" w:color="auto"/>
            </w:tcBorders>
            <w:tcMar>
              <w:left w:w="108" w:type="dxa"/>
              <w:right w:w="108" w:type="dxa"/>
            </w:tcMar>
          </w:tcPr>
          <w:p w14:paraId="1DBAFA4E" w14:textId="20E6D410" w:rsidR="3BF1783A" w:rsidRPr="00462319" w:rsidRDefault="3BF1783A" w:rsidP="00B74945">
            <w:r w:rsidRPr="00462319">
              <w:rPr>
                <w:rFonts w:eastAsia="Arial"/>
                <w:sz w:val="24"/>
                <w:szCs w:val="24"/>
              </w:rPr>
              <w:t>2</w:t>
            </w:r>
          </w:p>
        </w:tc>
        <w:tc>
          <w:tcPr>
            <w:tcW w:w="3421" w:type="dxa"/>
            <w:tcBorders>
              <w:top w:val="single" w:sz="8" w:space="0" w:color="auto"/>
              <w:left w:val="single" w:sz="8" w:space="0" w:color="auto"/>
              <w:bottom w:val="single" w:sz="8" w:space="0" w:color="auto"/>
              <w:right w:val="single" w:sz="8" w:space="0" w:color="auto"/>
            </w:tcBorders>
            <w:tcMar>
              <w:left w:w="108" w:type="dxa"/>
              <w:right w:w="108" w:type="dxa"/>
            </w:tcMar>
          </w:tcPr>
          <w:p w14:paraId="1E2A9B6D" w14:textId="5002F22C" w:rsidR="3BF1783A" w:rsidRPr="00462319" w:rsidRDefault="3BF1783A" w:rsidP="00B74945">
            <w:r w:rsidRPr="00462319">
              <w:rPr>
                <w:rFonts w:eastAsia="Arial"/>
                <w:sz w:val="24"/>
                <w:szCs w:val="24"/>
              </w:rPr>
              <w:t>nhập số lượng đơn giá nhưng chưa chọn tên hàng hóa</w:t>
            </w:r>
          </w:p>
        </w:tc>
        <w:tc>
          <w:tcPr>
            <w:tcW w:w="1921" w:type="dxa"/>
            <w:tcBorders>
              <w:top w:val="single" w:sz="8" w:space="0" w:color="auto"/>
              <w:left w:val="single" w:sz="8" w:space="0" w:color="auto"/>
              <w:bottom w:val="single" w:sz="8" w:space="0" w:color="auto"/>
              <w:right w:val="single" w:sz="8" w:space="0" w:color="auto"/>
            </w:tcBorders>
            <w:tcMar>
              <w:left w:w="108" w:type="dxa"/>
              <w:right w:w="108" w:type="dxa"/>
            </w:tcMar>
          </w:tcPr>
          <w:p w14:paraId="4991FC46" w14:textId="02559A8D" w:rsidR="3BF1783A" w:rsidRPr="00462319" w:rsidRDefault="3BF1783A" w:rsidP="00B74945">
            <w:r w:rsidRPr="00462319">
              <w:rPr>
                <w:rFonts w:eastAsia="Arial"/>
                <w:sz w:val="24"/>
                <w:szCs w:val="24"/>
              </w:rPr>
              <w:t xml:space="preserve">Bạn chưa chọn hàng hóa nào hết </w:t>
            </w:r>
          </w:p>
        </w:tc>
        <w:tc>
          <w:tcPr>
            <w:tcW w:w="1922" w:type="dxa"/>
            <w:tcBorders>
              <w:top w:val="single" w:sz="8" w:space="0" w:color="auto"/>
              <w:left w:val="single" w:sz="8" w:space="0" w:color="auto"/>
              <w:bottom w:val="single" w:sz="8" w:space="0" w:color="auto"/>
              <w:right w:val="single" w:sz="8" w:space="0" w:color="auto"/>
            </w:tcBorders>
            <w:tcMar>
              <w:left w:w="108" w:type="dxa"/>
              <w:right w:w="108" w:type="dxa"/>
            </w:tcMar>
          </w:tcPr>
          <w:p w14:paraId="23B5292A" w14:textId="521F05AA" w:rsidR="3BF1783A" w:rsidRPr="00462319" w:rsidRDefault="3BF1783A" w:rsidP="00B74945">
            <w:r w:rsidRPr="00462319">
              <w:rPr>
                <w:rFonts w:eastAsia="Arial"/>
                <w:sz w:val="24"/>
                <w:szCs w:val="24"/>
              </w:rPr>
              <w:t>Không xử lý</w:t>
            </w:r>
          </w:p>
        </w:tc>
        <w:tc>
          <w:tcPr>
            <w:tcW w:w="1922" w:type="dxa"/>
            <w:tcBorders>
              <w:top w:val="single" w:sz="8" w:space="0" w:color="auto"/>
              <w:left w:val="single" w:sz="8" w:space="0" w:color="auto"/>
              <w:bottom w:val="single" w:sz="8" w:space="0" w:color="auto"/>
              <w:right w:val="single" w:sz="8" w:space="0" w:color="auto"/>
            </w:tcBorders>
            <w:tcMar>
              <w:left w:w="108" w:type="dxa"/>
              <w:right w:w="108" w:type="dxa"/>
            </w:tcMar>
          </w:tcPr>
          <w:p w14:paraId="22B56AFE" w14:textId="094B94B4" w:rsidR="3BF1783A" w:rsidRPr="00462319" w:rsidRDefault="3BF1783A" w:rsidP="00B74945">
            <w:r w:rsidRPr="00462319">
              <w:rPr>
                <w:rFonts w:eastAsia="Arial"/>
                <w:sz w:val="24"/>
                <w:szCs w:val="24"/>
              </w:rPr>
              <w:t>Ok</w:t>
            </w:r>
          </w:p>
        </w:tc>
      </w:tr>
    </w:tbl>
    <w:p w14:paraId="7299BE6E" w14:textId="3CE61AFB" w:rsidR="007A6809" w:rsidRPr="00462319" w:rsidRDefault="3BF1783A" w:rsidP="00B74945">
      <w:pPr>
        <w:spacing w:after="160" w:line="257" w:lineRule="auto"/>
      </w:pPr>
      <w:r w:rsidRPr="00462319">
        <w:rPr>
          <w:rFonts w:eastAsia="Arial"/>
          <w:sz w:val="32"/>
          <w:szCs w:val="32"/>
          <w:lang w:val="en-US"/>
        </w:rPr>
        <w:t xml:space="preserve"> </w:t>
      </w:r>
    </w:p>
    <w:p w14:paraId="543D5D66" w14:textId="683E67FB" w:rsidR="007A6809" w:rsidRPr="00462319" w:rsidRDefault="3BF1783A" w:rsidP="00B74945">
      <w:pPr>
        <w:spacing w:after="160" w:line="257" w:lineRule="auto"/>
      </w:pP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xóa</w:t>
      </w:r>
      <w:proofErr w:type="spellEnd"/>
      <w:r w:rsidRPr="00462319">
        <w:rPr>
          <w:rFonts w:eastAsia="Arial"/>
          <w:sz w:val="32"/>
          <w:szCs w:val="32"/>
          <w:lang w:val="en-US"/>
        </w:rPr>
        <w:t xml:space="preserve"> chi </w:t>
      </w:r>
      <w:proofErr w:type="spellStart"/>
      <w:r w:rsidRPr="00462319">
        <w:rPr>
          <w:rFonts w:eastAsia="Arial"/>
          <w:sz w:val="32"/>
          <w:szCs w:val="32"/>
          <w:lang w:val="en-US"/>
        </w:rPr>
        <w:t>tiết</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nhập</w:t>
      </w:r>
      <w:proofErr w:type="spellEnd"/>
    </w:p>
    <w:tbl>
      <w:tblPr>
        <w:tblStyle w:val="TableGrid"/>
        <w:tblW w:w="0" w:type="auto"/>
        <w:tblLayout w:type="fixed"/>
        <w:tblLook w:val="04A0" w:firstRow="1" w:lastRow="0" w:firstColumn="1" w:lastColumn="0" w:noHBand="0" w:noVBand="1"/>
      </w:tblPr>
      <w:tblGrid>
        <w:gridCol w:w="760"/>
        <w:gridCol w:w="2600"/>
        <w:gridCol w:w="3422"/>
        <w:gridCol w:w="1534"/>
        <w:gridCol w:w="1017"/>
      </w:tblGrid>
      <w:tr w:rsidR="3BF1783A" w:rsidRPr="00462319" w14:paraId="29C7DCCF"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59C5DFEC" w14:textId="54D2728D" w:rsidR="3BF1783A" w:rsidRPr="00462319" w:rsidRDefault="3BF1783A" w:rsidP="00B74945">
            <w:r w:rsidRPr="00462319">
              <w:rPr>
                <w:rFonts w:eastAsia="Arial"/>
                <w:sz w:val="24"/>
                <w:szCs w:val="24"/>
              </w:rPr>
              <w:t>Stt</w:t>
            </w:r>
          </w:p>
        </w:tc>
        <w:tc>
          <w:tcPr>
            <w:tcW w:w="2600" w:type="dxa"/>
            <w:tcBorders>
              <w:top w:val="single" w:sz="8" w:space="0" w:color="auto"/>
              <w:left w:val="single" w:sz="8" w:space="0" w:color="auto"/>
              <w:bottom w:val="single" w:sz="8" w:space="0" w:color="auto"/>
              <w:right w:val="single" w:sz="8" w:space="0" w:color="auto"/>
            </w:tcBorders>
            <w:tcMar>
              <w:left w:w="108" w:type="dxa"/>
              <w:right w:w="108" w:type="dxa"/>
            </w:tcMar>
          </w:tcPr>
          <w:p w14:paraId="7EDDE46B" w14:textId="651D69D9" w:rsidR="3BF1783A" w:rsidRPr="00462319" w:rsidRDefault="3BF1783A" w:rsidP="00B74945">
            <w:r w:rsidRPr="00462319">
              <w:rPr>
                <w:rFonts w:eastAsia="Arial"/>
                <w:sz w:val="24"/>
                <w:szCs w:val="24"/>
              </w:rPr>
              <w:t>Input</w:t>
            </w:r>
          </w:p>
        </w:tc>
        <w:tc>
          <w:tcPr>
            <w:tcW w:w="3422" w:type="dxa"/>
            <w:tcBorders>
              <w:top w:val="single" w:sz="8" w:space="0" w:color="auto"/>
              <w:left w:val="single" w:sz="8" w:space="0" w:color="auto"/>
              <w:bottom w:val="single" w:sz="8" w:space="0" w:color="auto"/>
              <w:right w:val="single" w:sz="8" w:space="0" w:color="auto"/>
            </w:tcBorders>
            <w:tcMar>
              <w:left w:w="108" w:type="dxa"/>
              <w:right w:w="108" w:type="dxa"/>
            </w:tcMar>
          </w:tcPr>
          <w:p w14:paraId="1C5DA3D9" w14:textId="07131560" w:rsidR="3BF1783A" w:rsidRPr="00462319" w:rsidRDefault="3BF1783A" w:rsidP="00B74945">
            <w:r w:rsidRPr="00462319">
              <w:rPr>
                <w:rFonts w:eastAsia="Arial"/>
                <w:sz w:val="24"/>
                <w:szCs w:val="24"/>
              </w:rPr>
              <w:t>Output</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35E987C9" w14:textId="04AF7AAA" w:rsidR="3BF1783A" w:rsidRPr="00462319" w:rsidRDefault="3BF1783A" w:rsidP="00B74945">
            <w:r w:rsidRPr="00462319">
              <w:rPr>
                <w:rFonts w:eastAsia="Arial"/>
                <w:sz w:val="24"/>
                <w:szCs w:val="24"/>
              </w:rPr>
              <w:t>Exception</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32F0D417" w14:textId="453F3D51" w:rsidR="3BF1783A" w:rsidRPr="00462319" w:rsidRDefault="3BF1783A" w:rsidP="00B74945">
            <w:r w:rsidRPr="00462319">
              <w:rPr>
                <w:rFonts w:eastAsia="Arial"/>
                <w:sz w:val="24"/>
                <w:szCs w:val="24"/>
              </w:rPr>
              <w:t>Kết quả</w:t>
            </w:r>
          </w:p>
        </w:tc>
      </w:tr>
      <w:tr w:rsidR="3BF1783A" w:rsidRPr="00462319" w14:paraId="701A6E63"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3989E802" w14:textId="70DCB825" w:rsidR="3BF1783A" w:rsidRPr="00462319" w:rsidRDefault="3BF1783A" w:rsidP="00B74945">
            <w:r w:rsidRPr="00462319">
              <w:rPr>
                <w:rFonts w:eastAsia="Arial"/>
                <w:sz w:val="24"/>
                <w:szCs w:val="24"/>
              </w:rPr>
              <w:t>1</w:t>
            </w:r>
          </w:p>
        </w:tc>
        <w:tc>
          <w:tcPr>
            <w:tcW w:w="2600" w:type="dxa"/>
            <w:tcBorders>
              <w:top w:val="single" w:sz="8" w:space="0" w:color="auto"/>
              <w:left w:val="single" w:sz="8" w:space="0" w:color="auto"/>
              <w:bottom w:val="single" w:sz="8" w:space="0" w:color="auto"/>
              <w:right w:val="single" w:sz="8" w:space="0" w:color="auto"/>
            </w:tcBorders>
            <w:tcMar>
              <w:left w:w="108" w:type="dxa"/>
              <w:right w:w="108" w:type="dxa"/>
            </w:tcMar>
          </w:tcPr>
          <w:p w14:paraId="2FF85DDA" w14:textId="65428EE2" w:rsidR="3BF1783A" w:rsidRPr="00462319" w:rsidRDefault="3BF1783A" w:rsidP="00B74945">
            <w:r w:rsidRPr="00462319">
              <w:rPr>
                <w:rFonts w:eastAsia="Arial"/>
                <w:sz w:val="24"/>
                <w:szCs w:val="24"/>
              </w:rPr>
              <w:t>Bạn chưa chọn phiếu nhập</w:t>
            </w:r>
          </w:p>
        </w:tc>
        <w:tc>
          <w:tcPr>
            <w:tcW w:w="3422" w:type="dxa"/>
            <w:tcBorders>
              <w:top w:val="single" w:sz="8" w:space="0" w:color="auto"/>
              <w:left w:val="single" w:sz="8" w:space="0" w:color="auto"/>
              <w:bottom w:val="single" w:sz="8" w:space="0" w:color="auto"/>
              <w:right w:val="single" w:sz="8" w:space="0" w:color="auto"/>
            </w:tcBorders>
            <w:tcMar>
              <w:left w:w="108" w:type="dxa"/>
              <w:right w:w="108" w:type="dxa"/>
            </w:tcMar>
          </w:tcPr>
          <w:p w14:paraId="41BA2067" w14:textId="32498331" w:rsidR="3BF1783A" w:rsidRPr="00462319" w:rsidRDefault="3BF1783A" w:rsidP="00B74945">
            <w:r w:rsidRPr="00462319">
              <w:rPr>
                <w:rFonts w:eastAsia="Arial"/>
                <w:sz w:val="24"/>
                <w:szCs w:val="24"/>
              </w:rPr>
              <w:t>Thông báo cần chọn phiếu nhập để xóa</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56562082" w14:textId="46645AE0" w:rsidR="3BF1783A" w:rsidRPr="00462319" w:rsidRDefault="3BF1783A" w:rsidP="00B74945">
            <w:r w:rsidRPr="00462319">
              <w:rPr>
                <w:rFonts w:eastAsia="Arial"/>
                <w:sz w:val="24"/>
                <w:szCs w:val="24"/>
              </w:rPr>
              <w:t>Không xử lý</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60CAA519" w14:textId="70CA498A" w:rsidR="3BF1783A" w:rsidRPr="00462319" w:rsidRDefault="3BF1783A" w:rsidP="00B74945">
            <w:r w:rsidRPr="00462319">
              <w:rPr>
                <w:rFonts w:eastAsia="Arial"/>
                <w:sz w:val="24"/>
                <w:szCs w:val="24"/>
              </w:rPr>
              <w:t>Ok</w:t>
            </w:r>
          </w:p>
        </w:tc>
      </w:tr>
    </w:tbl>
    <w:p w14:paraId="71E09545" w14:textId="59A50CEF" w:rsidR="007A6809" w:rsidRPr="00462319" w:rsidRDefault="3BF1783A" w:rsidP="00B74945">
      <w:pPr>
        <w:spacing w:after="160" w:line="257" w:lineRule="auto"/>
        <w:ind w:left="-851"/>
      </w:pPr>
      <w:r w:rsidRPr="00462319">
        <w:rPr>
          <w:rFonts w:eastAsia="Arial"/>
          <w:sz w:val="32"/>
          <w:szCs w:val="32"/>
          <w:lang w:val="en-US"/>
        </w:rPr>
        <w:t xml:space="preserve"> </w:t>
      </w:r>
    </w:p>
    <w:p w14:paraId="373DD28E" w14:textId="42B691FA"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sửa</w:t>
      </w:r>
      <w:proofErr w:type="spellEnd"/>
      <w:r w:rsidRPr="00462319">
        <w:rPr>
          <w:rFonts w:eastAsia="Arial"/>
          <w:sz w:val="32"/>
          <w:szCs w:val="32"/>
          <w:lang w:val="en-US"/>
        </w:rPr>
        <w:t xml:space="preserve"> chi </w:t>
      </w:r>
      <w:proofErr w:type="spellStart"/>
      <w:r w:rsidRPr="00462319">
        <w:rPr>
          <w:rFonts w:eastAsia="Arial"/>
          <w:sz w:val="32"/>
          <w:szCs w:val="32"/>
          <w:lang w:val="en-US"/>
        </w:rPr>
        <w:t>tiết</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nhập</w:t>
      </w:r>
      <w:proofErr w:type="spellEnd"/>
    </w:p>
    <w:tbl>
      <w:tblPr>
        <w:tblStyle w:val="TableGrid"/>
        <w:tblW w:w="0" w:type="auto"/>
        <w:tblLayout w:type="fixed"/>
        <w:tblLook w:val="04A0" w:firstRow="1" w:lastRow="0" w:firstColumn="1" w:lastColumn="0" w:noHBand="0" w:noVBand="1"/>
      </w:tblPr>
      <w:tblGrid>
        <w:gridCol w:w="760"/>
        <w:gridCol w:w="2600"/>
        <w:gridCol w:w="3422"/>
        <w:gridCol w:w="1534"/>
        <w:gridCol w:w="1017"/>
      </w:tblGrid>
      <w:tr w:rsidR="3BF1783A" w:rsidRPr="00462319" w14:paraId="63B5B7F9"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2BA4BA81" w14:textId="248C9B40" w:rsidR="3BF1783A" w:rsidRPr="00462319" w:rsidRDefault="3BF1783A" w:rsidP="00B74945">
            <w:r w:rsidRPr="00462319">
              <w:rPr>
                <w:rFonts w:eastAsia="Arial"/>
                <w:sz w:val="24"/>
                <w:szCs w:val="24"/>
              </w:rPr>
              <w:t>Stt</w:t>
            </w:r>
          </w:p>
        </w:tc>
        <w:tc>
          <w:tcPr>
            <w:tcW w:w="2600" w:type="dxa"/>
            <w:tcBorders>
              <w:top w:val="single" w:sz="8" w:space="0" w:color="auto"/>
              <w:left w:val="single" w:sz="8" w:space="0" w:color="auto"/>
              <w:bottom w:val="single" w:sz="8" w:space="0" w:color="auto"/>
              <w:right w:val="single" w:sz="8" w:space="0" w:color="auto"/>
            </w:tcBorders>
            <w:tcMar>
              <w:left w:w="108" w:type="dxa"/>
              <w:right w:w="108" w:type="dxa"/>
            </w:tcMar>
          </w:tcPr>
          <w:p w14:paraId="358AA9F0" w14:textId="76BF0FBF" w:rsidR="3BF1783A" w:rsidRPr="00462319" w:rsidRDefault="3BF1783A" w:rsidP="00B74945">
            <w:r w:rsidRPr="00462319">
              <w:rPr>
                <w:rFonts w:eastAsia="Arial"/>
                <w:sz w:val="24"/>
                <w:szCs w:val="24"/>
              </w:rPr>
              <w:t>Input</w:t>
            </w:r>
          </w:p>
        </w:tc>
        <w:tc>
          <w:tcPr>
            <w:tcW w:w="3422" w:type="dxa"/>
            <w:tcBorders>
              <w:top w:val="single" w:sz="8" w:space="0" w:color="auto"/>
              <w:left w:val="single" w:sz="8" w:space="0" w:color="auto"/>
              <w:bottom w:val="single" w:sz="8" w:space="0" w:color="auto"/>
              <w:right w:val="single" w:sz="8" w:space="0" w:color="auto"/>
            </w:tcBorders>
            <w:tcMar>
              <w:left w:w="108" w:type="dxa"/>
              <w:right w:w="108" w:type="dxa"/>
            </w:tcMar>
          </w:tcPr>
          <w:p w14:paraId="3AF7C524" w14:textId="0D5F08C7" w:rsidR="3BF1783A" w:rsidRPr="00462319" w:rsidRDefault="3BF1783A" w:rsidP="00B74945">
            <w:r w:rsidRPr="00462319">
              <w:rPr>
                <w:rFonts w:eastAsia="Arial"/>
                <w:sz w:val="24"/>
                <w:szCs w:val="24"/>
              </w:rPr>
              <w:t>Output</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3913A44B" w14:textId="62AC08BD" w:rsidR="3BF1783A" w:rsidRPr="00462319" w:rsidRDefault="3BF1783A" w:rsidP="00B74945">
            <w:r w:rsidRPr="00462319">
              <w:rPr>
                <w:rFonts w:eastAsia="Arial"/>
                <w:sz w:val="24"/>
                <w:szCs w:val="24"/>
              </w:rPr>
              <w:t>Exception</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4E95786F" w14:textId="03F68566" w:rsidR="3BF1783A" w:rsidRPr="00462319" w:rsidRDefault="3BF1783A" w:rsidP="00B74945">
            <w:r w:rsidRPr="00462319">
              <w:rPr>
                <w:rFonts w:eastAsia="Arial"/>
                <w:sz w:val="24"/>
                <w:szCs w:val="24"/>
              </w:rPr>
              <w:t>Kết quả</w:t>
            </w:r>
          </w:p>
        </w:tc>
      </w:tr>
      <w:tr w:rsidR="3BF1783A" w:rsidRPr="00462319" w14:paraId="5ED46FFF"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1FD2635E" w14:textId="65298BE1" w:rsidR="3BF1783A" w:rsidRPr="00462319" w:rsidRDefault="3BF1783A" w:rsidP="00B74945">
            <w:r w:rsidRPr="00462319">
              <w:rPr>
                <w:rFonts w:eastAsia="Arial"/>
                <w:sz w:val="24"/>
                <w:szCs w:val="24"/>
              </w:rPr>
              <w:lastRenderedPageBreak/>
              <w:t>1</w:t>
            </w:r>
          </w:p>
        </w:tc>
        <w:tc>
          <w:tcPr>
            <w:tcW w:w="2600" w:type="dxa"/>
            <w:tcBorders>
              <w:top w:val="single" w:sz="8" w:space="0" w:color="auto"/>
              <w:left w:val="single" w:sz="8" w:space="0" w:color="auto"/>
              <w:bottom w:val="single" w:sz="8" w:space="0" w:color="auto"/>
              <w:right w:val="single" w:sz="8" w:space="0" w:color="auto"/>
            </w:tcBorders>
            <w:tcMar>
              <w:left w:w="108" w:type="dxa"/>
              <w:right w:w="108" w:type="dxa"/>
            </w:tcMar>
          </w:tcPr>
          <w:p w14:paraId="5AF55056" w14:textId="30F9091E" w:rsidR="3BF1783A" w:rsidRPr="00462319" w:rsidRDefault="3BF1783A" w:rsidP="00B74945">
            <w:r w:rsidRPr="00462319">
              <w:rPr>
                <w:rFonts w:eastAsia="Arial"/>
                <w:sz w:val="24"/>
                <w:szCs w:val="24"/>
              </w:rPr>
              <w:t>Bạn chưa chọn phiếu nhập</w:t>
            </w:r>
          </w:p>
        </w:tc>
        <w:tc>
          <w:tcPr>
            <w:tcW w:w="3422" w:type="dxa"/>
            <w:tcBorders>
              <w:top w:val="single" w:sz="8" w:space="0" w:color="auto"/>
              <w:left w:val="single" w:sz="8" w:space="0" w:color="auto"/>
              <w:bottom w:val="single" w:sz="8" w:space="0" w:color="auto"/>
              <w:right w:val="single" w:sz="8" w:space="0" w:color="auto"/>
            </w:tcBorders>
            <w:tcMar>
              <w:left w:w="108" w:type="dxa"/>
              <w:right w:w="108" w:type="dxa"/>
            </w:tcMar>
          </w:tcPr>
          <w:p w14:paraId="14ADC1A8" w14:textId="76F532DC" w:rsidR="3BF1783A" w:rsidRPr="00462319" w:rsidRDefault="3BF1783A" w:rsidP="00B74945">
            <w:r w:rsidRPr="00462319">
              <w:rPr>
                <w:rFonts w:eastAsia="Arial"/>
                <w:sz w:val="24"/>
                <w:szCs w:val="24"/>
              </w:rPr>
              <w:t>Thông báo cần chọn phiếu nhập để sửa</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3132E0F6" w14:textId="023C8113" w:rsidR="3BF1783A" w:rsidRPr="00462319" w:rsidRDefault="3BF1783A" w:rsidP="00B74945">
            <w:r w:rsidRPr="00462319">
              <w:rPr>
                <w:rFonts w:eastAsia="Arial"/>
                <w:sz w:val="24"/>
                <w:szCs w:val="24"/>
              </w:rPr>
              <w:t>Không xử lý</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1B44009B" w14:textId="1037B38C" w:rsidR="3BF1783A" w:rsidRPr="00462319" w:rsidRDefault="3BF1783A" w:rsidP="00B74945">
            <w:r w:rsidRPr="00462319">
              <w:rPr>
                <w:rFonts w:eastAsia="Arial"/>
                <w:sz w:val="24"/>
                <w:szCs w:val="24"/>
              </w:rPr>
              <w:t>Ok</w:t>
            </w:r>
          </w:p>
        </w:tc>
      </w:tr>
    </w:tbl>
    <w:p w14:paraId="3C680F47" w14:textId="384A8DA3" w:rsidR="007A6809" w:rsidRPr="00462319" w:rsidRDefault="3BF1783A" w:rsidP="00B74945">
      <w:pPr>
        <w:spacing w:after="160" w:line="257" w:lineRule="auto"/>
      </w:pPr>
      <w:r w:rsidRPr="00462319">
        <w:rPr>
          <w:rFonts w:eastAsia="Arial"/>
          <w:lang w:val="en-US"/>
        </w:rPr>
        <w:t xml:space="preserve"> </w:t>
      </w:r>
    </w:p>
    <w:p w14:paraId="3678694C" w14:textId="03CFBFE7" w:rsidR="007A6809" w:rsidRPr="00462319" w:rsidRDefault="3BF1783A" w:rsidP="00B74945">
      <w:pPr>
        <w:spacing w:after="160" w:line="257" w:lineRule="auto"/>
        <w:ind w:left="-851"/>
      </w:pPr>
      <w:r w:rsidRPr="00462319">
        <w:rPr>
          <w:rFonts w:eastAsia="Arial"/>
          <w:sz w:val="32"/>
          <w:szCs w:val="32"/>
          <w:lang w:val="en-US"/>
        </w:rPr>
        <w:t xml:space="preserve">        </w:t>
      </w:r>
      <w:r w:rsidRPr="00462319">
        <w:rPr>
          <w:rFonts w:eastAsia="Arial"/>
          <w:lang w:val="en-US"/>
        </w:rPr>
        <w:t xml:space="preserve"> </w:t>
      </w:r>
    </w:p>
    <w:p w14:paraId="66A06E02" w14:textId="5CEDABD0" w:rsidR="007A6809" w:rsidRPr="001D7ACE" w:rsidRDefault="3BF1783A" w:rsidP="00F53647">
      <w:pPr>
        <w:pStyle w:val="Heading2"/>
        <w:numPr>
          <w:ilvl w:val="1"/>
          <w:numId w:val="17"/>
        </w:numPr>
        <w:rPr>
          <w:rFonts w:ascii="Times New Roman" w:hAnsi="Times New Roman" w:cs="Times New Roman"/>
          <w:lang w:val="en-US"/>
        </w:rPr>
      </w:pPr>
      <w:bookmarkStart w:id="147" w:name="_Toc167019617"/>
      <w:bookmarkStart w:id="148" w:name="_Toc167262712"/>
      <w:bookmarkStart w:id="149" w:name="_Toc167875574"/>
      <w:proofErr w:type="spellStart"/>
      <w:r w:rsidRPr="001D7ACE">
        <w:rPr>
          <w:rFonts w:ascii="Times New Roman" w:hAnsi="Times New Roman" w:cs="Times New Roman"/>
          <w:lang w:val="en-US"/>
        </w:rPr>
        <w:t>Kiểm</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thử</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cho</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chức</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năng</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phiếu</w:t>
      </w:r>
      <w:proofErr w:type="spellEnd"/>
      <w:r w:rsidRPr="001D7ACE">
        <w:rPr>
          <w:rFonts w:ascii="Times New Roman" w:hAnsi="Times New Roman" w:cs="Times New Roman"/>
          <w:lang w:val="en-US"/>
        </w:rPr>
        <w:t xml:space="preserve"> </w:t>
      </w:r>
      <w:proofErr w:type="spellStart"/>
      <w:r w:rsidRPr="001D7ACE">
        <w:rPr>
          <w:rFonts w:ascii="Times New Roman" w:hAnsi="Times New Roman" w:cs="Times New Roman"/>
          <w:lang w:val="en-US"/>
        </w:rPr>
        <w:t>xuất</w:t>
      </w:r>
      <w:proofErr w:type="spellEnd"/>
      <w:r w:rsidRPr="001D7ACE">
        <w:rPr>
          <w:rFonts w:ascii="Times New Roman" w:hAnsi="Times New Roman" w:cs="Times New Roman"/>
          <w:lang w:val="en-US"/>
        </w:rPr>
        <w:t>(user)</w:t>
      </w:r>
      <w:bookmarkEnd w:id="147"/>
      <w:bookmarkEnd w:id="148"/>
      <w:bookmarkEnd w:id="149"/>
    </w:p>
    <w:p w14:paraId="480F8827" w14:textId="0FD64A09"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thêm</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xuất</w:t>
      </w:r>
      <w:proofErr w:type="spellEnd"/>
      <w:r w:rsidRPr="00462319">
        <w:rPr>
          <w:rFonts w:eastAsia="Arial"/>
          <w:sz w:val="32"/>
          <w:szCs w:val="32"/>
          <w:lang w:val="en-US"/>
        </w:rPr>
        <w:t xml:space="preserve"> </w:t>
      </w:r>
    </w:p>
    <w:tbl>
      <w:tblPr>
        <w:tblStyle w:val="TableGrid"/>
        <w:tblW w:w="0" w:type="auto"/>
        <w:tblLayout w:type="fixed"/>
        <w:tblLook w:val="04A0" w:firstRow="1" w:lastRow="0" w:firstColumn="1" w:lastColumn="0" w:noHBand="0" w:noVBand="1"/>
      </w:tblPr>
      <w:tblGrid>
        <w:gridCol w:w="633"/>
        <w:gridCol w:w="2750"/>
        <w:gridCol w:w="3790"/>
        <w:gridCol w:w="1528"/>
        <w:gridCol w:w="773"/>
      </w:tblGrid>
      <w:tr w:rsidR="3BF1783A" w:rsidRPr="00462319" w14:paraId="69CEAF19" w14:textId="77777777" w:rsidTr="3BF1783A">
        <w:trPr>
          <w:trHeight w:val="300"/>
        </w:trPr>
        <w:tc>
          <w:tcPr>
            <w:tcW w:w="633" w:type="dxa"/>
            <w:tcBorders>
              <w:top w:val="single" w:sz="8" w:space="0" w:color="auto"/>
              <w:left w:val="single" w:sz="8" w:space="0" w:color="auto"/>
              <w:bottom w:val="single" w:sz="8" w:space="0" w:color="auto"/>
              <w:right w:val="single" w:sz="8" w:space="0" w:color="auto"/>
            </w:tcBorders>
            <w:tcMar>
              <w:left w:w="108" w:type="dxa"/>
              <w:right w:w="108" w:type="dxa"/>
            </w:tcMar>
          </w:tcPr>
          <w:p w14:paraId="18FDE959" w14:textId="6AD6487B" w:rsidR="3BF1783A" w:rsidRPr="00462319" w:rsidRDefault="3BF1783A" w:rsidP="00B74945">
            <w:r w:rsidRPr="00462319">
              <w:rPr>
                <w:rFonts w:eastAsia="Arial"/>
                <w:sz w:val="24"/>
                <w:szCs w:val="24"/>
              </w:rPr>
              <w:t>Stt</w:t>
            </w:r>
          </w:p>
        </w:tc>
        <w:tc>
          <w:tcPr>
            <w:tcW w:w="2750" w:type="dxa"/>
            <w:tcBorders>
              <w:top w:val="single" w:sz="8" w:space="0" w:color="auto"/>
              <w:left w:val="single" w:sz="8" w:space="0" w:color="auto"/>
              <w:bottom w:val="single" w:sz="8" w:space="0" w:color="auto"/>
              <w:right w:val="single" w:sz="8" w:space="0" w:color="auto"/>
            </w:tcBorders>
            <w:tcMar>
              <w:left w:w="108" w:type="dxa"/>
              <w:right w:w="108" w:type="dxa"/>
            </w:tcMar>
          </w:tcPr>
          <w:p w14:paraId="7AD8F583" w14:textId="6E93112D" w:rsidR="3BF1783A" w:rsidRPr="00462319" w:rsidRDefault="3BF1783A" w:rsidP="00B74945">
            <w:r w:rsidRPr="00462319">
              <w:rPr>
                <w:rFonts w:eastAsia="Arial"/>
                <w:sz w:val="24"/>
                <w:szCs w:val="24"/>
              </w:rPr>
              <w:t>Input</w:t>
            </w:r>
          </w:p>
        </w:tc>
        <w:tc>
          <w:tcPr>
            <w:tcW w:w="3790" w:type="dxa"/>
            <w:tcBorders>
              <w:top w:val="single" w:sz="8" w:space="0" w:color="auto"/>
              <w:left w:val="single" w:sz="8" w:space="0" w:color="auto"/>
              <w:bottom w:val="single" w:sz="8" w:space="0" w:color="auto"/>
              <w:right w:val="single" w:sz="8" w:space="0" w:color="auto"/>
            </w:tcBorders>
            <w:tcMar>
              <w:left w:w="108" w:type="dxa"/>
              <w:right w:w="108" w:type="dxa"/>
            </w:tcMar>
          </w:tcPr>
          <w:p w14:paraId="3F2A1405" w14:textId="7F135626" w:rsidR="3BF1783A" w:rsidRPr="00462319" w:rsidRDefault="3BF1783A" w:rsidP="00B74945">
            <w:r w:rsidRPr="00462319">
              <w:rPr>
                <w:rFonts w:eastAsia="Arial"/>
                <w:sz w:val="24"/>
                <w:szCs w:val="24"/>
              </w:rPr>
              <w:t>Output</w:t>
            </w:r>
          </w:p>
        </w:tc>
        <w:tc>
          <w:tcPr>
            <w:tcW w:w="1528" w:type="dxa"/>
            <w:tcBorders>
              <w:top w:val="single" w:sz="8" w:space="0" w:color="auto"/>
              <w:left w:val="single" w:sz="8" w:space="0" w:color="auto"/>
              <w:bottom w:val="single" w:sz="8" w:space="0" w:color="auto"/>
              <w:right w:val="single" w:sz="8" w:space="0" w:color="auto"/>
            </w:tcBorders>
            <w:tcMar>
              <w:left w:w="108" w:type="dxa"/>
              <w:right w:w="108" w:type="dxa"/>
            </w:tcMar>
          </w:tcPr>
          <w:p w14:paraId="081CCC9A" w14:textId="7C78FC3A" w:rsidR="3BF1783A" w:rsidRPr="00462319" w:rsidRDefault="3BF1783A" w:rsidP="00B74945">
            <w:r w:rsidRPr="00462319">
              <w:rPr>
                <w:rFonts w:eastAsia="Arial"/>
                <w:sz w:val="24"/>
                <w:szCs w:val="24"/>
              </w:rPr>
              <w:t>Exception</w:t>
            </w:r>
          </w:p>
        </w:tc>
        <w:tc>
          <w:tcPr>
            <w:tcW w:w="773" w:type="dxa"/>
            <w:tcBorders>
              <w:top w:val="single" w:sz="8" w:space="0" w:color="auto"/>
              <w:left w:val="single" w:sz="8" w:space="0" w:color="auto"/>
              <w:bottom w:val="single" w:sz="8" w:space="0" w:color="auto"/>
              <w:right w:val="single" w:sz="8" w:space="0" w:color="auto"/>
            </w:tcBorders>
            <w:tcMar>
              <w:left w:w="108" w:type="dxa"/>
              <w:right w:w="108" w:type="dxa"/>
            </w:tcMar>
          </w:tcPr>
          <w:p w14:paraId="1EF0AD37" w14:textId="7CD21733" w:rsidR="3BF1783A" w:rsidRPr="00462319" w:rsidRDefault="3BF1783A" w:rsidP="00B74945">
            <w:r w:rsidRPr="00462319">
              <w:rPr>
                <w:rFonts w:eastAsia="Arial"/>
                <w:sz w:val="24"/>
                <w:szCs w:val="24"/>
              </w:rPr>
              <w:t>Kết quả</w:t>
            </w:r>
          </w:p>
        </w:tc>
      </w:tr>
      <w:tr w:rsidR="3BF1783A" w:rsidRPr="00462319" w14:paraId="44FAE346" w14:textId="77777777" w:rsidTr="3BF1783A">
        <w:trPr>
          <w:trHeight w:val="300"/>
        </w:trPr>
        <w:tc>
          <w:tcPr>
            <w:tcW w:w="633" w:type="dxa"/>
            <w:tcBorders>
              <w:top w:val="single" w:sz="8" w:space="0" w:color="auto"/>
              <w:left w:val="single" w:sz="8" w:space="0" w:color="auto"/>
              <w:bottom w:val="single" w:sz="8" w:space="0" w:color="auto"/>
              <w:right w:val="single" w:sz="8" w:space="0" w:color="auto"/>
            </w:tcBorders>
            <w:tcMar>
              <w:left w:w="108" w:type="dxa"/>
              <w:right w:w="108" w:type="dxa"/>
            </w:tcMar>
          </w:tcPr>
          <w:p w14:paraId="4300FCD6" w14:textId="2A9DA13C" w:rsidR="3BF1783A" w:rsidRPr="00462319" w:rsidRDefault="3BF1783A" w:rsidP="00B74945">
            <w:r w:rsidRPr="00462319">
              <w:rPr>
                <w:rFonts w:eastAsia="Arial"/>
                <w:sz w:val="24"/>
                <w:szCs w:val="24"/>
              </w:rPr>
              <w:t>1</w:t>
            </w:r>
          </w:p>
        </w:tc>
        <w:tc>
          <w:tcPr>
            <w:tcW w:w="2750" w:type="dxa"/>
            <w:tcBorders>
              <w:top w:val="single" w:sz="8" w:space="0" w:color="auto"/>
              <w:left w:val="single" w:sz="8" w:space="0" w:color="auto"/>
              <w:bottom w:val="single" w:sz="8" w:space="0" w:color="auto"/>
              <w:right w:val="single" w:sz="8" w:space="0" w:color="auto"/>
            </w:tcBorders>
            <w:tcMar>
              <w:left w:w="108" w:type="dxa"/>
              <w:right w:w="108" w:type="dxa"/>
            </w:tcMar>
          </w:tcPr>
          <w:p w14:paraId="5B75F48F" w14:textId="52701D86" w:rsidR="3BF1783A" w:rsidRPr="00462319" w:rsidRDefault="3BF1783A" w:rsidP="00B74945">
            <w:r w:rsidRPr="00462319">
              <w:rPr>
                <w:rFonts w:eastAsia="Arial"/>
                <w:sz w:val="24"/>
                <w:szCs w:val="24"/>
              </w:rPr>
              <w:t>Không nhập bất cứ gì</w:t>
            </w:r>
          </w:p>
        </w:tc>
        <w:tc>
          <w:tcPr>
            <w:tcW w:w="3790" w:type="dxa"/>
            <w:tcBorders>
              <w:top w:val="single" w:sz="8" w:space="0" w:color="auto"/>
              <w:left w:val="single" w:sz="8" w:space="0" w:color="auto"/>
              <w:bottom w:val="single" w:sz="8" w:space="0" w:color="auto"/>
              <w:right w:val="single" w:sz="8" w:space="0" w:color="auto"/>
            </w:tcBorders>
            <w:tcMar>
              <w:left w:w="108" w:type="dxa"/>
              <w:right w:w="108" w:type="dxa"/>
            </w:tcMar>
          </w:tcPr>
          <w:p w14:paraId="6043B4DB" w14:textId="1F9E1AE7" w:rsidR="3BF1783A" w:rsidRPr="00462319" w:rsidRDefault="3BF1783A" w:rsidP="00B74945">
            <w:r w:rsidRPr="00462319">
              <w:rPr>
                <w:rFonts w:eastAsia="Arial"/>
                <w:sz w:val="24"/>
                <w:szCs w:val="24"/>
              </w:rPr>
              <w:t>Thông báo lỗi chưa nhập thông tin gì, yêu cầu nhập lại.</w:t>
            </w:r>
          </w:p>
        </w:tc>
        <w:tc>
          <w:tcPr>
            <w:tcW w:w="1528" w:type="dxa"/>
            <w:tcBorders>
              <w:top w:val="single" w:sz="8" w:space="0" w:color="auto"/>
              <w:left w:val="single" w:sz="8" w:space="0" w:color="auto"/>
              <w:bottom w:val="single" w:sz="8" w:space="0" w:color="auto"/>
              <w:right w:val="single" w:sz="8" w:space="0" w:color="auto"/>
            </w:tcBorders>
            <w:tcMar>
              <w:left w:w="108" w:type="dxa"/>
              <w:right w:w="108" w:type="dxa"/>
            </w:tcMar>
          </w:tcPr>
          <w:p w14:paraId="691501EC" w14:textId="4E398222" w:rsidR="3BF1783A" w:rsidRPr="00462319" w:rsidRDefault="3BF1783A" w:rsidP="00B74945">
            <w:r w:rsidRPr="00462319">
              <w:rPr>
                <w:rFonts w:eastAsia="Arial"/>
                <w:sz w:val="24"/>
                <w:szCs w:val="24"/>
              </w:rPr>
              <w:t>Không xử lý</w:t>
            </w:r>
          </w:p>
        </w:tc>
        <w:tc>
          <w:tcPr>
            <w:tcW w:w="773" w:type="dxa"/>
            <w:tcBorders>
              <w:top w:val="single" w:sz="8" w:space="0" w:color="auto"/>
              <w:left w:val="single" w:sz="8" w:space="0" w:color="auto"/>
              <w:bottom w:val="single" w:sz="8" w:space="0" w:color="auto"/>
              <w:right w:val="single" w:sz="8" w:space="0" w:color="auto"/>
            </w:tcBorders>
            <w:tcMar>
              <w:left w:w="108" w:type="dxa"/>
              <w:right w:w="108" w:type="dxa"/>
            </w:tcMar>
          </w:tcPr>
          <w:p w14:paraId="1F2267E4" w14:textId="5DF78474" w:rsidR="3BF1783A" w:rsidRPr="00462319" w:rsidRDefault="3BF1783A" w:rsidP="00B74945">
            <w:r w:rsidRPr="00462319">
              <w:rPr>
                <w:rFonts w:eastAsia="Arial"/>
                <w:sz w:val="24"/>
                <w:szCs w:val="24"/>
              </w:rPr>
              <w:t>Ok</w:t>
            </w:r>
          </w:p>
        </w:tc>
      </w:tr>
      <w:tr w:rsidR="3BF1783A" w:rsidRPr="00462319" w14:paraId="67F16D95" w14:textId="77777777" w:rsidTr="3BF1783A">
        <w:trPr>
          <w:trHeight w:val="300"/>
        </w:trPr>
        <w:tc>
          <w:tcPr>
            <w:tcW w:w="633" w:type="dxa"/>
            <w:tcBorders>
              <w:top w:val="single" w:sz="8" w:space="0" w:color="auto"/>
              <w:left w:val="single" w:sz="8" w:space="0" w:color="auto"/>
              <w:bottom w:val="single" w:sz="8" w:space="0" w:color="auto"/>
              <w:right w:val="single" w:sz="8" w:space="0" w:color="auto"/>
            </w:tcBorders>
            <w:tcMar>
              <w:left w:w="108" w:type="dxa"/>
              <w:right w:w="108" w:type="dxa"/>
            </w:tcMar>
          </w:tcPr>
          <w:p w14:paraId="4BDD611D" w14:textId="004EDCE5" w:rsidR="3BF1783A" w:rsidRPr="00462319" w:rsidRDefault="3BF1783A" w:rsidP="00B74945">
            <w:r w:rsidRPr="00462319">
              <w:rPr>
                <w:rFonts w:eastAsia="Arial"/>
                <w:sz w:val="24"/>
                <w:szCs w:val="24"/>
              </w:rPr>
              <w:t>2</w:t>
            </w:r>
          </w:p>
        </w:tc>
        <w:tc>
          <w:tcPr>
            <w:tcW w:w="2750" w:type="dxa"/>
            <w:tcBorders>
              <w:top w:val="single" w:sz="8" w:space="0" w:color="auto"/>
              <w:left w:val="single" w:sz="8" w:space="0" w:color="auto"/>
              <w:bottom w:val="single" w:sz="8" w:space="0" w:color="auto"/>
              <w:right w:val="single" w:sz="8" w:space="0" w:color="auto"/>
            </w:tcBorders>
            <w:tcMar>
              <w:left w:w="108" w:type="dxa"/>
              <w:right w:w="108" w:type="dxa"/>
            </w:tcMar>
          </w:tcPr>
          <w:p w14:paraId="1FAC211F" w14:textId="1FBCEBC1" w:rsidR="3BF1783A" w:rsidRPr="00462319" w:rsidRDefault="3BF1783A" w:rsidP="00B74945">
            <w:r w:rsidRPr="00462319">
              <w:rPr>
                <w:rFonts w:eastAsia="Arial"/>
                <w:sz w:val="24"/>
                <w:szCs w:val="24"/>
              </w:rPr>
              <w:t>Trùng mã phiếu xuất</w:t>
            </w:r>
          </w:p>
        </w:tc>
        <w:tc>
          <w:tcPr>
            <w:tcW w:w="3790" w:type="dxa"/>
            <w:tcBorders>
              <w:top w:val="single" w:sz="8" w:space="0" w:color="auto"/>
              <w:left w:val="single" w:sz="8" w:space="0" w:color="auto"/>
              <w:bottom w:val="single" w:sz="8" w:space="0" w:color="auto"/>
              <w:right w:val="single" w:sz="8" w:space="0" w:color="auto"/>
            </w:tcBorders>
            <w:tcMar>
              <w:left w:w="108" w:type="dxa"/>
              <w:right w:w="108" w:type="dxa"/>
            </w:tcMar>
          </w:tcPr>
          <w:p w14:paraId="2A690E23" w14:textId="130FAA5E" w:rsidR="3BF1783A" w:rsidRPr="00462319" w:rsidRDefault="3BF1783A" w:rsidP="00B74945">
            <w:r w:rsidRPr="00462319">
              <w:rPr>
                <w:rFonts w:eastAsia="Arial"/>
                <w:sz w:val="24"/>
                <w:szCs w:val="24"/>
              </w:rPr>
              <w:t xml:space="preserve">Đã tồn tại mã phiếu xuất </w:t>
            </w:r>
          </w:p>
        </w:tc>
        <w:tc>
          <w:tcPr>
            <w:tcW w:w="1528" w:type="dxa"/>
            <w:tcBorders>
              <w:top w:val="single" w:sz="8" w:space="0" w:color="auto"/>
              <w:left w:val="single" w:sz="8" w:space="0" w:color="auto"/>
              <w:bottom w:val="single" w:sz="8" w:space="0" w:color="auto"/>
              <w:right w:val="single" w:sz="8" w:space="0" w:color="auto"/>
            </w:tcBorders>
            <w:tcMar>
              <w:left w:w="108" w:type="dxa"/>
              <w:right w:w="108" w:type="dxa"/>
            </w:tcMar>
          </w:tcPr>
          <w:p w14:paraId="1665EF89" w14:textId="1CC83568" w:rsidR="3BF1783A" w:rsidRPr="00462319" w:rsidRDefault="3BF1783A" w:rsidP="00B74945">
            <w:r w:rsidRPr="00462319">
              <w:rPr>
                <w:rFonts w:eastAsia="Arial"/>
                <w:sz w:val="24"/>
                <w:szCs w:val="24"/>
              </w:rPr>
              <w:t>Không xử lý</w:t>
            </w:r>
          </w:p>
        </w:tc>
        <w:tc>
          <w:tcPr>
            <w:tcW w:w="773" w:type="dxa"/>
            <w:tcBorders>
              <w:top w:val="single" w:sz="8" w:space="0" w:color="auto"/>
              <w:left w:val="single" w:sz="8" w:space="0" w:color="auto"/>
              <w:bottom w:val="single" w:sz="8" w:space="0" w:color="auto"/>
              <w:right w:val="single" w:sz="8" w:space="0" w:color="auto"/>
            </w:tcBorders>
            <w:tcMar>
              <w:left w:w="108" w:type="dxa"/>
              <w:right w:w="108" w:type="dxa"/>
            </w:tcMar>
          </w:tcPr>
          <w:p w14:paraId="3E1B7D11" w14:textId="00BEB42A" w:rsidR="3BF1783A" w:rsidRPr="00462319" w:rsidRDefault="3BF1783A" w:rsidP="00B74945">
            <w:r w:rsidRPr="00462319">
              <w:rPr>
                <w:rFonts w:eastAsia="Arial"/>
                <w:sz w:val="24"/>
                <w:szCs w:val="24"/>
              </w:rPr>
              <w:t>Ok</w:t>
            </w:r>
          </w:p>
        </w:tc>
      </w:tr>
      <w:tr w:rsidR="3BF1783A" w:rsidRPr="00462319" w14:paraId="531CA3E0" w14:textId="77777777" w:rsidTr="3BF1783A">
        <w:trPr>
          <w:trHeight w:val="300"/>
        </w:trPr>
        <w:tc>
          <w:tcPr>
            <w:tcW w:w="633" w:type="dxa"/>
            <w:tcBorders>
              <w:top w:val="single" w:sz="8" w:space="0" w:color="auto"/>
              <w:left w:val="single" w:sz="8" w:space="0" w:color="auto"/>
              <w:bottom w:val="single" w:sz="8" w:space="0" w:color="auto"/>
              <w:right w:val="single" w:sz="8" w:space="0" w:color="auto"/>
            </w:tcBorders>
            <w:tcMar>
              <w:left w:w="108" w:type="dxa"/>
              <w:right w:w="108" w:type="dxa"/>
            </w:tcMar>
          </w:tcPr>
          <w:p w14:paraId="4018EBA0" w14:textId="47D4D144" w:rsidR="3BF1783A" w:rsidRPr="00462319" w:rsidRDefault="3BF1783A" w:rsidP="00B74945">
            <w:r w:rsidRPr="00462319">
              <w:rPr>
                <w:rFonts w:eastAsia="Arial"/>
                <w:sz w:val="24"/>
                <w:szCs w:val="24"/>
              </w:rPr>
              <w:t>3</w:t>
            </w:r>
          </w:p>
        </w:tc>
        <w:tc>
          <w:tcPr>
            <w:tcW w:w="2750" w:type="dxa"/>
            <w:tcBorders>
              <w:top w:val="single" w:sz="8" w:space="0" w:color="auto"/>
              <w:left w:val="single" w:sz="8" w:space="0" w:color="auto"/>
              <w:bottom w:val="single" w:sz="8" w:space="0" w:color="auto"/>
              <w:right w:val="single" w:sz="8" w:space="0" w:color="auto"/>
            </w:tcBorders>
            <w:tcMar>
              <w:left w:w="108" w:type="dxa"/>
              <w:right w:w="108" w:type="dxa"/>
            </w:tcMar>
          </w:tcPr>
          <w:p w14:paraId="626192CE" w14:textId="44689624" w:rsidR="3BF1783A" w:rsidRPr="00462319" w:rsidRDefault="3BF1783A" w:rsidP="00B74945">
            <w:r w:rsidRPr="00462319">
              <w:rPr>
                <w:rFonts w:eastAsia="Arial"/>
                <w:sz w:val="24"/>
                <w:szCs w:val="24"/>
              </w:rPr>
              <w:t>Nhập mã phiếu xuất(không chọn tên nhà cung cấp)</w:t>
            </w:r>
          </w:p>
        </w:tc>
        <w:tc>
          <w:tcPr>
            <w:tcW w:w="3790" w:type="dxa"/>
            <w:tcBorders>
              <w:top w:val="single" w:sz="8" w:space="0" w:color="auto"/>
              <w:left w:val="single" w:sz="8" w:space="0" w:color="auto"/>
              <w:bottom w:val="single" w:sz="8" w:space="0" w:color="auto"/>
              <w:right w:val="single" w:sz="8" w:space="0" w:color="auto"/>
            </w:tcBorders>
            <w:tcMar>
              <w:left w:w="108" w:type="dxa"/>
              <w:right w:w="108" w:type="dxa"/>
            </w:tcMar>
          </w:tcPr>
          <w:p w14:paraId="6C5793F4" w14:textId="558A2311" w:rsidR="3BF1783A" w:rsidRPr="00462319" w:rsidRDefault="3BF1783A" w:rsidP="00B74945">
            <w:r w:rsidRPr="00462319">
              <w:rPr>
                <w:rFonts w:eastAsia="Arial"/>
                <w:sz w:val="24"/>
                <w:szCs w:val="24"/>
              </w:rPr>
              <w:t>Bạn chưa chọn nhà cung cấp</w:t>
            </w:r>
          </w:p>
        </w:tc>
        <w:tc>
          <w:tcPr>
            <w:tcW w:w="1528" w:type="dxa"/>
            <w:tcBorders>
              <w:top w:val="single" w:sz="8" w:space="0" w:color="auto"/>
              <w:left w:val="single" w:sz="8" w:space="0" w:color="auto"/>
              <w:bottom w:val="single" w:sz="8" w:space="0" w:color="auto"/>
              <w:right w:val="single" w:sz="8" w:space="0" w:color="auto"/>
            </w:tcBorders>
            <w:tcMar>
              <w:left w:w="108" w:type="dxa"/>
              <w:right w:w="108" w:type="dxa"/>
            </w:tcMar>
          </w:tcPr>
          <w:p w14:paraId="426122E6" w14:textId="0AAB992A" w:rsidR="3BF1783A" w:rsidRPr="00462319" w:rsidRDefault="3BF1783A" w:rsidP="00B74945">
            <w:r w:rsidRPr="00462319">
              <w:rPr>
                <w:rFonts w:eastAsia="Arial"/>
                <w:sz w:val="24"/>
                <w:szCs w:val="24"/>
              </w:rPr>
              <w:t>Không xử lý</w:t>
            </w:r>
          </w:p>
        </w:tc>
        <w:tc>
          <w:tcPr>
            <w:tcW w:w="773" w:type="dxa"/>
            <w:tcBorders>
              <w:top w:val="single" w:sz="8" w:space="0" w:color="auto"/>
              <w:left w:val="single" w:sz="8" w:space="0" w:color="auto"/>
              <w:bottom w:val="single" w:sz="8" w:space="0" w:color="auto"/>
              <w:right w:val="single" w:sz="8" w:space="0" w:color="auto"/>
            </w:tcBorders>
            <w:tcMar>
              <w:left w:w="108" w:type="dxa"/>
              <w:right w:w="108" w:type="dxa"/>
            </w:tcMar>
          </w:tcPr>
          <w:p w14:paraId="12D1F816" w14:textId="5DCA054C" w:rsidR="3BF1783A" w:rsidRPr="00462319" w:rsidRDefault="3BF1783A" w:rsidP="00B74945">
            <w:r w:rsidRPr="00462319">
              <w:rPr>
                <w:rFonts w:eastAsia="Arial"/>
                <w:sz w:val="24"/>
                <w:szCs w:val="24"/>
              </w:rPr>
              <w:t>Ok</w:t>
            </w:r>
          </w:p>
        </w:tc>
      </w:tr>
    </w:tbl>
    <w:p w14:paraId="72DCDEE1" w14:textId="0F75E956" w:rsidR="007A6809" w:rsidRPr="00462319" w:rsidRDefault="3BF1783A" w:rsidP="00B74945">
      <w:pPr>
        <w:spacing w:after="160" w:line="257" w:lineRule="auto"/>
        <w:ind w:left="-851"/>
      </w:pPr>
      <w:r w:rsidRPr="00462319">
        <w:rPr>
          <w:rFonts w:eastAsia="Arial"/>
          <w:sz w:val="32"/>
          <w:szCs w:val="32"/>
          <w:lang w:val="en-US"/>
        </w:rPr>
        <w:t xml:space="preserve"> </w:t>
      </w:r>
    </w:p>
    <w:p w14:paraId="06864707" w14:textId="65DB8691"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xóa</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xuất</w:t>
      </w:r>
      <w:proofErr w:type="spellEnd"/>
    </w:p>
    <w:tbl>
      <w:tblPr>
        <w:tblStyle w:val="TableGrid"/>
        <w:tblW w:w="0" w:type="auto"/>
        <w:tblLayout w:type="fixed"/>
        <w:tblLook w:val="04A0" w:firstRow="1" w:lastRow="0" w:firstColumn="1" w:lastColumn="0" w:noHBand="0" w:noVBand="1"/>
      </w:tblPr>
      <w:tblGrid>
        <w:gridCol w:w="760"/>
        <w:gridCol w:w="2601"/>
        <w:gridCol w:w="3421"/>
        <w:gridCol w:w="1534"/>
        <w:gridCol w:w="1017"/>
      </w:tblGrid>
      <w:tr w:rsidR="3BF1783A" w:rsidRPr="00462319" w14:paraId="3AF6052A"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203A0F26" w14:textId="5CE7F63A" w:rsidR="3BF1783A" w:rsidRPr="00462319" w:rsidRDefault="3BF1783A" w:rsidP="00B74945">
            <w:r w:rsidRPr="00462319">
              <w:rPr>
                <w:rFonts w:eastAsia="Arial"/>
                <w:sz w:val="24"/>
                <w:szCs w:val="24"/>
              </w:rPr>
              <w:t>Stt</w:t>
            </w:r>
          </w:p>
        </w:tc>
        <w:tc>
          <w:tcPr>
            <w:tcW w:w="2601" w:type="dxa"/>
            <w:tcBorders>
              <w:top w:val="single" w:sz="8" w:space="0" w:color="auto"/>
              <w:left w:val="single" w:sz="8" w:space="0" w:color="auto"/>
              <w:bottom w:val="single" w:sz="8" w:space="0" w:color="auto"/>
              <w:right w:val="single" w:sz="8" w:space="0" w:color="auto"/>
            </w:tcBorders>
            <w:tcMar>
              <w:left w:w="108" w:type="dxa"/>
              <w:right w:w="108" w:type="dxa"/>
            </w:tcMar>
          </w:tcPr>
          <w:p w14:paraId="5B4BE19C" w14:textId="03D40CCA" w:rsidR="3BF1783A" w:rsidRPr="00462319" w:rsidRDefault="3BF1783A" w:rsidP="00B74945">
            <w:r w:rsidRPr="00462319">
              <w:rPr>
                <w:rFonts w:eastAsia="Arial"/>
                <w:sz w:val="24"/>
                <w:szCs w:val="24"/>
              </w:rPr>
              <w:t>Input</w:t>
            </w:r>
          </w:p>
        </w:tc>
        <w:tc>
          <w:tcPr>
            <w:tcW w:w="3421" w:type="dxa"/>
            <w:tcBorders>
              <w:top w:val="single" w:sz="8" w:space="0" w:color="auto"/>
              <w:left w:val="single" w:sz="8" w:space="0" w:color="auto"/>
              <w:bottom w:val="single" w:sz="8" w:space="0" w:color="auto"/>
              <w:right w:val="single" w:sz="8" w:space="0" w:color="auto"/>
            </w:tcBorders>
            <w:tcMar>
              <w:left w:w="108" w:type="dxa"/>
              <w:right w:w="108" w:type="dxa"/>
            </w:tcMar>
          </w:tcPr>
          <w:p w14:paraId="529C3B68" w14:textId="25FFB6A4" w:rsidR="3BF1783A" w:rsidRPr="00462319" w:rsidRDefault="3BF1783A" w:rsidP="00B74945">
            <w:r w:rsidRPr="00462319">
              <w:rPr>
                <w:rFonts w:eastAsia="Arial"/>
                <w:sz w:val="24"/>
                <w:szCs w:val="24"/>
              </w:rPr>
              <w:t>Output</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1FC35EBA" w14:textId="2F15E72B" w:rsidR="3BF1783A" w:rsidRPr="00462319" w:rsidRDefault="3BF1783A" w:rsidP="00B74945">
            <w:r w:rsidRPr="00462319">
              <w:rPr>
                <w:rFonts w:eastAsia="Arial"/>
                <w:sz w:val="24"/>
                <w:szCs w:val="24"/>
              </w:rPr>
              <w:t>Exception</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1BCC85EF" w14:textId="23341B89" w:rsidR="3BF1783A" w:rsidRPr="00462319" w:rsidRDefault="3BF1783A" w:rsidP="00B74945">
            <w:r w:rsidRPr="00462319">
              <w:rPr>
                <w:rFonts w:eastAsia="Arial"/>
                <w:sz w:val="24"/>
                <w:szCs w:val="24"/>
              </w:rPr>
              <w:t>Kết quả</w:t>
            </w:r>
          </w:p>
        </w:tc>
      </w:tr>
      <w:tr w:rsidR="3BF1783A" w:rsidRPr="00462319" w14:paraId="76B5FD53"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3D143D06" w14:textId="5C3E98E2" w:rsidR="3BF1783A" w:rsidRPr="00462319" w:rsidRDefault="3BF1783A" w:rsidP="00B74945">
            <w:r w:rsidRPr="00462319">
              <w:rPr>
                <w:rFonts w:eastAsia="Arial"/>
                <w:sz w:val="24"/>
                <w:szCs w:val="24"/>
              </w:rPr>
              <w:t>1</w:t>
            </w:r>
          </w:p>
        </w:tc>
        <w:tc>
          <w:tcPr>
            <w:tcW w:w="2601" w:type="dxa"/>
            <w:tcBorders>
              <w:top w:val="single" w:sz="8" w:space="0" w:color="auto"/>
              <w:left w:val="single" w:sz="8" w:space="0" w:color="auto"/>
              <w:bottom w:val="single" w:sz="8" w:space="0" w:color="auto"/>
              <w:right w:val="single" w:sz="8" w:space="0" w:color="auto"/>
            </w:tcBorders>
            <w:tcMar>
              <w:left w:w="108" w:type="dxa"/>
              <w:right w:w="108" w:type="dxa"/>
            </w:tcMar>
          </w:tcPr>
          <w:p w14:paraId="577D3512" w14:textId="11B67569" w:rsidR="3BF1783A" w:rsidRPr="00462319" w:rsidRDefault="3BF1783A" w:rsidP="00B74945">
            <w:r w:rsidRPr="00462319">
              <w:rPr>
                <w:rFonts w:eastAsia="Arial"/>
                <w:sz w:val="24"/>
                <w:szCs w:val="24"/>
              </w:rPr>
              <w:t xml:space="preserve">Chưa chọn phiếu xuất </w:t>
            </w:r>
          </w:p>
        </w:tc>
        <w:tc>
          <w:tcPr>
            <w:tcW w:w="3421" w:type="dxa"/>
            <w:tcBorders>
              <w:top w:val="single" w:sz="8" w:space="0" w:color="auto"/>
              <w:left w:val="single" w:sz="8" w:space="0" w:color="auto"/>
              <w:bottom w:val="single" w:sz="8" w:space="0" w:color="auto"/>
              <w:right w:val="single" w:sz="8" w:space="0" w:color="auto"/>
            </w:tcBorders>
            <w:tcMar>
              <w:left w:w="108" w:type="dxa"/>
              <w:right w:w="108" w:type="dxa"/>
            </w:tcMar>
          </w:tcPr>
          <w:p w14:paraId="2F474F03" w14:textId="5A89FC82" w:rsidR="3BF1783A" w:rsidRPr="00462319" w:rsidRDefault="3BF1783A" w:rsidP="00B74945">
            <w:r w:rsidRPr="00462319">
              <w:rPr>
                <w:rFonts w:eastAsia="Arial"/>
                <w:sz w:val="24"/>
                <w:szCs w:val="24"/>
              </w:rPr>
              <w:t>Thông báo cần chọn phiếu xuất để xóa</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07F6438A" w14:textId="78BB5A51" w:rsidR="3BF1783A" w:rsidRPr="00462319" w:rsidRDefault="3BF1783A" w:rsidP="00B74945">
            <w:r w:rsidRPr="00462319">
              <w:rPr>
                <w:rFonts w:eastAsia="Arial"/>
                <w:sz w:val="24"/>
                <w:szCs w:val="24"/>
              </w:rPr>
              <w:t>Không xử lý</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6CBA7C25" w14:textId="6FF7D37E" w:rsidR="3BF1783A" w:rsidRPr="00462319" w:rsidRDefault="3BF1783A" w:rsidP="00B74945">
            <w:r w:rsidRPr="00462319">
              <w:rPr>
                <w:rFonts w:eastAsia="Arial"/>
                <w:sz w:val="24"/>
                <w:szCs w:val="24"/>
              </w:rPr>
              <w:t>Ok</w:t>
            </w:r>
          </w:p>
        </w:tc>
      </w:tr>
    </w:tbl>
    <w:p w14:paraId="61868CE4" w14:textId="4F2AB348" w:rsidR="007A6809" w:rsidRPr="00462319" w:rsidRDefault="3BF1783A" w:rsidP="00B74945">
      <w:pPr>
        <w:spacing w:after="160" w:line="257" w:lineRule="auto"/>
        <w:ind w:left="-851"/>
      </w:pPr>
      <w:r w:rsidRPr="00462319">
        <w:rPr>
          <w:rFonts w:eastAsia="Arial"/>
          <w:sz w:val="32"/>
          <w:szCs w:val="32"/>
          <w:lang w:val="en-US"/>
        </w:rPr>
        <w:t xml:space="preserve"> </w:t>
      </w:r>
    </w:p>
    <w:p w14:paraId="6FAFB8D8" w14:textId="1417CF1F"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sửa</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xuất</w:t>
      </w:r>
      <w:proofErr w:type="spellEnd"/>
    </w:p>
    <w:tbl>
      <w:tblPr>
        <w:tblStyle w:val="TableGrid"/>
        <w:tblW w:w="0" w:type="auto"/>
        <w:tblLayout w:type="fixed"/>
        <w:tblLook w:val="04A0" w:firstRow="1" w:lastRow="0" w:firstColumn="1" w:lastColumn="0" w:noHBand="0" w:noVBand="1"/>
      </w:tblPr>
      <w:tblGrid>
        <w:gridCol w:w="641"/>
        <w:gridCol w:w="2751"/>
        <w:gridCol w:w="3458"/>
        <w:gridCol w:w="1602"/>
        <w:gridCol w:w="1022"/>
      </w:tblGrid>
      <w:tr w:rsidR="3BF1783A" w:rsidRPr="00462319" w14:paraId="1D3F6106" w14:textId="77777777" w:rsidTr="3BF1783A">
        <w:trPr>
          <w:trHeight w:val="300"/>
        </w:trPr>
        <w:tc>
          <w:tcPr>
            <w:tcW w:w="641" w:type="dxa"/>
            <w:tcBorders>
              <w:top w:val="single" w:sz="8" w:space="0" w:color="auto"/>
              <w:left w:val="single" w:sz="8" w:space="0" w:color="auto"/>
              <w:bottom w:val="single" w:sz="8" w:space="0" w:color="auto"/>
              <w:right w:val="single" w:sz="8" w:space="0" w:color="auto"/>
            </w:tcBorders>
            <w:tcMar>
              <w:left w:w="108" w:type="dxa"/>
              <w:right w:w="108" w:type="dxa"/>
            </w:tcMar>
          </w:tcPr>
          <w:p w14:paraId="5EE959F4" w14:textId="026AF1ED" w:rsidR="3BF1783A" w:rsidRPr="00462319" w:rsidRDefault="3BF1783A" w:rsidP="00B74945">
            <w:r w:rsidRPr="00462319">
              <w:rPr>
                <w:rFonts w:eastAsia="Arial"/>
                <w:sz w:val="24"/>
                <w:szCs w:val="24"/>
              </w:rPr>
              <w:t>Stt</w:t>
            </w:r>
          </w:p>
        </w:tc>
        <w:tc>
          <w:tcPr>
            <w:tcW w:w="2751" w:type="dxa"/>
            <w:tcBorders>
              <w:top w:val="single" w:sz="8" w:space="0" w:color="auto"/>
              <w:left w:val="single" w:sz="8" w:space="0" w:color="auto"/>
              <w:bottom w:val="single" w:sz="8" w:space="0" w:color="auto"/>
              <w:right w:val="single" w:sz="8" w:space="0" w:color="auto"/>
            </w:tcBorders>
            <w:tcMar>
              <w:left w:w="108" w:type="dxa"/>
              <w:right w:w="108" w:type="dxa"/>
            </w:tcMar>
          </w:tcPr>
          <w:p w14:paraId="7B3AFE3C" w14:textId="4D51A6B2" w:rsidR="3BF1783A" w:rsidRPr="00462319" w:rsidRDefault="3BF1783A" w:rsidP="00B74945">
            <w:r w:rsidRPr="00462319">
              <w:rPr>
                <w:rFonts w:eastAsia="Arial"/>
                <w:sz w:val="24"/>
                <w:szCs w:val="24"/>
              </w:rPr>
              <w:t>Input</w:t>
            </w:r>
          </w:p>
        </w:tc>
        <w:tc>
          <w:tcPr>
            <w:tcW w:w="3458" w:type="dxa"/>
            <w:tcBorders>
              <w:top w:val="single" w:sz="8" w:space="0" w:color="auto"/>
              <w:left w:val="single" w:sz="8" w:space="0" w:color="auto"/>
              <w:bottom w:val="single" w:sz="8" w:space="0" w:color="auto"/>
              <w:right w:val="single" w:sz="8" w:space="0" w:color="auto"/>
            </w:tcBorders>
            <w:tcMar>
              <w:left w:w="108" w:type="dxa"/>
              <w:right w:w="108" w:type="dxa"/>
            </w:tcMar>
          </w:tcPr>
          <w:p w14:paraId="79B67A42" w14:textId="6C14278C" w:rsidR="3BF1783A" w:rsidRPr="00462319" w:rsidRDefault="3BF1783A" w:rsidP="00B74945">
            <w:r w:rsidRPr="00462319">
              <w:rPr>
                <w:rFonts w:eastAsia="Arial"/>
                <w:sz w:val="24"/>
                <w:szCs w:val="24"/>
              </w:rPr>
              <w:t>Output</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5633EB2A" w14:textId="2723CCB0" w:rsidR="3BF1783A" w:rsidRPr="00462319" w:rsidRDefault="3BF1783A" w:rsidP="00B74945">
            <w:r w:rsidRPr="00462319">
              <w:rPr>
                <w:rFonts w:eastAsia="Arial"/>
                <w:sz w:val="24"/>
                <w:szCs w:val="24"/>
              </w:rPr>
              <w:t>Exception</w:t>
            </w:r>
          </w:p>
        </w:tc>
        <w:tc>
          <w:tcPr>
            <w:tcW w:w="1022" w:type="dxa"/>
            <w:tcBorders>
              <w:top w:val="single" w:sz="8" w:space="0" w:color="auto"/>
              <w:left w:val="single" w:sz="8" w:space="0" w:color="auto"/>
              <w:bottom w:val="single" w:sz="8" w:space="0" w:color="auto"/>
              <w:right w:val="single" w:sz="8" w:space="0" w:color="auto"/>
            </w:tcBorders>
            <w:tcMar>
              <w:left w:w="108" w:type="dxa"/>
              <w:right w:w="108" w:type="dxa"/>
            </w:tcMar>
          </w:tcPr>
          <w:p w14:paraId="1E48D8EE" w14:textId="2527C13E" w:rsidR="3BF1783A" w:rsidRPr="00462319" w:rsidRDefault="3BF1783A" w:rsidP="00B74945">
            <w:r w:rsidRPr="00462319">
              <w:rPr>
                <w:rFonts w:eastAsia="Arial"/>
                <w:sz w:val="24"/>
                <w:szCs w:val="24"/>
              </w:rPr>
              <w:t>Kết quả</w:t>
            </w:r>
          </w:p>
        </w:tc>
      </w:tr>
      <w:tr w:rsidR="3BF1783A" w:rsidRPr="00462319" w14:paraId="0A6FF107" w14:textId="77777777" w:rsidTr="3BF1783A">
        <w:trPr>
          <w:trHeight w:val="300"/>
        </w:trPr>
        <w:tc>
          <w:tcPr>
            <w:tcW w:w="641" w:type="dxa"/>
            <w:tcBorders>
              <w:top w:val="single" w:sz="8" w:space="0" w:color="auto"/>
              <w:left w:val="single" w:sz="8" w:space="0" w:color="auto"/>
              <w:bottom w:val="single" w:sz="8" w:space="0" w:color="auto"/>
              <w:right w:val="single" w:sz="8" w:space="0" w:color="auto"/>
            </w:tcBorders>
            <w:tcMar>
              <w:left w:w="108" w:type="dxa"/>
              <w:right w:w="108" w:type="dxa"/>
            </w:tcMar>
          </w:tcPr>
          <w:p w14:paraId="628901F3" w14:textId="7B63B0C0" w:rsidR="3BF1783A" w:rsidRPr="00462319" w:rsidRDefault="3BF1783A" w:rsidP="00B74945">
            <w:r w:rsidRPr="00462319">
              <w:rPr>
                <w:rFonts w:eastAsia="Arial"/>
                <w:sz w:val="24"/>
                <w:szCs w:val="24"/>
              </w:rPr>
              <w:t>1</w:t>
            </w:r>
          </w:p>
        </w:tc>
        <w:tc>
          <w:tcPr>
            <w:tcW w:w="2751" w:type="dxa"/>
            <w:tcBorders>
              <w:top w:val="single" w:sz="8" w:space="0" w:color="auto"/>
              <w:left w:val="single" w:sz="8" w:space="0" w:color="auto"/>
              <w:bottom w:val="single" w:sz="8" w:space="0" w:color="auto"/>
              <w:right w:val="single" w:sz="8" w:space="0" w:color="auto"/>
            </w:tcBorders>
            <w:tcMar>
              <w:left w:w="108" w:type="dxa"/>
              <w:right w:w="108" w:type="dxa"/>
            </w:tcMar>
          </w:tcPr>
          <w:p w14:paraId="38B3BDAB" w14:textId="01944020" w:rsidR="3BF1783A" w:rsidRPr="00462319" w:rsidRDefault="3BF1783A" w:rsidP="00B74945">
            <w:r w:rsidRPr="00462319">
              <w:rPr>
                <w:rFonts w:eastAsia="Arial"/>
                <w:sz w:val="24"/>
                <w:szCs w:val="24"/>
              </w:rPr>
              <w:t>Chưa chọn phiếu xuất</w:t>
            </w:r>
          </w:p>
        </w:tc>
        <w:tc>
          <w:tcPr>
            <w:tcW w:w="3458" w:type="dxa"/>
            <w:tcBorders>
              <w:top w:val="single" w:sz="8" w:space="0" w:color="auto"/>
              <w:left w:val="single" w:sz="8" w:space="0" w:color="auto"/>
              <w:bottom w:val="single" w:sz="8" w:space="0" w:color="auto"/>
              <w:right w:val="single" w:sz="8" w:space="0" w:color="auto"/>
            </w:tcBorders>
            <w:tcMar>
              <w:left w:w="108" w:type="dxa"/>
              <w:right w:w="108" w:type="dxa"/>
            </w:tcMar>
          </w:tcPr>
          <w:p w14:paraId="29C1A000" w14:textId="7631040A" w:rsidR="3BF1783A" w:rsidRPr="00462319" w:rsidRDefault="3BF1783A" w:rsidP="00B74945">
            <w:r w:rsidRPr="00462319">
              <w:rPr>
                <w:rFonts w:eastAsia="Arial"/>
                <w:sz w:val="24"/>
                <w:szCs w:val="24"/>
              </w:rPr>
              <w:t>Thông báo cần chọn nhà phiếu xuất để sửa</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31274FCF" w14:textId="031B50E7" w:rsidR="3BF1783A" w:rsidRPr="00462319" w:rsidRDefault="3BF1783A" w:rsidP="00B74945">
            <w:r w:rsidRPr="00462319">
              <w:rPr>
                <w:rFonts w:eastAsia="Arial"/>
                <w:sz w:val="24"/>
                <w:szCs w:val="24"/>
              </w:rPr>
              <w:t>Không xử lý</w:t>
            </w:r>
          </w:p>
        </w:tc>
        <w:tc>
          <w:tcPr>
            <w:tcW w:w="1022" w:type="dxa"/>
            <w:tcBorders>
              <w:top w:val="single" w:sz="8" w:space="0" w:color="auto"/>
              <w:left w:val="single" w:sz="8" w:space="0" w:color="auto"/>
              <w:bottom w:val="single" w:sz="8" w:space="0" w:color="auto"/>
              <w:right w:val="single" w:sz="8" w:space="0" w:color="auto"/>
            </w:tcBorders>
            <w:tcMar>
              <w:left w:w="108" w:type="dxa"/>
              <w:right w:w="108" w:type="dxa"/>
            </w:tcMar>
          </w:tcPr>
          <w:p w14:paraId="74832843" w14:textId="64A2185C" w:rsidR="3BF1783A" w:rsidRPr="00462319" w:rsidRDefault="3BF1783A" w:rsidP="00B74945">
            <w:r w:rsidRPr="00462319">
              <w:rPr>
                <w:rFonts w:eastAsia="Arial"/>
                <w:sz w:val="24"/>
                <w:szCs w:val="24"/>
              </w:rPr>
              <w:t>Ok</w:t>
            </w:r>
          </w:p>
        </w:tc>
      </w:tr>
    </w:tbl>
    <w:p w14:paraId="37ED71B8" w14:textId="317BD44D" w:rsidR="007A6809" w:rsidRPr="00462319" w:rsidRDefault="3BF1783A" w:rsidP="00B74945">
      <w:pPr>
        <w:spacing w:after="160" w:line="257" w:lineRule="auto"/>
      </w:pPr>
      <w:r w:rsidRPr="00462319">
        <w:rPr>
          <w:rFonts w:eastAsia="Arial"/>
          <w:sz w:val="32"/>
          <w:szCs w:val="32"/>
          <w:lang w:val="en-US"/>
        </w:rPr>
        <w:t xml:space="preserve"> </w:t>
      </w:r>
    </w:p>
    <w:p w14:paraId="0B616373" w14:textId="0B974F7B" w:rsidR="007A6809" w:rsidRPr="00462319" w:rsidRDefault="3BF1783A" w:rsidP="00B74945">
      <w:pPr>
        <w:spacing w:after="160" w:line="257" w:lineRule="auto"/>
      </w:pP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thêm</w:t>
      </w:r>
      <w:proofErr w:type="spellEnd"/>
      <w:r w:rsidRPr="00462319">
        <w:rPr>
          <w:rFonts w:eastAsia="Arial"/>
          <w:sz w:val="32"/>
          <w:szCs w:val="32"/>
          <w:lang w:val="en-US"/>
        </w:rPr>
        <w:t xml:space="preserve"> Chi </w:t>
      </w:r>
      <w:proofErr w:type="spellStart"/>
      <w:r w:rsidRPr="00462319">
        <w:rPr>
          <w:rFonts w:eastAsia="Arial"/>
          <w:sz w:val="32"/>
          <w:szCs w:val="32"/>
          <w:lang w:val="en-US"/>
        </w:rPr>
        <w:t>tiết</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xuất</w:t>
      </w:r>
      <w:proofErr w:type="spellEnd"/>
    </w:p>
    <w:tbl>
      <w:tblPr>
        <w:tblStyle w:val="TableGrid"/>
        <w:tblW w:w="0" w:type="auto"/>
        <w:tblLayout w:type="fixed"/>
        <w:tblLook w:val="04A0" w:firstRow="1" w:lastRow="0" w:firstColumn="1" w:lastColumn="0" w:noHBand="0" w:noVBand="1"/>
      </w:tblPr>
      <w:tblGrid>
        <w:gridCol w:w="558"/>
        <w:gridCol w:w="3180"/>
        <w:gridCol w:w="3340"/>
        <w:gridCol w:w="1480"/>
        <w:gridCol w:w="780"/>
      </w:tblGrid>
      <w:tr w:rsidR="3BF1783A" w:rsidRPr="00462319" w14:paraId="071D8142" w14:textId="77777777" w:rsidTr="00FD5EED">
        <w:trPr>
          <w:trHeight w:val="300"/>
        </w:trPr>
        <w:tc>
          <w:tcPr>
            <w:tcW w:w="558" w:type="dxa"/>
            <w:tcBorders>
              <w:top w:val="single" w:sz="8" w:space="0" w:color="auto"/>
              <w:left w:val="single" w:sz="8" w:space="0" w:color="auto"/>
              <w:bottom w:val="single" w:sz="8" w:space="0" w:color="auto"/>
              <w:right w:val="single" w:sz="8" w:space="0" w:color="auto"/>
            </w:tcBorders>
            <w:tcMar>
              <w:left w:w="108" w:type="dxa"/>
              <w:right w:w="108" w:type="dxa"/>
            </w:tcMar>
          </w:tcPr>
          <w:p w14:paraId="6F2DC09E" w14:textId="00C04A04" w:rsidR="3BF1783A" w:rsidRPr="00462319" w:rsidRDefault="3BF1783A" w:rsidP="00B74945">
            <w:r w:rsidRPr="00462319">
              <w:rPr>
                <w:rFonts w:eastAsia="Arial"/>
                <w:sz w:val="24"/>
                <w:szCs w:val="24"/>
              </w:rPr>
              <w:t>Stt</w:t>
            </w:r>
          </w:p>
        </w:tc>
        <w:tc>
          <w:tcPr>
            <w:tcW w:w="3180" w:type="dxa"/>
            <w:tcBorders>
              <w:top w:val="single" w:sz="8" w:space="0" w:color="auto"/>
              <w:left w:val="single" w:sz="8" w:space="0" w:color="auto"/>
              <w:bottom w:val="single" w:sz="8" w:space="0" w:color="auto"/>
              <w:right w:val="single" w:sz="8" w:space="0" w:color="auto"/>
            </w:tcBorders>
            <w:tcMar>
              <w:left w:w="108" w:type="dxa"/>
              <w:right w:w="108" w:type="dxa"/>
            </w:tcMar>
          </w:tcPr>
          <w:p w14:paraId="671658D4" w14:textId="237B0EFD" w:rsidR="3BF1783A" w:rsidRPr="00462319" w:rsidRDefault="3BF1783A" w:rsidP="00B74945">
            <w:r w:rsidRPr="00462319">
              <w:rPr>
                <w:rFonts w:eastAsia="Arial"/>
                <w:sz w:val="24"/>
                <w:szCs w:val="24"/>
              </w:rPr>
              <w:t>Input</w:t>
            </w:r>
          </w:p>
        </w:tc>
        <w:tc>
          <w:tcPr>
            <w:tcW w:w="3340" w:type="dxa"/>
            <w:tcBorders>
              <w:top w:val="single" w:sz="8" w:space="0" w:color="auto"/>
              <w:left w:val="single" w:sz="8" w:space="0" w:color="auto"/>
              <w:bottom w:val="single" w:sz="8" w:space="0" w:color="auto"/>
              <w:right w:val="single" w:sz="8" w:space="0" w:color="auto"/>
            </w:tcBorders>
            <w:tcMar>
              <w:left w:w="108" w:type="dxa"/>
              <w:right w:w="108" w:type="dxa"/>
            </w:tcMar>
          </w:tcPr>
          <w:p w14:paraId="5E5B2E21" w14:textId="084A321E" w:rsidR="3BF1783A" w:rsidRPr="00462319" w:rsidRDefault="3BF1783A" w:rsidP="00B74945">
            <w:r w:rsidRPr="00462319">
              <w:rPr>
                <w:rFonts w:eastAsia="Arial"/>
                <w:sz w:val="24"/>
                <w:szCs w:val="24"/>
              </w:rPr>
              <w:t>Output</w:t>
            </w:r>
          </w:p>
        </w:tc>
        <w:tc>
          <w:tcPr>
            <w:tcW w:w="1480" w:type="dxa"/>
            <w:tcBorders>
              <w:top w:val="single" w:sz="8" w:space="0" w:color="auto"/>
              <w:left w:val="single" w:sz="8" w:space="0" w:color="auto"/>
              <w:bottom w:val="single" w:sz="8" w:space="0" w:color="auto"/>
              <w:right w:val="single" w:sz="8" w:space="0" w:color="auto"/>
            </w:tcBorders>
            <w:tcMar>
              <w:left w:w="108" w:type="dxa"/>
              <w:right w:w="108" w:type="dxa"/>
            </w:tcMar>
          </w:tcPr>
          <w:p w14:paraId="4D955B09" w14:textId="73B9FF3F" w:rsidR="3BF1783A" w:rsidRPr="00462319" w:rsidRDefault="3BF1783A" w:rsidP="00B74945">
            <w:r w:rsidRPr="00462319">
              <w:rPr>
                <w:rFonts w:eastAsia="Arial"/>
                <w:sz w:val="24"/>
                <w:szCs w:val="24"/>
              </w:rPr>
              <w:t>Exception</w:t>
            </w:r>
          </w:p>
        </w:tc>
        <w:tc>
          <w:tcPr>
            <w:tcW w:w="780" w:type="dxa"/>
            <w:tcBorders>
              <w:top w:val="single" w:sz="8" w:space="0" w:color="auto"/>
              <w:left w:val="single" w:sz="8" w:space="0" w:color="auto"/>
              <w:bottom w:val="single" w:sz="8" w:space="0" w:color="auto"/>
              <w:right w:val="single" w:sz="8" w:space="0" w:color="auto"/>
            </w:tcBorders>
            <w:tcMar>
              <w:left w:w="108" w:type="dxa"/>
              <w:right w:w="108" w:type="dxa"/>
            </w:tcMar>
          </w:tcPr>
          <w:p w14:paraId="738FDC6A" w14:textId="7116A9EF" w:rsidR="3BF1783A" w:rsidRPr="00462319" w:rsidRDefault="3BF1783A" w:rsidP="00B74945">
            <w:r w:rsidRPr="00462319">
              <w:rPr>
                <w:rFonts w:eastAsia="Arial"/>
                <w:sz w:val="24"/>
                <w:szCs w:val="24"/>
              </w:rPr>
              <w:t>Kết quả</w:t>
            </w:r>
          </w:p>
        </w:tc>
      </w:tr>
      <w:tr w:rsidR="3BF1783A" w:rsidRPr="00462319" w14:paraId="15229A34" w14:textId="77777777" w:rsidTr="00FD5EED">
        <w:trPr>
          <w:trHeight w:val="300"/>
        </w:trPr>
        <w:tc>
          <w:tcPr>
            <w:tcW w:w="558" w:type="dxa"/>
            <w:tcBorders>
              <w:top w:val="single" w:sz="8" w:space="0" w:color="auto"/>
              <w:left w:val="single" w:sz="8" w:space="0" w:color="auto"/>
              <w:bottom w:val="single" w:sz="8" w:space="0" w:color="auto"/>
              <w:right w:val="single" w:sz="8" w:space="0" w:color="auto"/>
            </w:tcBorders>
            <w:tcMar>
              <w:left w:w="108" w:type="dxa"/>
              <w:right w:w="108" w:type="dxa"/>
            </w:tcMar>
          </w:tcPr>
          <w:p w14:paraId="167F1FBA" w14:textId="19934BFE" w:rsidR="3BF1783A" w:rsidRPr="00462319" w:rsidRDefault="3BF1783A" w:rsidP="00B74945">
            <w:r w:rsidRPr="00462319">
              <w:rPr>
                <w:rFonts w:eastAsia="Arial"/>
                <w:sz w:val="24"/>
                <w:szCs w:val="24"/>
              </w:rPr>
              <w:t>1</w:t>
            </w:r>
          </w:p>
        </w:tc>
        <w:tc>
          <w:tcPr>
            <w:tcW w:w="3180" w:type="dxa"/>
            <w:tcBorders>
              <w:top w:val="single" w:sz="8" w:space="0" w:color="auto"/>
              <w:left w:val="single" w:sz="8" w:space="0" w:color="auto"/>
              <w:bottom w:val="single" w:sz="8" w:space="0" w:color="auto"/>
              <w:right w:val="single" w:sz="8" w:space="0" w:color="auto"/>
            </w:tcBorders>
            <w:tcMar>
              <w:left w:w="108" w:type="dxa"/>
              <w:right w:w="108" w:type="dxa"/>
            </w:tcMar>
          </w:tcPr>
          <w:p w14:paraId="45E8499B" w14:textId="311AFC1A" w:rsidR="3BF1783A" w:rsidRPr="00462319" w:rsidRDefault="3BF1783A" w:rsidP="00B74945">
            <w:r w:rsidRPr="00462319">
              <w:rPr>
                <w:rFonts w:eastAsia="Arial"/>
                <w:sz w:val="24"/>
                <w:szCs w:val="24"/>
              </w:rPr>
              <w:t>Không nhập bất cứ gì</w:t>
            </w:r>
          </w:p>
        </w:tc>
        <w:tc>
          <w:tcPr>
            <w:tcW w:w="3340" w:type="dxa"/>
            <w:tcBorders>
              <w:top w:val="single" w:sz="8" w:space="0" w:color="auto"/>
              <w:left w:val="single" w:sz="8" w:space="0" w:color="auto"/>
              <w:bottom w:val="single" w:sz="8" w:space="0" w:color="auto"/>
              <w:right w:val="single" w:sz="8" w:space="0" w:color="auto"/>
            </w:tcBorders>
            <w:tcMar>
              <w:left w:w="108" w:type="dxa"/>
              <w:right w:w="108" w:type="dxa"/>
            </w:tcMar>
          </w:tcPr>
          <w:p w14:paraId="5EDF9DD9" w14:textId="6375ACD0" w:rsidR="3BF1783A" w:rsidRPr="00462319" w:rsidRDefault="3BF1783A" w:rsidP="00B74945">
            <w:r w:rsidRPr="00462319">
              <w:rPr>
                <w:rFonts w:eastAsia="Arial"/>
                <w:sz w:val="24"/>
                <w:szCs w:val="24"/>
              </w:rPr>
              <w:t xml:space="preserve">Nếu tất cả dữ liệu chưa xử lý </w:t>
            </w:r>
          </w:p>
        </w:tc>
        <w:tc>
          <w:tcPr>
            <w:tcW w:w="1480" w:type="dxa"/>
            <w:tcBorders>
              <w:top w:val="single" w:sz="8" w:space="0" w:color="auto"/>
              <w:left w:val="single" w:sz="8" w:space="0" w:color="auto"/>
              <w:bottom w:val="single" w:sz="8" w:space="0" w:color="auto"/>
              <w:right w:val="single" w:sz="8" w:space="0" w:color="auto"/>
            </w:tcBorders>
            <w:tcMar>
              <w:left w:w="108" w:type="dxa"/>
              <w:right w:w="108" w:type="dxa"/>
            </w:tcMar>
          </w:tcPr>
          <w:p w14:paraId="260B8867" w14:textId="6656804F" w:rsidR="3BF1783A" w:rsidRPr="00462319" w:rsidRDefault="3BF1783A" w:rsidP="00B74945">
            <w:r w:rsidRPr="00462319">
              <w:rPr>
                <w:rFonts w:eastAsia="Arial"/>
                <w:sz w:val="24"/>
                <w:szCs w:val="24"/>
              </w:rPr>
              <w:t>Không xử lý</w:t>
            </w:r>
          </w:p>
        </w:tc>
        <w:tc>
          <w:tcPr>
            <w:tcW w:w="780" w:type="dxa"/>
            <w:tcBorders>
              <w:top w:val="single" w:sz="8" w:space="0" w:color="auto"/>
              <w:left w:val="single" w:sz="8" w:space="0" w:color="auto"/>
              <w:bottom w:val="single" w:sz="8" w:space="0" w:color="auto"/>
              <w:right w:val="single" w:sz="8" w:space="0" w:color="auto"/>
            </w:tcBorders>
            <w:tcMar>
              <w:left w:w="108" w:type="dxa"/>
              <w:right w:w="108" w:type="dxa"/>
            </w:tcMar>
          </w:tcPr>
          <w:p w14:paraId="14DD55BA" w14:textId="24AA155A" w:rsidR="3BF1783A" w:rsidRPr="00462319" w:rsidRDefault="3BF1783A" w:rsidP="00B74945">
            <w:r w:rsidRPr="00462319">
              <w:rPr>
                <w:rFonts w:eastAsia="Arial"/>
                <w:sz w:val="24"/>
                <w:szCs w:val="24"/>
              </w:rPr>
              <w:t>Ok</w:t>
            </w:r>
          </w:p>
        </w:tc>
      </w:tr>
      <w:tr w:rsidR="3BF1783A" w:rsidRPr="00462319" w14:paraId="7716E4CA" w14:textId="77777777" w:rsidTr="00FD5EED">
        <w:trPr>
          <w:trHeight w:val="300"/>
        </w:trPr>
        <w:tc>
          <w:tcPr>
            <w:tcW w:w="558" w:type="dxa"/>
            <w:tcBorders>
              <w:top w:val="single" w:sz="8" w:space="0" w:color="auto"/>
              <w:left w:val="single" w:sz="8" w:space="0" w:color="auto"/>
              <w:bottom w:val="single" w:sz="8" w:space="0" w:color="auto"/>
              <w:right w:val="single" w:sz="8" w:space="0" w:color="auto"/>
            </w:tcBorders>
            <w:tcMar>
              <w:left w:w="108" w:type="dxa"/>
              <w:right w:w="108" w:type="dxa"/>
            </w:tcMar>
          </w:tcPr>
          <w:p w14:paraId="71FC55D5" w14:textId="60B91F83" w:rsidR="3BF1783A" w:rsidRPr="00462319" w:rsidRDefault="3BF1783A" w:rsidP="00B74945">
            <w:r w:rsidRPr="00462319">
              <w:rPr>
                <w:rFonts w:eastAsia="Arial"/>
                <w:sz w:val="24"/>
                <w:szCs w:val="24"/>
              </w:rPr>
              <w:t>2</w:t>
            </w:r>
          </w:p>
        </w:tc>
        <w:tc>
          <w:tcPr>
            <w:tcW w:w="3180" w:type="dxa"/>
            <w:tcBorders>
              <w:top w:val="single" w:sz="8" w:space="0" w:color="auto"/>
              <w:left w:val="single" w:sz="8" w:space="0" w:color="auto"/>
              <w:bottom w:val="single" w:sz="8" w:space="0" w:color="auto"/>
              <w:right w:val="single" w:sz="8" w:space="0" w:color="auto"/>
            </w:tcBorders>
            <w:tcMar>
              <w:left w:w="108" w:type="dxa"/>
              <w:right w:w="108" w:type="dxa"/>
            </w:tcMar>
          </w:tcPr>
          <w:p w14:paraId="1A1A29BE" w14:textId="246F470C" w:rsidR="3BF1783A" w:rsidRPr="00462319" w:rsidRDefault="3BF1783A" w:rsidP="00B74945">
            <w:r w:rsidRPr="00462319">
              <w:rPr>
                <w:rFonts w:eastAsia="Arial"/>
                <w:sz w:val="24"/>
                <w:szCs w:val="24"/>
              </w:rPr>
              <w:t>nhập số lượng đơn giá nhưng chưa chọn tên hàng hóa</w:t>
            </w:r>
          </w:p>
        </w:tc>
        <w:tc>
          <w:tcPr>
            <w:tcW w:w="3340" w:type="dxa"/>
            <w:tcBorders>
              <w:top w:val="single" w:sz="8" w:space="0" w:color="auto"/>
              <w:left w:val="single" w:sz="8" w:space="0" w:color="auto"/>
              <w:bottom w:val="single" w:sz="8" w:space="0" w:color="auto"/>
              <w:right w:val="single" w:sz="8" w:space="0" w:color="auto"/>
            </w:tcBorders>
            <w:tcMar>
              <w:left w:w="108" w:type="dxa"/>
              <w:right w:w="108" w:type="dxa"/>
            </w:tcMar>
          </w:tcPr>
          <w:p w14:paraId="41AB44BF" w14:textId="7D6F8D29" w:rsidR="3BF1783A" w:rsidRPr="00462319" w:rsidRDefault="3BF1783A" w:rsidP="00B74945">
            <w:r w:rsidRPr="00462319">
              <w:rPr>
                <w:rFonts w:eastAsia="Arial"/>
                <w:sz w:val="24"/>
                <w:szCs w:val="24"/>
              </w:rPr>
              <w:t xml:space="preserve">Bạn chưa chọn hàng hóa nào hết </w:t>
            </w:r>
          </w:p>
        </w:tc>
        <w:tc>
          <w:tcPr>
            <w:tcW w:w="1480" w:type="dxa"/>
            <w:tcBorders>
              <w:top w:val="single" w:sz="8" w:space="0" w:color="auto"/>
              <w:left w:val="single" w:sz="8" w:space="0" w:color="auto"/>
              <w:bottom w:val="single" w:sz="8" w:space="0" w:color="auto"/>
              <w:right w:val="single" w:sz="8" w:space="0" w:color="auto"/>
            </w:tcBorders>
            <w:tcMar>
              <w:left w:w="108" w:type="dxa"/>
              <w:right w:w="108" w:type="dxa"/>
            </w:tcMar>
          </w:tcPr>
          <w:p w14:paraId="15E16208" w14:textId="37E1BD86" w:rsidR="3BF1783A" w:rsidRPr="00462319" w:rsidRDefault="3BF1783A" w:rsidP="00B74945">
            <w:r w:rsidRPr="00462319">
              <w:rPr>
                <w:rFonts w:eastAsia="Arial"/>
                <w:sz w:val="24"/>
                <w:szCs w:val="24"/>
              </w:rPr>
              <w:t>Không xử lý</w:t>
            </w:r>
          </w:p>
        </w:tc>
        <w:tc>
          <w:tcPr>
            <w:tcW w:w="780" w:type="dxa"/>
            <w:tcBorders>
              <w:top w:val="single" w:sz="8" w:space="0" w:color="auto"/>
              <w:left w:val="single" w:sz="8" w:space="0" w:color="auto"/>
              <w:bottom w:val="single" w:sz="8" w:space="0" w:color="auto"/>
              <w:right w:val="single" w:sz="8" w:space="0" w:color="auto"/>
            </w:tcBorders>
            <w:tcMar>
              <w:left w:w="108" w:type="dxa"/>
              <w:right w:w="108" w:type="dxa"/>
            </w:tcMar>
          </w:tcPr>
          <w:p w14:paraId="18CFD200" w14:textId="7AF51E88" w:rsidR="3BF1783A" w:rsidRPr="00462319" w:rsidRDefault="3BF1783A" w:rsidP="00B74945">
            <w:r w:rsidRPr="00462319">
              <w:rPr>
                <w:rFonts w:eastAsia="Arial"/>
                <w:sz w:val="24"/>
                <w:szCs w:val="24"/>
              </w:rPr>
              <w:t>Ok</w:t>
            </w:r>
          </w:p>
        </w:tc>
      </w:tr>
    </w:tbl>
    <w:p w14:paraId="415E9CF4" w14:textId="7866D1F2" w:rsidR="007A6809" w:rsidRPr="00462319" w:rsidRDefault="3BF1783A" w:rsidP="00B74945">
      <w:pPr>
        <w:spacing w:after="160" w:line="257" w:lineRule="auto"/>
      </w:pPr>
      <w:r w:rsidRPr="00462319">
        <w:rPr>
          <w:rFonts w:eastAsia="Arial"/>
          <w:sz w:val="32"/>
          <w:szCs w:val="32"/>
          <w:lang w:val="en-US"/>
        </w:rPr>
        <w:t xml:space="preserve"> </w:t>
      </w:r>
    </w:p>
    <w:p w14:paraId="279C7904" w14:textId="3E9F3F4B" w:rsidR="007A6809" w:rsidRPr="00462319" w:rsidRDefault="3BF1783A" w:rsidP="00B74945">
      <w:pPr>
        <w:spacing w:after="160" w:line="257" w:lineRule="auto"/>
      </w:pP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xóa</w:t>
      </w:r>
      <w:proofErr w:type="spellEnd"/>
      <w:r w:rsidRPr="00462319">
        <w:rPr>
          <w:rFonts w:eastAsia="Arial"/>
          <w:sz w:val="32"/>
          <w:szCs w:val="32"/>
          <w:lang w:val="en-US"/>
        </w:rPr>
        <w:t xml:space="preserve"> chi </w:t>
      </w:r>
      <w:proofErr w:type="spellStart"/>
      <w:r w:rsidRPr="00462319">
        <w:rPr>
          <w:rFonts w:eastAsia="Arial"/>
          <w:sz w:val="32"/>
          <w:szCs w:val="32"/>
          <w:lang w:val="en-US"/>
        </w:rPr>
        <w:t>tiết</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xuất</w:t>
      </w:r>
      <w:proofErr w:type="spellEnd"/>
    </w:p>
    <w:tbl>
      <w:tblPr>
        <w:tblStyle w:val="TableGrid"/>
        <w:tblW w:w="0" w:type="auto"/>
        <w:tblLayout w:type="fixed"/>
        <w:tblLook w:val="04A0" w:firstRow="1" w:lastRow="0" w:firstColumn="1" w:lastColumn="0" w:noHBand="0" w:noVBand="1"/>
      </w:tblPr>
      <w:tblGrid>
        <w:gridCol w:w="760"/>
        <w:gridCol w:w="2600"/>
        <w:gridCol w:w="3422"/>
        <w:gridCol w:w="1534"/>
        <w:gridCol w:w="1017"/>
      </w:tblGrid>
      <w:tr w:rsidR="3BF1783A" w:rsidRPr="00462319" w14:paraId="0F38A8D9"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20B10A28" w14:textId="2E5B2DCE" w:rsidR="3BF1783A" w:rsidRPr="00462319" w:rsidRDefault="3BF1783A" w:rsidP="00B74945">
            <w:r w:rsidRPr="00462319">
              <w:rPr>
                <w:rFonts w:eastAsia="Arial"/>
                <w:sz w:val="24"/>
                <w:szCs w:val="24"/>
              </w:rPr>
              <w:t>Stt</w:t>
            </w:r>
          </w:p>
        </w:tc>
        <w:tc>
          <w:tcPr>
            <w:tcW w:w="2600" w:type="dxa"/>
            <w:tcBorders>
              <w:top w:val="single" w:sz="8" w:space="0" w:color="auto"/>
              <w:left w:val="single" w:sz="8" w:space="0" w:color="auto"/>
              <w:bottom w:val="single" w:sz="8" w:space="0" w:color="auto"/>
              <w:right w:val="single" w:sz="8" w:space="0" w:color="auto"/>
            </w:tcBorders>
            <w:tcMar>
              <w:left w:w="108" w:type="dxa"/>
              <w:right w:w="108" w:type="dxa"/>
            </w:tcMar>
          </w:tcPr>
          <w:p w14:paraId="74916696" w14:textId="7FBD84BB" w:rsidR="3BF1783A" w:rsidRPr="00462319" w:rsidRDefault="3BF1783A" w:rsidP="00B74945">
            <w:r w:rsidRPr="00462319">
              <w:rPr>
                <w:rFonts w:eastAsia="Arial"/>
                <w:sz w:val="24"/>
                <w:szCs w:val="24"/>
              </w:rPr>
              <w:t>Input</w:t>
            </w:r>
          </w:p>
        </w:tc>
        <w:tc>
          <w:tcPr>
            <w:tcW w:w="3422" w:type="dxa"/>
            <w:tcBorders>
              <w:top w:val="single" w:sz="8" w:space="0" w:color="auto"/>
              <w:left w:val="single" w:sz="8" w:space="0" w:color="auto"/>
              <w:bottom w:val="single" w:sz="8" w:space="0" w:color="auto"/>
              <w:right w:val="single" w:sz="8" w:space="0" w:color="auto"/>
            </w:tcBorders>
            <w:tcMar>
              <w:left w:w="108" w:type="dxa"/>
              <w:right w:w="108" w:type="dxa"/>
            </w:tcMar>
          </w:tcPr>
          <w:p w14:paraId="247B78B5" w14:textId="7BDF2BC1" w:rsidR="3BF1783A" w:rsidRPr="00462319" w:rsidRDefault="3BF1783A" w:rsidP="00B74945">
            <w:r w:rsidRPr="00462319">
              <w:rPr>
                <w:rFonts w:eastAsia="Arial"/>
                <w:sz w:val="24"/>
                <w:szCs w:val="24"/>
              </w:rPr>
              <w:t>Output</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032931A6" w14:textId="3914FA97" w:rsidR="3BF1783A" w:rsidRPr="00462319" w:rsidRDefault="3BF1783A" w:rsidP="00B74945">
            <w:r w:rsidRPr="00462319">
              <w:rPr>
                <w:rFonts w:eastAsia="Arial"/>
                <w:sz w:val="24"/>
                <w:szCs w:val="24"/>
              </w:rPr>
              <w:t>Exception</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0108B016" w14:textId="3F096D98" w:rsidR="3BF1783A" w:rsidRPr="00462319" w:rsidRDefault="3BF1783A" w:rsidP="00B74945">
            <w:r w:rsidRPr="00462319">
              <w:rPr>
                <w:rFonts w:eastAsia="Arial"/>
                <w:sz w:val="24"/>
                <w:szCs w:val="24"/>
              </w:rPr>
              <w:t>Kết quả</w:t>
            </w:r>
          </w:p>
        </w:tc>
      </w:tr>
      <w:tr w:rsidR="3BF1783A" w:rsidRPr="00462319" w14:paraId="0C7F397C"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73D7E827" w14:textId="046941E2" w:rsidR="3BF1783A" w:rsidRPr="00462319" w:rsidRDefault="3BF1783A" w:rsidP="00B74945">
            <w:r w:rsidRPr="00462319">
              <w:rPr>
                <w:rFonts w:eastAsia="Arial"/>
                <w:sz w:val="24"/>
                <w:szCs w:val="24"/>
              </w:rPr>
              <w:t>1</w:t>
            </w:r>
          </w:p>
        </w:tc>
        <w:tc>
          <w:tcPr>
            <w:tcW w:w="2600" w:type="dxa"/>
            <w:tcBorders>
              <w:top w:val="single" w:sz="8" w:space="0" w:color="auto"/>
              <w:left w:val="single" w:sz="8" w:space="0" w:color="auto"/>
              <w:bottom w:val="single" w:sz="8" w:space="0" w:color="auto"/>
              <w:right w:val="single" w:sz="8" w:space="0" w:color="auto"/>
            </w:tcBorders>
            <w:tcMar>
              <w:left w:w="108" w:type="dxa"/>
              <w:right w:w="108" w:type="dxa"/>
            </w:tcMar>
          </w:tcPr>
          <w:p w14:paraId="0DF89E2A" w14:textId="15C18532" w:rsidR="3BF1783A" w:rsidRPr="00462319" w:rsidRDefault="3BF1783A" w:rsidP="00B74945">
            <w:r w:rsidRPr="00462319">
              <w:rPr>
                <w:rFonts w:eastAsia="Arial"/>
                <w:sz w:val="24"/>
                <w:szCs w:val="24"/>
              </w:rPr>
              <w:t>Bạn chưa chọn phiếu xuất</w:t>
            </w:r>
          </w:p>
        </w:tc>
        <w:tc>
          <w:tcPr>
            <w:tcW w:w="3422" w:type="dxa"/>
            <w:tcBorders>
              <w:top w:val="single" w:sz="8" w:space="0" w:color="auto"/>
              <w:left w:val="single" w:sz="8" w:space="0" w:color="auto"/>
              <w:bottom w:val="single" w:sz="8" w:space="0" w:color="auto"/>
              <w:right w:val="single" w:sz="8" w:space="0" w:color="auto"/>
            </w:tcBorders>
            <w:tcMar>
              <w:left w:w="108" w:type="dxa"/>
              <w:right w:w="108" w:type="dxa"/>
            </w:tcMar>
          </w:tcPr>
          <w:p w14:paraId="6AFAB179" w14:textId="6F83B1D2" w:rsidR="3BF1783A" w:rsidRPr="00462319" w:rsidRDefault="3BF1783A" w:rsidP="00B74945">
            <w:r w:rsidRPr="00462319">
              <w:rPr>
                <w:rFonts w:eastAsia="Arial"/>
                <w:sz w:val="24"/>
                <w:szCs w:val="24"/>
              </w:rPr>
              <w:t>Thông báo cần chọn phiếu xuất để xóa</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3C758905" w14:textId="6F9F5793" w:rsidR="3BF1783A" w:rsidRPr="00462319" w:rsidRDefault="3BF1783A" w:rsidP="00B74945">
            <w:r w:rsidRPr="00462319">
              <w:rPr>
                <w:rFonts w:eastAsia="Arial"/>
                <w:sz w:val="24"/>
                <w:szCs w:val="24"/>
              </w:rPr>
              <w:t>Không xử lý</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35D0C1F8" w14:textId="78D03A73" w:rsidR="3BF1783A" w:rsidRPr="00462319" w:rsidRDefault="3BF1783A" w:rsidP="00B74945">
            <w:r w:rsidRPr="00462319">
              <w:rPr>
                <w:rFonts w:eastAsia="Arial"/>
                <w:sz w:val="24"/>
                <w:szCs w:val="24"/>
              </w:rPr>
              <w:t>Ok</w:t>
            </w:r>
          </w:p>
        </w:tc>
      </w:tr>
    </w:tbl>
    <w:p w14:paraId="7ADAB48C" w14:textId="4616CF81" w:rsidR="007A6809" w:rsidRPr="00462319" w:rsidRDefault="3BF1783A" w:rsidP="00B74945">
      <w:pPr>
        <w:spacing w:after="160" w:line="257" w:lineRule="auto"/>
        <w:ind w:left="-851"/>
      </w:pPr>
      <w:r w:rsidRPr="00462319">
        <w:rPr>
          <w:rFonts w:eastAsia="Arial"/>
          <w:sz w:val="32"/>
          <w:szCs w:val="32"/>
          <w:lang w:val="en-US"/>
        </w:rPr>
        <w:t xml:space="preserve"> </w:t>
      </w:r>
    </w:p>
    <w:p w14:paraId="4BAE0AA2" w14:textId="6324754E" w:rsidR="007A6809" w:rsidRPr="00462319" w:rsidRDefault="3BF1783A" w:rsidP="00B74945">
      <w:pPr>
        <w:spacing w:after="160" w:line="257" w:lineRule="auto"/>
        <w:ind w:left="-851"/>
      </w:pPr>
      <w:r w:rsidRPr="00462319">
        <w:rPr>
          <w:rFonts w:eastAsia="Arial"/>
          <w:sz w:val="32"/>
          <w:szCs w:val="32"/>
          <w:lang w:val="en-US"/>
        </w:rPr>
        <w:t xml:space="preserve">         </w:t>
      </w:r>
      <w:proofErr w:type="spellStart"/>
      <w:r w:rsidRPr="00462319">
        <w:rPr>
          <w:rFonts w:eastAsia="Arial"/>
          <w:sz w:val="32"/>
          <w:szCs w:val="32"/>
          <w:lang w:val="en-US"/>
        </w:rPr>
        <w:t>Chức</w:t>
      </w:r>
      <w:proofErr w:type="spellEnd"/>
      <w:r w:rsidRPr="00462319">
        <w:rPr>
          <w:rFonts w:eastAsia="Arial"/>
          <w:sz w:val="32"/>
          <w:szCs w:val="32"/>
          <w:lang w:val="en-US"/>
        </w:rPr>
        <w:t xml:space="preserve"> </w:t>
      </w:r>
      <w:proofErr w:type="spellStart"/>
      <w:r w:rsidRPr="00462319">
        <w:rPr>
          <w:rFonts w:eastAsia="Arial"/>
          <w:sz w:val="32"/>
          <w:szCs w:val="32"/>
          <w:lang w:val="en-US"/>
        </w:rPr>
        <w:t>năng</w:t>
      </w:r>
      <w:proofErr w:type="spellEnd"/>
      <w:r w:rsidRPr="00462319">
        <w:rPr>
          <w:rFonts w:eastAsia="Arial"/>
          <w:sz w:val="32"/>
          <w:szCs w:val="32"/>
          <w:lang w:val="en-US"/>
        </w:rPr>
        <w:t xml:space="preserve"> </w:t>
      </w:r>
      <w:proofErr w:type="spellStart"/>
      <w:r w:rsidRPr="00462319">
        <w:rPr>
          <w:rFonts w:eastAsia="Arial"/>
          <w:sz w:val="32"/>
          <w:szCs w:val="32"/>
          <w:lang w:val="en-US"/>
        </w:rPr>
        <w:t>sửa</w:t>
      </w:r>
      <w:proofErr w:type="spellEnd"/>
      <w:r w:rsidRPr="00462319">
        <w:rPr>
          <w:rFonts w:eastAsia="Arial"/>
          <w:sz w:val="32"/>
          <w:szCs w:val="32"/>
          <w:lang w:val="en-US"/>
        </w:rPr>
        <w:t xml:space="preserve"> chi </w:t>
      </w:r>
      <w:proofErr w:type="spellStart"/>
      <w:r w:rsidRPr="00462319">
        <w:rPr>
          <w:rFonts w:eastAsia="Arial"/>
          <w:sz w:val="32"/>
          <w:szCs w:val="32"/>
          <w:lang w:val="en-US"/>
        </w:rPr>
        <w:t>tiết</w:t>
      </w:r>
      <w:proofErr w:type="spellEnd"/>
      <w:r w:rsidRPr="00462319">
        <w:rPr>
          <w:rFonts w:eastAsia="Arial"/>
          <w:sz w:val="32"/>
          <w:szCs w:val="32"/>
          <w:lang w:val="en-US"/>
        </w:rPr>
        <w:t xml:space="preserve"> </w:t>
      </w:r>
      <w:proofErr w:type="spellStart"/>
      <w:r w:rsidRPr="00462319">
        <w:rPr>
          <w:rFonts w:eastAsia="Arial"/>
          <w:sz w:val="32"/>
          <w:szCs w:val="32"/>
          <w:lang w:val="en-US"/>
        </w:rPr>
        <w:t>phiếu</w:t>
      </w:r>
      <w:proofErr w:type="spellEnd"/>
      <w:r w:rsidRPr="00462319">
        <w:rPr>
          <w:rFonts w:eastAsia="Arial"/>
          <w:sz w:val="32"/>
          <w:szCs w:val="32"/>
          <w:lang w:val="en-US"/>
        </w:rPr>
        <w:t xml:space="preserve"> </w:t>
      </w:r>
      <w:proofErr w:type="spellStart"/>
      <w:r w:rsidRPr="00462319">
        <w:rPr>
          <w:rFonts w:eastAsia="Arial"/>
          <w:sz w:val="32"/>
          <w:szCs w:val="32"/>
          <w:lang w:val="en-US"/>
        </w:rPr>
        <w:t>xuất</w:t>
      </w:r>
      <w:proofErr w:type="spellEnd"/>
    </w:p>
    <w:tbl>
      <w:tblPr>
        <w:tblStyle w:val="TableGrid"/>
        <w:tblW w:w="0" w:type="auto"/>
        <w:tblLayout w:type="fixed"/>
        <w:tblLook w:val="04A0" w:firstRow="1" w:lastRow="0" w:firstColumn="1" w:lastColumn="0" w:noHBand="0" w:noVBand="1"/>
      </w:tblPr>
      <w:tblGrid>
        <w:gridCol w:w="760"/>
        <w:gridCol w:w="2600"/>
        <w:gridCol w:w="3422"/>
        <w:gridCol w:w="1534"/>
        <w:gridCol w:w="1017"/>
      </w:tblGrid>
      <w:tr w:rsidR="3BF1783A" w:rsidRPr="00462319" w14:paraId="4D7591EF"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46DA6FAF" w14:textId="7029F0E0" w:rsidR="3BF1783A" w:rsidRPr="00462319" w:rsidRDefault="3BF1783A" w:rsidP="00B74945">
            <w:r w:rsidRPr="00462319">
              <w:rPr>
                <w:rFonts w:eastAsia="Arial"/>
                <w:sz w:val="24"/>
                <w:szCs w:val="24"/>
              </w:rPr>
              <w:t>Stt</w:t>
            </w:r>
          </w:p>
        </w:tc>
        <w:tc>
          <w:tcPr>
            <w:tcW w:w="2600" w:type="dxa"/>
            <w:tcBorders>
              <w:top w:val="single" w:sz="8" w:space="0" w:color="auto"/>
              <w:left w:val="single" w:sz="8" w:space="0" w:color="auto"/>
              <w:bottom w:val="single" w:sz="8" w:space="0" w:color="auto"/>
              <w:right w:val="single" w:sz="8" w:space="0" w:color="auto"/>
            </w:tcBorders>
            <w:tcMar>
              <w:left w:w="108" w:type="dxa"/>
              <w:right w:w="108" w:type="dxa"/>
            </w:tcMar>
          </w:tcPr>
          <w:p w14:paraId="62A5040C" w14:textId="00A38F8D" w:rsidR="3BF1783A" w:rsidRPr="00462319" w:rsidRDefault="3BF1783A" w:rsidP="00B74945">
            <w:r w:rsidRPr="00462319">
              <w:rPr>
                <w:rFonts w:eastAsia="Arial"/>
                <w:sz w:val="24"/>
                <w:szCs w:val="24"/>
              </w:rPr>
              <w:t>Input</w:t>
            </w:r>
          </w:p>
        </w:tc>
        <w:tc>
          <w:tcPr>
            <w:tcW w:w="3422" w:type="dxa"/>
            <w:tcBorders>
              <w:top w:val="single" w:sz="8" w:space="0" w:color="auto"/>
              <w:left w:val="single" w:sz="8" w:space="0" w:color="auto"/>
              <w:bottom w:val="single" w:sz="8" w:space="0" w:color="auto"/>
              <w:right w:val="single" w:sz="8" w:space="0" w:color="auto"/>
            </w:tcBorders>
            <w:tcMar>
              <w:left w:w="108" w:type="dxa"/>
              <w:right w:w="108" w:type="dxa"/>
            </w:tcMar>
          </w:tcPr>
          <w:p w14:paraId="7C108EA5" w14:textId="654EC982" w:rsidR="3BF1783A" w:rsidRPr="00462319" w:rsidRDefault="3BF1783A" w:rsidP="00B74945">
            <w:r w:rsidRPr="00462319">
              <w:rPr>
                <w:rFonts w:eastAsia="Arial"/>
                <w:sz w:val="24"/>
                <w:szCs w:val="24"/>
              </w:rPr>
              <w:t>Output</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1D95B35E" w14:textId="5AB37BA0" w:rsidR="3BF1783A" w:rsidRPr="00462319" w:rsidRDefault="3BF1783A" w:rsidP="00B74945">
            <w:r w:rsidRPr="00462319">
              <w:rPr>
                <w:rFonts w:eastAsia="Arial"/>
                <w:sz w:val="24"/>
                <w:szCs w:val="24"/>
              </w:rPr>
              <w:t>Exception</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3F8FDF61" w14:textId="757BA79E" w:rsidR="3BF1783A" w:rsidRPr="00462319" w:rsidRDefault="3BF1783A" w:rsidP="00B74945">
            <w:r w:rsidRPr="00462319">
              <w:rPr>
                <w:rFonts w:eastAsia="Arial"/>
                <w:sz w:val="24"/>
                <w:szCs w:val="24"/>
              </w:rPr>
              <w:t>Kết quả</w:t>
            </w:r>
          </w:p>
        </w:tc>
      </w:tr>
      <w:tr w:rsidR="3BF1783A" w:rsidRPr="00462319" w14:paraId="5F0795E2" w14:textId="77777777" w:rsidTr="3BF1783A">
        <w:trPr>
          <w:trHeight w:val="300"/>
        </w:trPr>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7F7C33CE" w14:textId="571F8B7D" w:rsidR="3BF1783A" w:rsidRPr="00462319" w:rsidRDefault="3BF1783A" w:rsidP="00B74945">
            <w:r w:rsidRPr="00462319">
              <w:rPr>
                <w:rFonts w:eastAsia="Arial"/>
                <w:sz w:val="24"/>
                <w:szCs w:val="24"/>
              </w:rPr>
              <w:t>1</w:t>
            </w:r>
          </w:p>
        </w:tc>
        <w:tc>
          <w:tcPr>
            <w:tcW w:w="2600" w:type="dxa"/>
            <w:tcBorders>
              <w:top w:val="single" w:sz="8" w:space="0" w:color="auto"/>
              <w:left w:val="single" w:sz="8" w:space="0" w:color="auto"/>
              <w:bottom w:val="single" w:sz="8" w:space="0" w:color="auto"/>
              <w:right w:val="single" w:sz="8" w:space="0" w:color="auto"/>
            </w:tcBorders>
            <w:tcMar>
              <w:left w:w="108" w:type="dxa"/>
              <w:right w:w="108" w:type="dxa"/>
            </w:tcMar>
          </w:tcPr>
          <w:p w14:paraId="1F8D82CA" w14:textId="69A761D0" w:rsidR="3BF1783A" w:rsidRPr="00462319" w:rsidRDefault="3BF1783A" w:rsidP="00B74945">
            <w:r w:rsidRPr="00462319">
              <w:rPr>
                <w:rFonts w:eastAsia="Arial"/>
                <w:sz w:val="24"/>
                <w:szCs w:val="24"/>
              </w:rPr>
              <w:t xml:space="preserve">Bạn chưa chọn phiếu </w:t>
            </w:r>
            <w:r w:rsidRPr="00462319">
              <w:rPr>
                <w:rFonts w:eastAsia="Arial"/>
                <w:sz w:val="24"/>
                <w:szCs w:val="24"/>
              </w:rPr>
              <w:lastRenderedPageBreak/>
              <w:t>xuất</w:t>
            </w:r>
          </w:p>
        </w:tc>
        <w:tc>
          <w:tcPr>
            <w:tcW w:w="3422" w:type="dxa"/>
            <w:tcBorders>
              <w:top w:val="single" w:sz="8" w:space="0" w:color="auto"/>
              <w:left w:val="single" w:sz="8" w:space="0" w:color="auto"/>
              <w:bottom w:val="single" w:sz="8" w:space="0" w:color="auto"/>
              <w:right w:val="single" w:sz="8" w:space="0" w:color="auto"/>
            </w:tcBorders>
            <w:tcMar>
              <w:left w:w="108" w:type="dxa"/>
              <w:right w:w="108" w:type="dxa"/>
            </w:tcMar>
          </w:tcPr>
          <w:p w14:paraId="3D128925" w14:textId="19915E13" w:rsidR="3BF1783A" w:rsidRPr="00462319" w:rsidRDefault="3BF1783A" w:rsidP="00B74945">
            <w:r w:rsidRPr="00462319">
              <w:rPr>
                <w:rFonts w:eastAsia="Arial"/>
                <w:sz w:val="24"/>
                <w:szCs w:val="24"/>
              </w:rPr>
              <w:lastRenderedPageBreak/>
              <w:t xml:space="preserve">Thông báo cần chọn phiếu xuất </w:t>
            </w:r>
            <w:r w:rsidRPr="00462319">
              <w:rPr>
                <w:rFonts w:eastAsia="Arial"/>
                <w:sz w:val="24"/>
                <w:szCs w:val="24"/>
              </w:rPr>
              <w:lastRenderedPageBreak/>
              <w:t>để sửa</w:t>
            </w:r>
          </w:p>
        </w:tc>
        <w:tc>
          <w:tcPr>
            <w:tcW w:w="1534" w:type="dxa"/>
            <w:tcBorders>
              <w:top w:val="single" w:sz="8" w:space="0" w:color="auto"/>
              <w:left w:val="single" w:sz="8" w:space="0" w:color="auto"/>
              <w:bottom w:val="single" w:sz="8" w:space="0" w:color="auto"/>
              <w:right w:val="single" w:sz="8" w:space="0" w:color="auto"/>
            </w:tcBorders>
            <w:tcMar>
              <w:left w:w="108" w:type="dxa"/>
              <w:right w:w="108" w:type="dxa"/>
            </w:tcMar>
          </w:tcPr>
          <w:p w14:paraId="65FB46F6" w14:textId="3C042903" w:rsidR="3BF1783A" w:rsidRPr="00462319" w:rsidRDefault="3BF1783A" w:rsidP="00B74945">
            <w:r w:rsidRPr="00462319">
              <w:rPr>
                <w:rFonts w:eastAsia="Arial"/>
                <w:sz w:val="24"/>
                <w:szCs w:val="24"/>
              </w:rPr>
              <w:lastRenderedPageBreak/>
              <w:t>Không xử lý</w:t>
            </w:r>
          </w:p>
        </w:tc>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06D6CAB9" w14:textId="37E2C1E1" w:rsidR="3BF1783A" w:rsidRPr="00462319" w:rsidRDefault="3BF1783A" w:rsidP="00B74945">
            <w:r w:rsidRPr="00462319">
              <w:rPr>
                <w:rFonts w:eastAsia="Arial"/>
                <w:sz w:val="24"/>
                <w:szCs w:val="24"/>
              </w:rPr>
              <w:t>Ok</w:t>
            </w:r>
          </w:p>
        </w:tc>
      </w:tr>
    </w:tbl>
    <w:p w14:paraId="61B53569" w14:textId="7BD070B1" w:rsidR="007A6809" w:rsidRPr="00462319" w:rsidRDefault="3BF1783A" w:rsidP="00B74945">
      <w:pPr>
        <w:spacing w:after="160" w:line="257" w:lineRule="auto"/>
      </w:pPr>
      <w:r w:rsidRPr="00462319">
        <w:rPr>
          <w:rFonts w:eastAsia="Arial"/>
          <w:lang w:val="en-US"/>
        </w:rPr>
        <w:t xml:space="preserve"> </w:t>
      </w:r>
    </w:p>
    <w:p w14:paraId="545C912B" w14:textId="6E11512B" w:rsidR="007A6809" w:rsidRPr="00462319" w:rsidRDefault="007A6809" w:rsidP="00B74945">
      <w:pPr>
        <w:spacing w:after="160" w:line="257" w:lineRule="auto"/>
        <w:rPr>
          <w:rFonts w:eastAsia="Arial"/>
          <w:lang w:val="en-US"/>
        </w:rPr>
      </w:pPr>
    </w:p>
    <w:p w14:paraId="31A268B9" w14:textId="539B104B" w:rsidR="005A4AFC" w:rsidRDefault="00013DAC" w:rsidP="00CC48F0">
      <w:pPr>
        <w:pStyle w:val="Heading1"/>
        <w:ind w:left="0"/>
        <w:rPr>
          <w:rFonts w:ascii="Times New Roman" w:hAnsi="Times New Roman" w:cs="Times New Roman"/>
          <w:sz w:val="34"/>
          <w:lang w:val="en-US"/>
        </w:rPr>
      </w:pPr>
      <w:r w:rsidRPr="00462319">
        <w:rPr>
          <w:sz w:val="20"/>
        </w:rPr>
        <w:br w:type="page"/>
      </w:r>
      <w:bookmarkStart w:id="150" w:name="_Toc167262713"/>
      <w:bookmarkStart w:id="151" w:name="_Toc167875575"/>
      <w:r w:rsidR="005A4AFC" w:rsidRPr="00462319">
        <w:rPr>
          <w:rFonts w:ascii="Times New Roman" w:hAnsi="Times New Roman" w:cs="Times New Roman"/>
        </w:rPr>
        <w:lastRenderedPageBreak/>
        <w:t>CHƯƠNG</w:t>
      </w:r>
      <w:r w:rsidR="005A4AFC" w:rsidRPr="00462319">
        <w:rPr>
          <w:rFonts w:ascii="Times New Roman" w:hAnsi="Times New Roman" w:cs="Times New Roman"/>
          <w:spacing w:val="-3"/>
        </w:rPr>
        <w:t xml:space="preserve"> </w:t>
      </w:r>
      <w:r w:rsidR="00545282">
        <w:rPr>
          <w:rFonts w:ascii="Times New Roman" w:hAnsi="Times New Roman" w:cs="Times New Roman"/>
          <w:lang w:val="en-US"/>
        </w:rPr>
        <w:t>7</w:t>
      </w:r>
      <w:r w:rsidR="005A4AFC" w:rsidRPr="00462319">
        <w:rPr>
          <w:rFonts w:ascii="Times New Roman" w:hAnsi="Times New Roman" w:cs="Times New Roman"/>
        </w:rPr>
        <w:t>.</w:t>
      </w:r>
      <w:r w:rsidR="005A4AFC" w:rsidRPr="00462319">
        <w:rPr>
          <w:rFonts w:ascii="Times New Roman" w:hAnsi="Times New Roman" w:cs="Times New Roman"/>
          <w:spacing w:val="-8"/>
        </w:rPr>
        <w:t xml:space="preserve"> </w:t>
      </w:r>
      <w:r w:rsidR="005A4AFC" w:rsidRPr="00462319">
        <w:rPr>
          <w:rFonts w:ascii="Times New Roman" w:hAnsi="Times New Roman" w:cs="Times New Roman"/>
          <w:sz w:val="34"/>
        </w:rPr>
        <w:t>HƯỚNG</w:t>
      </w:r>
      <w:r w:rsidR="005A4AFC" w:rsidRPr="00462319">
        <w:rPr>
          <w:rFonts w:ascii="Times New Roman" w:hAnsi="Times New Roman" w:cs="Times New Roman"/>
          <w:spacing w:val="-1"/>
          <w:sz w:val="34"/>
        </w:rPr>
        <w:t xml:space="preserve"> </w:t>
      </w:r>
      <w:r w:rsidR="005A4AFC" w:rsidRPr="00462319">
        <w:rPr>
          <w:rFonts w:ascii="Times New Roman" w:hAnsi="Times New Roman" w:cs="Times New Roman"/>
          <w:sz w:val="34"/>
        </w:rPr>
        <w:t>DẪN</w:t>
      </w:r>
      <w:r w:rsidR="005A4AFC" w:rsidRPr="00462319">
        <w:rPr>
          <w:rFonts w:ascii="Times New Roman" w:hAnsi="Times New Roman" w:cs="Times New Roman"/>
          <w:spacing w:val="-3"/>
          <w:sz w:val="34"/>
        </w:rPr>
        <w:t xml:space="preserve"> </w:t>
      </w:r>
      <w:r w:rsidR="005A4AFC" w:rsidRPr="00462319">
        <w:rPr>
          <w:rFonts w:ascii="Times New Roman" w:hAnsi="Times New Roman" w:cs="Times New Roman"/>
          <w:sz w:val="34"/>
        </w:rPr>
        <w:t>CÀI</w:t>
      </w:r>
      <w:r w:rsidR="005A4AFC" w:rsidRPr="00462319">
        <w:rPr>
          <w:rFonts w:ascii="Times New Roman" w:hAnsi="Times New Roman" w:cs="Times New Roman"/>
          <w:spacing w:val="-4"/>
          <w:sz w:val="34"/>
        </w:rPr>
        <w:t xml:space="preserve"> </w:t>
      </w:r>
      <w:r w:rsidR="005A4AFC" w:rsidRPr="00462319">
        <w:rPr>
          <w:rFonts w:ascii="Times New Roman" w:hAnsi="Times New Roman" w:cs="Times New Roman"/>
          <w:sz w:val="34"/>
        </w:rPr>
        <w:t>ĐẶT</w:t>
      </w:r>
      <w:r w:rsidR="005A4AFC" w:rsidRPr="00462319">
        <w:rPr>
          <w:rFonts w:ascii="Times New Roman" w:hAnsi="Times New Roman" w:cs="Times New Roman"/>
          <w:spacing w:val="-2"/>
          <w:sz w:val="34"/>
        </w:rPr>
        <w:t xml:space="preserve"> </w:t>
      </w:r>
      <w:r w:rsidR="00545282">
        <w:rPr>
          <w:rFonts w:ascii="Times New Roman" w:hAnsi="Times New Roman" w:cs="Times New Roman"/>
          <w:sz w:val="34"/>
          <w:lang w:val="en-US"/>
        </w:rPr>
        <w:t>TỪ</w:t>
      </w:r>
      <w:r w:rsidR="00CC48F0">
        <w:rPr>
          <w:rFonts w:ascii="Times New Roman" w:hAnsi="Times New Roman" w:cs="Times New Roman"/>
          <w:sz w:val="34"/>
          <w:lang w:val="en-US"/>
        </w:rPr>
        <w:t xml:space="preserve"> </w:t>
      </w:r>
      <w:r w:rsidR="00545282">
        <w:rPr>
          <w:rFonts w:ascii="Times New Roman" w:hAnsi="Times New Roman" w:cs="Times New Roman"/>
          <w:sz w:val="34"/>
          <w:lang w:val="en-US"/>
        </w:rPr>
        <w:t>FILE JAR SANG EXE</w:t>
      </w:r>
      <w:bookmarkEnd w:id="150"/>
      <w:bookmarkEnd w:id="151"/>
    </w:p>
    <w:p w14:paraId="5E9DEB51" w14:textId="77777777" w:rsidR="00F53647" w:rsidRPr="00F53647" w:rsidRDefault="00F53647" w:rsidP="00F53647">
      <w:pPr>
        <w:pStyle w:val="ListParagraph"/>
        <w:numPr>
          <w:ilvl w:val="0"/>
          <w:numId w:val="23"/>
        </w:numPr>
        <w:spacing w:before="1"/>
        <w:outlineLvl w:val="1"/>
        <w:rPr>
          <w:rFonts w:eastAsia="Arial"/>
          <w:vanish/>
          <w:sz w:val="28"/>
          <w:szCs w:val="28"/>
          <w:lang w:val="en-US"/>
        </w:rPr>
      </w:pPr>
      <w:bookmarkStart w:id="152" w:name="_Toc167875576"/>
      <w:bookmarkStart w:id="153" w:name="_Toc167262714"/>
      <w:bookmarkEnd w:id="152"/>
    </w:p>
    <w:p w14:paraId="626B5DE0" w14:textId="77777777" w:rsidR="00F53647" w:rsidRPr="00F53647" w:rsidRDefault="00F53647" w:rsidP="00F53647">
      <w:pPr>
        <w:pStyle w:val="ListParagraph"/>
        <w:numPr>
          <w:ilvl w:val="0"/>
          <w:numId w:val="23"/>
        </w:numPr>
        <w:spacing w:before="1"/>
        <w:outlineLvl w:val="1"/>
        <w:rPr>
          <w:rFonts w:eastAsia="Arial"/>
          <w:vanish/>
          <w:sz w:val="28"/>
          <w:szCs w:val="28"/>
          <w:lang w:val="en-US"/>
        </w:rPr>
      </w:pPr>
      <w:bookmarkStart w:id="154" w:name="_Toc167875577"/>
      <w:bookmarkEnd w:id="154"/>
    </w:p>
    <w:p w14:paraId="4FD984D6" w14:textId="77777777" w:rsidR="00F53647" w:rsidRPr="00F53647" w:rsidRDefault="00F53647" w:rsidP="00F53647">
      <w:pPr>
        <w:pStyle w:val="ListParagraph"/>
        <w:numPr>
          <w:ilvl w:val="0"/>
          <w:numId w:val="23"/>
        </w:numPr>
        <w:spacing w:before="1"/>
        <w:outlineLvl w:val="1"/>
        <w:rPr>
          <w:rFonts w:eastAsia="Arial"/>
          <w:vanish/>
          <w:sz w:val="28"/>
          <w:szCs w:val="28"/>
          <w:lang w:val="en-US"/>
        </w:rPr>
      </w:pPr>
      <w:bookmarkStart w:id="155" w:name="_Toc167875578"/>
      <w:bookmarkEnd w:id="155"/>
    </w:p>
    <w:p w14:paraId="6A28A213" w14:textId="77777777" w:rsidR="00F53647" w:rsidRPr="00F53647" w:rsidRDefault="00F53647" w:rsidP="00F53647">
      <w:pPr>
        <w:pStyle w:val="ListParagraph"/>
        <w:numPr>
          <w:ilvl w:val="0"/>
          <w:numId w:val="23"/>
        </w:numPr>
        <w:spacing w:before="1"/>
        <w:outlineLvl w:val="1"/>
        <w:rPr>
          <w:rFonts w:eastAsia="Arial"/>
          <w:vanish/>
          <w:sz w:val="28"/>
          <w:szCs w:val="28"/>
          <w:lang w:val="en-US"/>
        </w:rPr>
      </w:pPr>
      <w:bookmarkStart w:id="156" w:name="_Toc167875579"/>
      <w:bookmarkEnd w:id="156"/>
    </w:p>
    <w:p w14:paraId="7E1A4C0D" w14:textId="77777777" w:rsidR="00F53647" w:rsidRPr="00F53647" w:rsidRDefault="00F53647" w:rsidP="00F53647">
      <w:pPr>
        <w:pStyle w:val="ListParagraph"/>
        <w:numPr>
          <w:ilvl w:val="0"/>
          <w:numId w:val="23"/>
        </w:numPr>
        <w:spacing w:before="1"/>
        <w:outlineLvl w:val="1"/>
        <w:rPr>
          <w:rFonts w:eastAsia="Arial"/>
          <w:vanish/>
          <w:sz w:val="28"/>
          <w:szCs w:val="28"/>
          <w:lang w:val="en-US"/>
        </w:rPr>
      </w:pPr>
      <w:bookmarkStart w:id="157" w:name="_Toc167875580"/>
      <w:bookmarkEnd w:id="157"/>
    </w:p>
    <w:p w14:paraId="477CF528" w14:textId="77777777" w:rsidR="00F53647" w:rsidRPr="00F53647" w:rsidRDefault="00F53647" w:rsidP="00F53647">
      <w:pPr>
        <w:pStyle w:val="ListParagraph"/>
        <w:numPr>
          <w:ilvl w:val="0"/>
          <w:numId w:val="23"/>
        </w:numPr>
        <w:spacing w:before="1"/>
        <w:outlineLvl w:val="1"/>
        <w:rPr>
          <w:rFonts w:eastAsia="Arial"/>
          <w:vanish/>
          <w:sz w:val="28"/>
          <w:szCs w:val="28"/>
          <w:lang w:val="en-US"/>
        </w:rPr>
      </w:pPr>
      <w:bookmarkStart w:id="158" w:name="_Toc167875581"/>
      <w:bookmarkEnd w:id="158"/>
    </w:p>
    <w:p w14:paraId="69740985" w14:textId="77777777" w:rsidR="00F53647" w:rsidRPr="00F53647" w:rsidRDefault="00F53647" w:rsidP="00F53647">
      <w:pPr>
        <w:pStyle w:val="ListParagraph"/>
        <w:numPr>
          <w:ilvl w:val="0"/>
          <w:numId w:val="23"/>
        </w:numPr>
        <w:spacing w:before="1"/>
        <w:outlineLvl w:val="1"/>
        <w:rPr>
          <w:rFonts w:eastAsia="Arial"/>
          <w:vanish/>
          <w:sz w:val="28"/>
          <w:szCs w:val="28"/>
          <w:lang w:val="en-US"/>
        </w:rPr>
      </w:pPr>
      <w:bookmarkStart w:id="159" w:name="_Toc167875582"/>
      <w:bookmarkEnd w:id="159"/>
    </w:p>
    <w:p w14:paraId="64AFB8C3" w14:textId="1FD5D5B3" w:rsidR="008E6C9A" w:rsidRDefault="005E2BA9" w:rsidP="00F53647">
      <w:pPr>
        <w:pStyle w:val="Heading2"/>
        <w:numPr>
          <w:ilvl w:val="1"/>
          <w:numId w:val="23"/>
        </w:numPr>
        <w:rPr>
          <w:rFonts w:ascii="Times New Roman" w:hAnsi="Times New Roman" w:cs="Times New Roman"/>
          <w:b w:val="0"/>
          <w:bCs w:val="0"/>
          <w:sz w:val="28"/>
          <w:szCs w:val="28"/>
          <w:lang w:val="en-US"/>
        </w:rPr>
      </w:pPr>
      <w:bookmarkStart w:id="160" w:name="_Toc167875583"/>
      <w:r w:rsidRPr="00F004C5">
        <w:rPr>
          <w:rFonts w:ascii="Times New Roman" w:hAnsi="Times New Roman" w:cs="Times New Roman"/>
          <w:b w:val="0"/>
          <w:bCs w:val="0"/>
          <w:sz w:val="28"/>
          <w:szCs w:val="28"/>
          <w:lang w:val="en-US"/>
        </w:rPr>
        <w:t xml:space="preserve">Export </w:t>
      </w:r>
      <w:r w:rsidR="00F004C5" w:rsidRPr="00F004C5">
        <w:rPr>
          <w:rFonts w:ascii="Times New Roman" w:hAnsi="Times New Roman" w:cs="Times New Roman"/>
          <w:b w:val="0"/>
          <w:bCs w:val="0"/>
          <w:sz w:val="28"/>
          <w:szCs w:val="28"/>
          <w:lang w:val="en-US"/>
        </w:rPr>
        <w:t xml:space="preserve">project </w:t>
      </w:r>
      <w:proofErr w:type="spellStart"/>
      <w:r w:rsidR="00F004C5" w:rsidRPr="00F004C5">
        <w:rPr>
          <w:rFonts w:ascii="Times New Roman" w:hAnsi="Times New Roman" w:cs="Times New Roman"/>
          <w:b w:val="0"/>
          <w:bCs w:val="0"/>
          <w:sz w:val="28"/>
          <w:szCs w:val="28"/>
          <w:lang w:val="en-US"/>
        </w:rPr>
        <w:t>của</w:t>
      </w:r>
      <w:proofErr w:type="spellEnd"/>
      <w:r w:rsidR="00F004C5" w:rsidRPr="00F004C5">
        <w:rPr>
          <w:rFonts w:ascii="Times New Roman" w:hAnsi="Times New Roman" w:cs="Times New Roman"/>
          <w:b w:val="0"/>
          <w:bCs w:val="0"/>
          <w:sz w:val="28"/>
          <w:szCs w:val="28"/>
          <w:lang w:val="en-US"/>
        </w:rPr>
        <w:t xml:space="preserve"> eclipse </w:t>
      </w:r>
      <w:proofErr w:type="spellStart"/>
      <w:r w:rsidR="00F004C5">
        <w:rPr>
          <w:rFonts w:ascii="Times New Roman" w:hAnsi="Times New Roman" w:cs="Times New Roman"/>
          <w:b w:val="0"/>
          <w:bCs w:val="0"/>
          <w:sz w:val="28"/>
          <w:szCs w:val="28"/>
          <w:lang w:val="en-US"/>
        </w:rPr>
        <w:t>thành</w:t>
      </w:r>
      <w:proofErr w:type="spellEnd"/>
      <w:r w:rsidR="00F004C5">
        <w:rPr>
          <w:rFonts w:ascii="Times New Roman" w:hAnsi="Times New Roman" w:cs="Times New Roman"/>
          <w:b w:val="0"/>
          <w:bCs w:val="0"/>
          <w:sz w:val="28"/>
          <w:szCs w:val="28"/>
          <w:lang w:val="en-US"/>
        </w:rPr>
        <w:t xml:space="preserve"> file jar</w:t>
      </w:r>
      <w:r w:rsidR="008E6C9A">
        <w:rPr>
          <w:rFonts w:ascii="Times New Roman" w:hAnsi="Times New Roman" w:cs="Times New Roman"/>
          <w:b w:val="0"/>
          <w:bCs w:val="0"/>
          <w:sz w:val="28"/>
          <w:szCs w:val="28"/>
          <w:lang w:val="en-US"/>
        </w:rPr>
        <w:t>:</w:t>
      </w:r>
      <w:r w:rsidR="002C027A" w:rsidRPr="002C027A">
        <w:rPr>
          <w:noProof/>
        </w:rPr>
        <w:t xml:space="preserve"> </w:t>
      </w:r>
      <w:r w:rsidR="002C027A" w:rsidRPr="002C027A">
        <w:rPr>
          <w:rFonts w:ascii="Times New Roman" w:hAnsi="Times New Roman" w:cs="Times New Roman"/>
          <w:b w:val="0"/>
          <w:bCs w:val="0"/>
          <w:noProof/>
          <w:sz w:val="28"/>
          <w:szCs w:val="28"/>
          <w:lang w:val="en-US"/>
        </w:rPr>
        <w:drawing>
          <wp:inline distT="0" distB="0" distL="0" distR="0" wp14:anchorId="179B6D55" wp14:editId="40BE04B6">
            <wp:extent cx="5258534" cy="638264"/>
            <wp:effectExtent l="0" t="0" r="0" b="9525"/>
            <wp:docPr id="148481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4394" name=""/>
                    <pic:cNvPicPr/>
                  </pic:nvPicPr>
                  <pic:blipFill>
                    <a:blip r:embed="rId196"/>
                    <a:stretch>
                      <a:fillRect/>
                    </a:stretch>
                  </pic:blipFill>
                  <pic:spPr>
                    <a:xfrm>
                      <a:off x="0" y="0"/>
                      <a:ext cx="5258534" cy="638264"/>
                    </a:xfrm>
                    <a:prstGeom prst="rect">
                      <a:avLst/>
                    </a:prstGeom>
                  </pic:spPr>
                </pic:pic>
              </a:graphicData>
            </a:graphic>
          </wp:inline>
        </w:drawing>
      </w:r>
      <w:bookmarkEnd w:id="153"/>
      <w:bookmarkEnd w:id="160"/>
    </w:p>
    <w:p w14:paraId="1A97E95F" w14:textId="39214042" w:rsidR="001647BC" w:rsidRPr="00FA740C" w:rsidRDefault="002C027A" w:rsidP="00F53647">
      <w:pPr>
        <w:pStyle w:val="Heading2"/>
        <w:numPr>
          <w:ilvl w:val="1"/>
          <w:numId w:val="23"/>
        </w:numPr>
        <w:rPr>
          <w:rFonts w:ascii="Times New Roman" w:hAnsi="Times New Roman" w:cs="Times New Roman"/>
          <w:b w:val="0"/>
          <w:bCs w:val="0"/>
          <w:sz w:val="28"/>
          <w:szCs w:val="28"/>
          <w:lang w:val="en-US"/>
        </w:rPr>
      </w:pPr>
      <w:bookmarkStart w:id="161" w:name="_Toc167262715"/>
      <w:bookmarkStart w:id="162" w:name="_Toc167875584"/>
      <w:r>
        <w:rPr>
          <w:rFonts w:ascii="Times New Roman" w:hAnsi="Times New Roman" w:cs="Times New Roman"/>
          <w:b w:val="0"/>
          <w:bCs w:val="0"/>
          <w:sz w:val="28"/>
          <w:szCs w:val="28"/>
          <w:lang w:val="en-US"/>
        </w:rPr>
        <w:t xml:space="preserve">Sau </w:t>
      </w:r>
      <w:proofErr w:type="spellStart"/>
      <w:r>
        <w:rPr>
          <w:rFonts w:ascii="Times New Roman" w:hAnsi="Times New Roman" w:cs="Times New Roman"/>
          <w:b w:val="0"/>
          <w:bCs w:val="0"/>
          <w:sz w:val="28"/>
          <w:szCs w:val="28"/>
          <w:lang w:val="en-US"/>
        </w:rPr>
        <w:t>đó</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chọn</w:t>
      </w:r>
      <w:proofErr w:type="spellEnd"/>
      <w:r>
        <w:rPr>
          <w:rFonts w:ascii="Times New Roman" w:hAnsi="Times New Roman" w:cs="Times New Roman"/>
          <w:b w:val="0"/>
          <w:bCs w:val="0"/>
          <w:sz w:val="28"/>
          <w:szCs w:val="28"/>
          <w:lang w:val="en-US"/>
        </w:rPr>
        <w:t xml:space="preserve"> </w:t>
      </w:r>
      <w:proofErr w:type="spellStart"/>
      <w:proofErr w:type="gramStart"/>
      <w:r>
        <w:rPr>
          <w:rFonts w:ascii="Times New Roman" w:hAnsi="Times New Roman" w:cs="Times New Roman"/>
          <w:b w:val="0"/>
          <w:bCs w:val="0"/>
          <w:sz w:val="28"/>
          <w:szCs w:val="28"/>
          <w:lang w:val="en-US"/>
        </w:rPr>
        <w:t>Runable</w:t>
      </w:r>
      <w:proofErr w:type="spellEnd"/>
      <w:r>
        <w:rPr>
          <w:rFonts w:ascii="Times New Roman" w:hAnsi="Times New Roman" w:cs="Times New Roman"/>
          <w:b w:val="0"/>
          <w:bCs w:val="0"/>
          <w:sz w:val="28"/>
          <w:szCs w:val="28"/>
          <w:lang w:val="en-US"/>
        </w:rPr>
        <w:t xml:space="preserve">  J</w:t>
      </w:r>
      <w:r w:rsidR="00A27F38">
        <w:rPr>
          <w:rFonts w:ascii="Times New Roman" w:hAnsi="Times New Roman" w:cs="Times New Roman"/>
          <w:b w:val="0"/>
          <w:bCs w:val="0"/>
          <w:sz w:val="28"/>
          <w:szCs w:val="28"/>
          <w:lang w:val="en-US"/>
        </w:rPr>
        <w:t>AR</w:t>
      </w:r>
      <w:proofErr w:type="gramEnd"/>
      <w:r w:rsidR="00A27F38">
        <w:rPr>
          <w:rFonts w:ascii="Times New Roman" w:hAnsi="Times New Roman" w:cs="Times New Roman"/>
          <w:b w:val="0"/>
          <w:bCs w:val="0"/>
          <w:sz w:val="28"/>
          <w:szCs w:val="28"/>
          <w:lang w:val="en-US"/>
        </w:rPr>
        <w:t xml:space="preserve"> file:</w:t>
      </w:r>
      <w:r w:rsidR="00FA740C" w:rsidRPr="00FA740C">
        <w:rPr>
          <w:rFonts w:ascii="Times New Roman" w:hAnsi="Times New Roman" w:cs="Times New Roman"/>
          <w:b w:val="0"/>
          <w:bCs w:val="0"/>
          <w:sz w:val="28"/>
          <w:szCs w:val="28"/>
          <w:lang w:val="en-US"/>
        </w:rPr>
        <w:t xml:space="preserve"> </w:t>
      </w:r>
      <w:r w:rsidR="00B466D0">
        <w:rPr>
          <w:rFonts w:ascii="Times New Roman" w:hAnsi="Times New Roman" w:cs="Times New Roman"/>
          <w:b w:val="0"/>
          <w:bCs w:val="0"/>
          <w:sz w:val="28"/>
          <w:szCs w:val="28"/>
          <w:lang w:val="en-US"/>
        </w:rPr>
        <w:br/>
      </w:r>
      <w:r w:rsidR="00B466D0" w:rsidRPr="00B466D0">
        <w:rPr>
          <w:noProof/>
        </w:rPr>
        <w:drawing>
          <wp:inline distT="0" distB="0" distL="0" distR="0" wp14:anchorId="4BAAEFBB" wp14:editId="77BBA4E8">
            <wp:extent cx="2467319" cy="1000265"/>
            <wp:effectExtent l="0" t="0" r="0" b="9525"/>
            <wp:docPr id="92190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09054" name=""/>
                    <pic:cNvPicPr/>
                  </pic:nvPicPr>
                  <pic:blipFill>
                    <a:blip r:embed="rId197"/>
                    <a:stretch>
                      <a:fillRect/>
                    </a:stretch>
                  </pic:blipFill>
                  <pic:spPr>
                    <a:xfrm>
                      <a:off x="0" y="0"/>
                      <a:ext cx="2467319" cy="1000265"/>
                    </a:xfrm>
                    <a:prstGeom prst="rect">
                      <a:avLst/>
                    </a:prstGeom>
                  </pic:spPr>
                </pic:pic>
              </a:graphicData>
            </a:graphic>
          </wp:inline>
        </w:drawing>
      </w:r>
      <w:bookmarkEnd w:id="161"/>
      <w:bookmarkEnd w:id="162"/>
      <w:r w:rsidR="00A27F38" w:rsidRPr="00A27F38">
        <w:rPr>
          <w:noProof/>
        </w:rPr>
        <w:t xml:space="preserve"> </w:t>
      </w:r>
    </w:p>
    <w:p w14:paraId="74C1566A" w14:textId="39F2BEA7" w:rsidR="00FA740C" w:rsidRDefault="00B466D0" w:rsidP="00F53647">
      <w:pPr>
        <w:pStyle w:val="Heading2"/>
        <w:numPr>
          <w:ilvl w:val="1"/>
          <w:numId w:val="23"/>
        </w:numPr>
        <w:rPr>
          <w:rFonts w:ascii="Times New Roman" w:hAnsi="Times New Roman" w:cs="Times New Roman"/>
          <w:b w:val="0"/>
          <w:bCs w:val="0"/>
          <w:sz w:val="28"/>
          <w:szCs w:val="28"/>
          <w:lang w:val="en-US"/>
        </w:rPr>
      </w:pPr>
      <w:bookmarkStart w:id="163" w:name="_Toc167262716"/>
      <w:bookmarkStart w:id="164" w:name="_Toc167875585"/>
      <w:proofErr w:type="spellStart"/>
      <w:r>
        <w:rPr>
          <w:rFonts w:ascii="Times New Roman" w:hAnsi="Times New Roman" w:cs="Times New Roman"/>
          <w:b w:val="0"/>
          <w:bCs w:val="0"/>
          <w:sz w:val="28"/>
          <w:szCs w:val="28"/>
          <w:lang w:val="en-US"/>
        </w:rPr>
        <w:t>Chọn</w:t>
      </w:r>
      <w:proofErr w:type="spellEnd"/>
      <w:r>
        <w:rPr>
          <w:rFonts w:ascii="Times New Roman" w:hAnsi="Times New Roman" w:cs="Times New Roman"/>
          <w:b w:val="0"/>
          <w:bCs w:val="0"/>
          <w:sz w:val="28"/>
          <w:szCs w:val="28"/>
          <w:lang w:val="en-US"/>
        </w:rPr>
        <w:t xml:space="preserve"> </w:t>
      </w:r>
      <w:r w:rsidR="001552D0">
        <w:rPr>
          <w:rFonts w:ascii="Times New Roman" w:hAnsi="Times New Roman" w:cs="Times New Roman"/>
          <w:b w:val="0"/>
          <w:bCs w:val="0"/>
          <w:sz w:val="28"/>
          <w:szCs w:val="28"/>
          <w:lang w:val="en-US"/>
        </w:rPr>
        <w:t xml:space="preserve">form </w:t>
      </w:r>
      <w:proofErr w:type="spellStart"/>
      <w:r w:rsidR="001552D0">
        <w:rPr>
          <w:rFonts w:ascii="Times New Roman" w:hAnsi="Times New Roman" w:cs="Times New Roman"/>
          <w:b w:val="0"/>
          <w:bCs w:val="0"/>
          <w:sz w:val="28"/>
          <w:szCs w:val="28"/>
          <w:lang w:val="en-US"/>
        </w:rPr>
        <w:t>sẽ</w:t>
      </w:r>
      <w:proofErr w:type="spellEnd"/>
      <w:r w:rsidR="001552D0">
        <w:rPr>
          <w:rFonts w:ascii="Times New Roman" w:hAnsi="Times New Roman" w:cs="Times New Roman"/>
          <w:b w:val="0"/>
          <w:bCs w:val="0"/>
          <w:sz w:val="28"/>
          <w:szCs w:val="28"/>
          <w:lang w:val="en-US"/>
        </w:rPr>
        <w:t xml:space="preserve"> </w:t>
      </w:r>
      <w:proofErr w:type="spellStart"/>
      <w:r w:rsidR="001552D0">
        <w:rPr>
          <w:rFonts w:ascii="Times New Roman" w:hAnsi="Times New Roman" w:cs="Times New Roman"/>
          <w:b w:val="0"/>
          <w:bCs w:val="0"/>
          <w:sz w:val="28"/>
          <w:szCs w:val="28"/>
          <w:lang w:val="en-US"/>
        </w:rPr>
        <w:t>bắt</w:t>
      </w:r>
      <w:proofErr w:type="spellEnd"/>
      <w:r w:rsidR="001552D0">
        <w:rPr>
          <w:rFonts w:ascii="Times New Roman" w:hAnsi="Times New Roman" w:cs="Times New Roman"/>
          <w:b w:val="0"/>
          <w:bCs w:val="0"/>
          <w:sz w:val="28"/>
          <w:szCs w:val="28"/>
          <w:lang w:val="en-US"/>
        </w:rPr>
        <w:t xml:space="preserve"> </w:t>
      </w:r>
      <w:proofErr w:type="spellStart"/>
      <w:r w:rsidR="001552D0">
        <w:rPr>
          <w:rFonts w:ascii="Times New Roman" w:hAnsi="Times New Roman" w:cs="Times New Roman"/>
          <w:b w:val="0"/>
          <w:bCs w:val="0"/>
          <w:sz w:val="28"/>
          <w:szCs w:val="28"/>
          <w:lang w:val="en-US"/>
        </w:rPr>
        <w:t>đầu</w:t>
      </w:r>
      <w:proofErr w:type="spellEnd"/>
      <w:r w:rsidR="001552D0">
        <w:rPr>
          <w:rFonts w:ascii="Times New Roman" w:hAnsi="Times New Roman" w:cs="Times New Roman"/>
          <w:b w:val="0"/>
          <w:bCs w:val="0"/>
          <w:sz w:val="28"/>
          <w:szCs w:val="28"/>
          <w:lang w:val="en-US"/>
        </w:rPr>
        <w:t xml:space="preserve"> </w:t>
      </w:r>
      <w:proofErr w:type="spellStart"/>
      <w:r w:rsidR="001552D0">
        <w:rPr>
          <w:rFonts w:ascii="Times New Roman" w:hAnsi="Times New Roman" w:cs="Times New Roman"/>
          <w:b w:val="0"/>
          <w:bCs w:val="0"/>
          <w:sz w:val="28"/>
          <w:szCs w:val="28"/>
          <w:lang w:val="en-US"/>
        </w:rPr>
        <w:t>khi</w:t>
      </w:r>
      <w:proofErr w:type="spellEnd"/>
      <w:r w:rsidR="001552D0">
        <w:rPr>
          <w:rFonts w:ascii="Times New Roman" w:hAnsi="Times New Roman" w:cs="Times New Roman"/>
          <w:b w:val="0"/>
          <w:bCs w:val="0"/>
          <w:sz w:val="28"/>
          <w:szCs w:val="28"/>
          <w:lang w:val="en-US"/>
        </w:rPr>
        <w:t xml:space="preserve"> </w:t>
      </w:r>
      <w:proofErr w:type="spellStart"/>
      <w:r w:rsidR="001552D0">
        <w:rPr>
          <w:rFonts w:ascii="Times New Roman" w:hAnsi="Times New Roman" w:cs="Times New Roman"/>
          <w:b w:val="0"/>
          <w:bCs w:val="0"/>
          <w:sz w:val="28"/>
          <w:szCs w:val="28"/>
          <w:lang w:val="en-US"/>
        </w:rPr>
        <w:t>chương</w:t>
      </w:r>
      <w:proofErr w:type="spellEnd"/>
      <w:r w:rsidR="001552D0">
        <w:rPr>
          <w:rFonts w:ascii="Times New Roman" w:hAnsi="Times New Roman" w:cs="Times New Roman"/>
          <w:b w:val="0"/>
          <w:bCs w:val="0"/>
          <w:sz w:val="28"/>
          <w:szCs w:val="28"/>
          <w:lang w:val="en-US"/>
        </w:rPr>
        <w:t xml:space="preserve"> </w:t>
      </w:r>
      <w:proofErr w:type="spellStart"/>
      <w:r w:rsidR="001552D0">
        <w:rPr>
          <w:rFonts w:ascii="Times New Roman" w:hAnsi="Times New Roman" w:cs="Times New Roman"/>
          <w:b w:val="0"/>
          <w:bCs w:val="0"/>
          <w:sz w:val="28"/>
          <w:szCs w:val="28"/>
          <w:lang w:val="en-US"/>
        </w:rPr>
        <w:t>trình</w:t>
      </w:r>
      <w:proofErr w:type="spellEnd"/>
      <w:r w:rsidR="001552D0">
        <w:rPr>
          <w:rFonts w:ascii="Times New Roman" w:hAnsi="Times New Roman" w:cs="Times New Roman"/>
          <w:b w:val="0"/>
          <w:bCs w:val="0"/>
          <w:sz w:val="28"/>
          <w:szCs w:val="28"/>
          <w:lang w:val="en-US"/>
        </w:rPr>
        <w:t xml:space="preserve"> </w:t>
      </w:r>
      <w:proofErr w:type="spellStart"/>
      <w:r w:rsidR="001552D0">
        <w:rPr>
          <w:rFonts w:ascii="Times New Roman" w:hAnsi="Times New Roman" w:cs="Times New Roman"/>
          <w:b w:val="0"/>
          <w:bCs w:val="0"/>
          <w:sz w:val="28"/>
          <w:szCs w:val="28"/>
          <w:lang w:val="en-US"/>
        </w:rPr>
        <w:t>hoạt</w:t>
      </w:r>
      <w:proofErr w:type="spellEnd"/>
      <w:r w:rsidR="001552D0">
        <w:rPr>
          <w:rFonts w:ascii="Times New Roman" w:hAnsi="Times New Roman" w:cs="Times New Roman"/>
          <w:b w:val="0"/>
          <w:bCs w:val="0"/>
          <w:sz w:val="28"/>
          <w:szCs w:val="28"/>
          <w:lang w:val="en-US"/>
        </w:rPr>
        <w:t xml:space="preserve"> </w:t>
      </w:r>
      <w:proofErr w:type="spellStart"/>
      <w:r w:rsidR="001552D0">
        <w:rPr>
          <w:rFonts w:ascii="Times New Roman" w:hAnsi="Times New Roman" w:cs="Times New Roman"/>
          <w:b w:val="0"/>
          <w:bCs w:val="0"/>
          <w:sz w:val="28"/>
          <w:szCs w:val="28"/>
          <w:lang w:val="en-US"/>
        </w:rPr>
        <w:t>động</w:t>
      </w:r>
      <w:proofErr w:type="spellEnd"/>
      <w:r w:rsidR="001552D0">
        <w:rPr>
          <w:rFonts w:ascii="Times New Roman" w:hAnsi="Times New Roman" w:cs="Times New Roman"/>
          <w:b w:val="0"/>
          <w:bCs w:val="0"/>
          <w:sz w:val="28"/>
          <w:szCs w:val="28"/>
          <w:lang w:val="en-US"/>
        </w:rPr>
        <w:t>:</w:t>
      </w:r>
      <w:r w:rsidR="001552D0">
        <w:rPr>
          <w:rFonts w:ascii="Times New Roman" w:hAnsi="Times New Roman" w:cs="Times New Roman"/>
          <w:b w:val="0"/>
          <w:bCs w:val="0"/>
          <w:sz w:val="28"/>
          <w:szCs w:val="28"/>
          <w:lang w:val="en-US"/>
        </w:rPr>
        <w:br/>
      </w:r>
      <w:r w:rsidR="001552D0" w:rsidRPr="001552D0">
        <w:rPr>
          <w:rFonts w:ascii="Times New Roman" w:hAnsi="Times New Roman" w:cs="Times New Roman"/>
          <w:b w:val="0"/>
          <w:bCs w:val="0"/>
          <w:noProof/>
          <w:sz w:val="28"/>
          <w:szCs w:val="28"/>
          <w:lang w:val="en-US"/>
        </w:rPr>
        <w:drawing>
          <wp:inline distT="0" distB="0" distL="0" distR="0" wp14:anchorId="3088EFF3" wp14:editId="76A1D797">
            <wp:extent cx="5942187" cy="4898171"/>
            <wp:effectExtent l="0" t="0" r="0" b="0"/>
            <wp:docPr id="100838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5056" name=""/>
                    <pic:cNvPicPr/>
                  </pic:nvPicPr>
                  <pic:blipFill>
                    <a:blip r:embed="rId198"/>
                    <a:stretch>
                      <a:fillRect/>
                    </a:stretch>
                  </pic:blipFill>
                  <pic:spPr>
                    <a:xfrm>
                      <a:off x="0" y="0"/>
                      <a:ext cx="5947562" cy="4902601"/>
                    </a:xfrm>
                    <a:prstGeom prst="rect">
                      <a:avLst/>
                    </a:prstGeom>
                  </pic:spPr>
                </pic:pic>
              </a:graphicData>
            </a:graphic>
          </wp:inline>
        </w:drawing>
      </w:r>
      <w:bookmarkEnd w:id="163"/>
      <w:bookmarkEnd w:id="164"/>
    </w:p>
    <w:p w14:paraId="5131C2F9" w14:textId="58412D43" w:rsidR="005B2CAC" w:rsidRDefault="006D181E" w:rsidP="00F53647">
      <w:pPr>
        <w:pStyle w:val="Heading2"/>
        <w:numPr>
          <w:ilvl w:val="1"/>
          <w:numId w:val="23"/>
        </w:numPr>
        <w:rPr>
          <w:rFonts w:ascii="Times New Roman" w:hAnsi="Times New Roman" w:cs="Times New Roman"/>
          <w:b w:val="0"/>
          <w:bCs w:val="0"/>
          <w:sz w:val="28"/>
          <w:szCs w:val="28"/>
          <w:lang w:val="en-US"/>
        </w:rPr>
      </w:pPr>
      <w:bookmarkStart w:id="165" w:name="_Toc167262717"/>
      <w:bookmarkStart w:id="166" w:name="_Toc167875586"/>
      <w:proofErr w:type="spellStart"/>
      <w:r>
        <w:rPr>
          <w:rFonts w:ascii="Times New Roman" w:hAnsi="Times New Roman" w:cs="Times New Roman"/>
          <w:b w:val="0"/>
          <w:bCs w:val="0"/>
          <w:sz w:val="28"/>
          <w:szCs w:val="28"/>
          <w:lang w:val="en-US"/>
        </w:rPr>
        <w:t>Đây</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sẽ</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là</w:t>
      </w:r>
      <w:proofErr w:type="spellEnd"/>
      <w:r>
        <w:rPr>
          <w:rFonts w:ascii="Times New Roman" w:hAnsi="Times New Roman" w:cs="Times New Roman"/>
          <w:b w:val="0"/>
          <w:bCs w:val="0"/>
          <w:sz w:val="28"/>
          <w:szCs w:val="28"/>
          <w:lang w:val="en-US"/>
        </w:rPr>
        <w:t xml:space="preserve"> </w:t>
      </w:r>
      <w:r w:rsidR="005B2CAC">
        <w:rPr>
          <w:rFonts w:ascii="Times New Roman" w:hAnsi="Times New Roman" w:cs="Times New Roman"/>
          <w:b w:val="0"/>
          <w:bCs w:val="0"/>
          <w:sz w:val="28"/>
          <w:szCs w:val="28"/>
          <w:lang w:val="en-US"/>
        </w:rPr>
        <w:t xml:space="preserve">file jar </w:t>
      </w:r>
      <w:proofErr w:type="spellStart"/>
      <w:r w:rsidR="005B2CAC">
        <w:rPr>
          <w:rFonts w:ascii="Times New Roman" w:hAnsi="Times New Roman" w:cs="Times New Roman"/>
          <w:b w:val="0"/>
          <w:bCs w:val="0"/>
          <w:sz w:val="28"/>
          <w:szCs w:val="28"/>
          <w:lang w:val="en-US"/>
        </w:rPr>
        <w:t>sau</w:t>
      </w:r>
      <w:proofErr w:type="spellEnd"/>
      <w:r w:rsidR="005B2CAC">
        <w:rPr>
          <w:rFonts w:ascii="Times New Roman" w:hAnsi="Times New Roman" w:cs="Times New Roman"/>
          <w:b w:val="0"/>
          <w:bCs w:val="0"/>
          <w:sz w:val="28"/>
          <w:szCs w:val="28"/>
          <w:lang w:val="en-US"/>
        </w:rPr>
        <w:t xml:space="preserve"> </w:t>
      </w:r>
      <w:proofErr w:type="spellStart"/>
      <w:r w:rsidR="005B2CAC">
        <w:rPr>
          <w:rFonts w:ascii="Times New Roman" w:hAnsi="Times New Roman" w:cs="Times New Roman"/>
          <w:b w:val="0"/>
          <w:bCs w:val="0"/>
          <w:sz w:val="28"/>
          <w:szCs w:val="28"/>
          <w:lang w:val="en-US"/>
        </w:rPr>
        <w:t>khi</w:t>
      </w:r>
      <w:proofErr w:type="spellEnd"/>
      <w:r w:rsidR="005B2CAC">
        <w:rPr>
          <w:rFonts w:ascii="Times New Roman" w:hAnsi="Times New Roman" w:cs="Times New Roman"/>
          <w:b w:val="0"/>
          <w:bCs w:val="0"/>
          <w:sz w:val="28"/>
          <w:szCs w:val="28"/>
          <w:lang w:val="en-US"/>
        </w:rPr>
        <w:t xml:space="preserve"> </w:t>
      </w:r>
      <w:proofErr w:type="spellStart"/>
      <w:r w:rsidR="005B2CAC">
        <w:rPr>
          <w:rFonts w:ascii="Times New Roman" w:hAnsi="Times New Roman" w:cs="Times New Roman"/>
          <w:b w:val="0"/>
          <w:bCs w:val="0"/>
          <w:sz w:val="28"/>
          <w:szCs w:val="28"/>
          <w:lang w:val="en-US"/>
        </w:rPr>
        <w:t>đã</w:t>
      </w:r>
      <w:proofErr w:type="spellEnd"/>
      <w:r w:rsidR="005B2CAC">
        <w:rPr>
          <w:rFonts w:ascii="Times New Roman" w:hAnsi="Times New Roman" w:cs="Times New Roman"/>
          <w:b w:val="0"/>
          <w:bCs w:val="0"/>
          <w:sz w:val="28"/>
          <w:szCs w:val="28"/>
          <w:lang w:val="en-US"/>
        </w:rPr>
        <w:t xml:space="preserve"> </w:t>
      </w:r>
      <w:proofErr w:type="spellStart"/>
      <w:r w:rsidR="005B2CAC">
        <w:rPr>
          <w:rFonts w:ascii="Times New Roman" w:hAnsi="Times New Roman" w:cs="Times New Roman"/>
          <w:b w:val="0"/>
          <w:bCs w:val="0"/>
          <w:sz w:val="28"/>
          <w:szCs w:val="28"/>
          <w:lang w:val="en-US"/>
        </w:rPr>
        <w:t>được</w:t>
      </w:r>
      <w:proofErr w:type="spellEnd"/>
      <w:r w:rsidR="005B2CAC">
        <w:rPr>
          <w:rFonts w:ascii="Times New Roman" w:hAnsi="Times New Roman" w:cs="Times New Roman"/>
          <w:b w:val="0"/>
          <w:bCs w:val="0"/>
          <w:sz w:val="28"/>
          <w:szCs w:val="28"/>
          <w:lang w:val="en-US"/>
        </w:rPr>
        <w:t xml:space="preserve"> export:</w:t>
      </w:r>
      <w:r w:rsidR="005B2CAC">
        <w:rPr>
          <w:rFonts w:ascii="Times New Roman" w:hAnsi="Times New Roman" w:cs="Times New Roman"/>
          <w:b w:val="0"/>
          <w:bCs w:val="0"/>
          <w:sz w:val="28"/>
          <w:szCs w:val="28"/>
          <w:lang w:val="en-US"/>
        </w:rPr>
        <w:br/>
      </w:r>
      <w:r w:rsidR="005B2CAC" w:rsidRPr="005B2CAC">
        <w:rPr>
          <w:rFonts w:ascii="Times New Roman" w:hAnsi="Times New Roman" w:cs="Times New Roman"/>
          <w:b w:val="0"/>
          <w:bCs w:val="0"/>
          <w:noProof/>
          <w:sz w:val="28"/>
          <w:szCs w:val="28"/>
          <w:lang w:val="en-US"/>
        </w:rPr>
        <w:drawing>
          <wp:inline distT="0" distB="0" distL="0" distR="0" wp14:anchorId="03033F46" wp14:editId="2E9F01C6">
            <wp:extent cx="952633" cy="1047896"/>
            <wp:effectExtent l="0" t="0" r="0" b="0"/>
            <wp:docPr id="75092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5469" name=""/>
                    <pic:cNvPicPr/>
                  </pic:nvPicPr>
                  <pic:blipFill>
                    <a:blip r:embed="rId199"/>
                    <a:stretch>
                      <a:fillRect/>
                    </a:stretch>
                  </pic:blipFill>
                  <pic:spPr>
                    <a:xfrm>
                      <a:off x="0" y="0"/>
                      <a:ext cx="952633" cy="1047896"/>
                    </a:xfrm>
                    <a:prstGeom prst="rect">
                      <a:avLst/>
                    </a:prstGeom>
                  </pic:spPr>
                </pic:pic>
              </a:graphicData>
            </a:graphic>
          </wp:inline>
        </w:drawing>
      </w:r>
      <w:bookmarkEnd w:id="165"/>
      <w:bookmarkEnd w:id="166"/>
      <w:r w:rsidR="00675255">
        <w:rPr>
          <w:rFonts w:ascii="Times New Roman" w:hAnsi="Times New Roman" w:cs="Times New Roman"/>
          <w:b w:val="0"/>
          <w:bCs w:val="0"/>
          <w:sz w:val="28"/>
          <w:szCs w:val="28"/>
          <w:lang w:val="en-US"/>
        </w:rPr>
        <w:br/>
      </w:r>
    </w:p>
    <w:p w14:paraId="05F5737F" w14:textId="2C9A6605" w:rsidR="005B2CAC" w:rsidRDefault="00E758D3" w:rsidP="00F53647">
      <w:pPr>
        <w:pStyle w:val="Heading2"/>
        <w:numPr>
          <w:ilvl w:val="1"/>
          <w:numId w:val="23"/>
        </w:numPr>
        <w:rPr>
          <w:rFonts w:ascii="Times New Roman" w:hAnsi="Times New Roman" w:cs="Times New Roman"/>
          <w:b w:val="0"/>
          <w:bCs w:val="0"/>
          <w:sz w:val="28"/>
          <w:szCs w:val="28"/>
          <w:lang w:val="en-US"/>
        </w:rPr>
      </w:pPr>
      <w:bookmarkStart w:id="167" w:name="_Toc167262718"/>
      <w:bookmarkStart w:id="168" w:name="_Toc167875587"/>
      <w:proofErr w:type="spellStart"/>
      <w:r>
        <w:rPr>
          <w:rFonts w:ascii="Times New Roman" w:hAnsi="Times New Roman" w:cs="Times New Roman"/>
          <w:b w:val="0"/>
          <w:bCs w:val="0"/>
          <w:sz w:val="28"/>
          <w:szCs w:val="28"/>
          <w:lang w:val="en-US"/>
        </w:rPr>
        <w:lastRenderedPageBreak/>
        <w:t>Tiếp</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theo</w:t>
      </w:r>
      <w:proofErr w:type="spellEnd"/>
      <w:r>
        <w:rPr>
          <w:rFonts w:ascii="Times New Roman" w:hAnsi="Times New Roman" w:cs="Times New Roman"/>
          <w:b w:val="0"/>
          <w:bCs w:val="0"/>
          <w:sz w:val="28"/>
          <w:szCs w:val="28"/>
          <w:lang w:val="en-US"/>
        </w:rPr>
        <w:t xml:space="preserve"> ta </w:t>
      </w:r>
      <w:proofErr w:type="spellStart"/>
      <w:r>
        <w:rPr>
          <w:rFonts w:ascii="Times New Roman" w:hAnsi="Times New Roman" w:cs="Times New Roman"/>
          <w:b w:val="0"/>
          <w:bCs w:val="0"/>
          <w:sz w:val="28"/>
          <w:szCs w:val="28"/>
          <w:lang w:val="en-US"/>
        </w:rPr>
        <w:t>sẽ</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tải</w:t>
      </w:r>
      <w:proofErr w:type="spellEnd"/>
      <w:r>
        <w:rPr>
          <w:rFonts w:ascii="Times New Roman" w:hAnsi="Times New Roman" w:cs="Times New Roman"/>
          <w:b w:val="0"/>
          <w:bCs w:val="0"/>
          <w:sz w:val="28"/>
          <w:szCs w:val="28"/>
          <w:lang w:val="en-US"/>
        </w:rPr>
        <w:t xml:space="preserve"> Launch4j </w:t>
      </w:r>
      <w:proofErr w:type="spellStart"/>
      <w:r w:rsidR="00A75046">
        <w:rPr>
          <w:rFonts w:ascii="Times New Roman" w:hAnsi="Times New Roman" w:cs="Times New Roman"/>
          <w:b w:val="0"/>
          <w:bCs w:val="0"/>
          <w:sz w:val="28"/>
          <w:szCs w:val="28"/>
          <w:lang w:val="en-US"/>
        </w:rPr>
        <w:t>theo</w:t>
      </w:r>
      <w:proofErr w:type="spellEnd"/>
      <w:r w:rsidR="00A75046">
        <w:rPr>
          <w:rFonts w:ascii="Times New Roman" w:hAnsi="Times New Roman" w:cs="Times New Roman"/>
          <w:b w:val="0"/>
          <w:bCs w:val="0"/>
          <w:sz w:val="28"/>
          <w:szCs w:val="28"/>
          <w:lang w:val="en-US"/>
        </w:rPr>
        <w:t xml:space="preserve"> </w:t>
      </w:r>
      <w:proofErr w:type="spellStart"/>
      <w:r w:rsidR="00A75046">
        <w:rPr>
          <w:rFonts w:ascii="Times New Roman" w:hAnsi="Times New Roman" w:cs="Times New Roman"/>
          <w:b w:val="0"/>
          <w:bCs w:val="0"/>
          <w:sz w:val="28"/>
          <w:szCs w:val="28"/>
          <w:lang w:val="en-US"/>
        </w:rPr>
        <w:t>đường</w:t>
      </w:r>
      <w:proofErr w:type="spellEnd"/>
      <w:r w:rsidR="00A75046">
        <w:rPr>
          <w:rFonts w:ascii="Times New Roman" w:hAnsi="Times New Roman" w:cs="Times New Roman"/>
          <w:b w:val="0"/>
          <w:bCs w:val="0"/>
          <w:sz w:val="28"/>
          <w:szCs w:val="28"/>
          <w:lang w:val="en-US"/>
        </w:rPr>
        <w:t xml:space="preserve"> link </w:t>
      </w:r>
      <w:proofErr w:type="spellStart"/>
      <w:r w:rsidR="00A75046">
        <w:rPr>
          <w:rFonts w:ascii="Times New Roman" w:hAnsi="Times New Roman" w:cs="Times New Roman"/>
          <w:b w:val="0"/>
          <w:bCs w:val="0"/>
          <w:sz w:val="28"/>
          <w:szCs w:val="28"/>
          <w:lang w:val="en-US"/>
        </w:rPr>
        <w:t>sau</w:t>
      </w:r>
      <w:proofErr w:type="spellEnd"/>
      <w:r w:rsidR="00A75046">
        <w:rPr>
          <w:rFonts w:ascii="Times New Roman" w:hAnsi="Times New Roman" w:cs="Times New Roman"/>
          <w:b w:val="0"/>
          <w:bCs w:val="0"/>
          <w:sz w:val="28"/>
          <w:szCs w:val="28"/>
          <w:lang w:val="en-US"/>
        </w:rPr>
        <w:t xml:space="preserve">: </w:t>
      </w:r>
      <w:hyperlink r:id="rId200" w:history="1">
        <w:r w:rsidR="00A75046" w:rsidRPr="00A75046">
          <w:rPr>
            <w:rStyle w:val="Hyperlink"/>
            <w:rFonts w:ascii="Times New Roman" w:hAnsi="Times New Roman" w:cs="Times New Roman"/>
            <w:b w:val="0"/>
            <w:bCs w:val="0"/>
            <w:sz w:val="28"/>
            <w:szCs w:val="28"/>
            <w:lang w:val="en-US"/>
          </w:rPr>
          <w:t>https://sourceforge.net/projects/launch4j/files/launch4j-3/3.50/</w:t>
        </w:r>
      </w:hyperlink>
      <w:r w:rsidR="00FD6810">
        <w:rPr>
          <w:rFonts w:ascii="Times New Roman" w:hAnsi="Times New Roman" w:cs="Times New Roman"/>
          <w:b w:val="0"/>
          <w:bCs w:val="0"/>
          <w:sz w:val="28"/>
          <w:szCs w:val="28"/>
          <w:lang w:val="en-US"/>
        </w:rPr>
        <w:t xml:space="preserve"> </w:t>
      </w:r>
      <w:r w:rsidR="00FD6810">
        <w:rPr>
          <w:rFonts w:ascii="Times New Roman" w:hAnsi="Times New Roman" w:cs="Times New Roman"/>
          <w:b w:val="0"/>
          <w:bCs w:val="0"/>
          <w:sz w:val="28"/>
          <w:szCs w:val="28"/>
          <w:lang w:val="en-US"/>
        </w:rPr>
        <w:br/>
      </w:r>
      <w:proofErr w:type="spellStart"/>
      <w:r w:rsidR="00FD6810">
        <w:rPr>
          <w:rFonts w:ascii="Times New Roman" w:hAnsi="Times New Roman" w:cs="Times New Roman"/>
          <w:b w:val="0"/>
          <w:bCs w:val="0"/>
          <w:sz w:val="28"/>
          <w:szCs w:val="28"/>
          <w:lang w:val="en-US"/>
        </w:rPr>
        <w:t>và</w:t>
      </w:r>
      <w:proofErr w:type="spellEnd"/>
      <w:r w:rsidR="00FD6810">
        <w:rPr>
          <w:rFonts w:ascii="Times New Roman" w:hAnsi="Times New Roman" w:cs="Times New Roman"/>
          <w:b w:val="0"/>
          <w:bCs w:val="0"/>
          <w:sz w:val="28"/>
          <w:szCs w:val="28"/>
          <w:lang w:val="en-US"/>
        </w:rPr>
        <w:t xml:space="preserve"> ta </w:t>
      </w:r>
      <w:proofErr w:type="spellStart"/>
      <w:r w:rsidR="00FD6810">
        <w:rPr>
          <w:rFonts w:ascii="Times New Roman" w:hAnsi="Times New Roman" w:cs="Times New Roman"/>
          <w:b w:val="0"/>
          <w:bCs w:val="0"/>
          <w:sz w:val="28"/>
          <w:szCs w:val="28"/>
          <w:lang w:val="en-US"/>
        </w:rPr>
        <w:t>sẽ</w:t>
      </w:r>
      <w:proofErr w:type="spellEnd"/>
      <w:r w:rsidR="00FD6810">
        <w:rPr>
          <w:rFonts w:ascii="Times New Roman" w:hAnsi="Times New Roman" w:cs="Times New Roman"/>
          <w:b w:val="0"/>
          <w:bCs w:val="0"/>
          <w:sz w:val="28"/>
          <w:szCs w:val="28"/>
          <w:lang w:val="en-US"/>
        </w:rPr>
        <w:t xml:space="preserve"> </w:t>
      </w:r>
      <w:proofErr w:type="spellStart"/>
      <w:r w:rsidR="00FD6810">
        <w:rPr>
          <w:rFonts w:ascii="Times New Roman" w:hAnsi="Times New Roman" w:cs="Times New Roman"/>
          <w:b w:val="0"/>
          <w:bCs w:val="0"/>
          <w:sz w:val="28"/>
          <w:szCs w:val="28"/>
          <w:lang w:val="en-US"/>
        </w:rPr>
        <w:t>có</w:t>
      </w:r>
      <w:proofErr w:type="spellEnd"/>
      <w:r w:rsidR="00FD6810">
        <w:rPr>
          <w:rFonts w:ascii="Times New Roman" w:hAnsi="Times New Roman" w:cs="Times New Roman"/>
          <w:b w:val="0"/>
          <w:bCs w:val="0"/>
          <w:sz w:val="28"/>
          <w:szCs w:val="28"/>
          <w:lang w:val="en-US"/>
        </w:rPr>
        <w:t xml:space="preserve"> </w:t>
      </w:r>
      <w:proofErr w:type="spellStart"/>
      <w:r w:rsidR="00FD6810">
        <w:rPr>
          <w:rFonts w:ascii="Times New Roman" w:hAnsi="Times New Roman" w:cs="Times New Roman"/>
          <w:b w:val="0"/>
          <w:bCs w:val="0"/>
          <w:sz w:val="28"/>
          <w:szCs w:val="28"/>
          <w:lang w:val="en-US"/>
        </w:rPr>
        <w:t>giao</w:t>
      </w:r>
      <w:proofErr w:type="spellEnd"/>
      <w:r w:rsidR="00FD6810">
        <w:rPr>
          <w:rFonts w:ascii="Times New Roman" w:hAnsi="Times New Roman" w:cs="Times New Roman"/>
          <w:b w:val="0"/>
          <w:bCs w:val="0"/>
          <w:sz w:val="28"/>
          <w:szCs w:val="28"/>
          <w:lang w:val="en-US"/>
        </w:rPr>
        <w:t xml:space="preserve"> </w:t>
      </w:r>
      <w:proofErr w:type="spellStart"/>
      <w:r w:rsidR="00FD6810">
        <w:rPr>
          <w:rFonts w:ascii="Times New Roman" w:hAnsi="Times New Roman" w:cs="Times New Roman"/>
          <w:b w:val="0"/>
          <w:bCs w:val="0"/>
          <w:sz w:val="28"/>
          <w:szCs w:val="28"/>
          <w:lang w:val="en-US"/>
        </w:rPr>
        <w:t>diện</w:t>
      </w:r>
      <w:proofErr w:type="spellEnd"/>
      <w:r w:rsidR="00FD6810">
        <w:rPr>
          <w:rFonts w:ascii="Times New Roman" w:hAnsi="Times New Roman" w:cs="Times New Roman"/>
          <w:b w:val="0"/>
          <w:bCs w:val="0"/>
          <w:sz w:val="28"/>
          <w:szCs w:val="28"/>
          <w:lang w:val="en-US"/>
        </w:rPr>
        <w:t xml:space="preserve"> </w:t>
      </w:r>
      <w:proofErr w:type="spellStart"/>
      <w:r w:rsidR="00FD6810">
        <w:rPr>
          <w:rFonts w:ascii="Times New Roman" w:hAnsi="Times New Roman" w:cs="Times New Roman"/>
          <w:b w:val="0"/>
          <w:bCs w:val="0"/>
          <w:sz w:val="28"/>
          <w:szCs w:val="28"/>
          <w:lang w:val="en-US"/>
        </w:rPr>
        <w:t>của</w:t>
      </w:r>
      <w:proofErr w:type="spellEnd"/>
      <w:r w:rsidR="00FD6810">
        <w:rPr>
          <w:rFonts w:ascii="Times New Roman" w:hAnsi="Times New Roman" w:cs="Times New Roman"/>
          <w:b w:val="0"/>
          <w:bCs w:val="0"/>
          <w:sz w:val="28"/>
          <w:szCs w:val="28"/>
          <w:lang w:val="en-US"/>
        </w:rPr>
        <w:t xml:space="preserve"> Launch4j </w:t>
      </w:r>
      <w:proofErr w:type="spellStart"/>
      <w:r w:rsidR="00FD6810">
        <w:rPr>
          <w:rFonts w:ascii="Times New Roman" w:hAnsi="Times New Roman" w:cs="Times New Roman"/>
          <w:b w:val="0"/>
          <w:bCs w:val="0"/>
          <w:sz w:val="28"/>
          <w:szCs w:val="28"/>
          <w:lang w:val="en-US"/>
        </w:rPr>
        <w:t>n</w:t>
      </w:r>
      <w:r w:rsidR="00730277">
        <w:rPr>
          <w:rFonts w:ascii="Times New Roman" w:hAnsi="Times New Roman" w:cs="Times New Roman"/>
          <w:b w:val="0"/>
          <w:bCs w:val="0"/>
          <w:sz w:val="28"/>
          <w:szCs w:val="28"/>
          <w:lang w:val="en-US"/>
        </w:rPr>
        <w:t>hư</w:t>
      </w:r>
      <w:proofErr w:type="spellEnd"/>
      <w:r w:rsidR="00730277">
        <w:rPr>
          <w:rFonts w:ascii="Times New Roman" w:hAnsi="Times New Roman" w:cs="Times New Roman"/>
          <w:b w:val="0"/>
          <w:bCs w:val="0"/>
          <w:sz w:val="28"/>
          <w:szCs w:val="28"/>
          <w:lang w:val="en-US"/>
        </w:rPr>
        <w:t xml:space="preserve"> </w:t>
      </w:r>
      <w:proofErr w:type="spellStart"/>
      <w:r w:rsidR="00730277">
        <w:rPr>
          <w:rFonts w:ascii="Times New Roman" w:hAnsi="Times New Roman" w:cs="Times New Roman"/>
          <w:b w:val="0"/>
          <w:bCs w:val="0"/>
          <w:sz w:val="28"/>
          <w:szCs w:val="28"/>
          <w:lang w:val="en-US"/>
        </w:rPr>
        <w:t>hình</w:t>
      </w:r>
      <w:proofErr w:type="spellEnd"/>
      <w:r w:rsidR="00730277">
        <w:rPr>
          <w:rFonts w:ascii="Times New Roman" w:hAnsi="Times New Roman" w:cs="Times New Roman"/>
          <w:b w:val="0"/>
          <w:bCs w:val="0"/>
          <w:sz w:val="28"/>
          <w:szCs w:val="28"/>
          <w:lang w:val="en-US"/>
        </w:rPr>
        <w:t>:</w:t>
      </w:r>
      <w:r w:rsidR="00730277">
        <w:rPr>
          <w:rFonts w:ascii="Times New Roman" w:hAnsi="Times New Roman" w:cs="Times New Roman"/>
          <w:b w:val="0"/>
          <w:bCs w:val="0"/>
          <w:sz w:val="28"/>
          <w:szCs w:val="28"/>
          <w:lang w:val="en-US"/>
        </w:rPr>
        <w:br/>
      </w:r>
      <w:r w:rsidR="00730277" w:rsidRPr="00730277">
        <w:rPr>
          <w:rFonts w:ascii="Times New Roman" w:hAnsi="Times New Roman" w:cs="Times New Roman"/>
          <w:b w:val="0"/>
          <w:bCs w:val="0"/>
          <w:noProof/>
          <w:sz w:val="28"/>
          <w:szCs w:val="28"/>
          <w:lang w:val="en-US"/>
        </w:rPr>
        <w:drawing>
          <wp:inline distT="0" distB="0" distL="0" distR="0" wp14:anchorId="3A48A628" wp14:editId="64A4C6B2">
            <wp:extent cx="5443967" cy="4314305"/>
            <wp:effectExtent l="0" t="0" r="0" b="0"/>
            <wp:docPr id="199348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85646" name=""/>
                    <pic:cNvPicPr/>
                  </pic:nvPicPr>
                  <pic:blipFill>
                    <a:blip r:embed="rId201"/>
                    <a:stretch>
                      <a:fillRect/>
                    </a:stretch>
                  </pic:blipFill>
                  <pic:spPr>
                    <a:xfrm>
                      <a:off x="0" y="0"/>
                      <a:ext cx="5447618" cy="4317198"/>
                    </a:xfrm>
                    <a:prstGeom prst="rect">
                      <a:avLst/>
                    </a:prstGeom>
                  </pic:spPr>
                </pic:pic>
              </a:graphicData>
            </a:graphic>
          </wp:inline>
        </w:drawing>
      </w:r>
      <w:bookmarkEnd w:id="167"/>
      <w:bookmarkEnd w:id="168"/>
    </w:p>
    <w:p w14:paraId="78E9C294" w14:textId="4AF5B802" w:rsidR="00716F36" w:rsidRDefault="00730277" w:rsidP="00F53647">
      <w:pPr>
        <w:pStyle w:val="Heading2"/>
        <w:numPr>
          <w:ilvl w:val="1"/>
          <w:numId w:val="23"/>
        </w:numPr>
        <w:rPr>
          <w:rFonts w:ascii="Times New Roman" w:hAnsi="Times New Roman" w:cs="Times New Roman"/>
          <w:b w:val="0"/>
          <w:bCs w:val="0"/>
          <w:sz w:val="28"/>
          <w:szCs w:val="28"/>
          <w:lang w:val="en-US"/>
        </w:rPr>
      </w:pPr>
      <w:bookmarkStart w:id="169" w:name="_Toc167262719"/>
      <w:bookmarkStart w:id="170" w:name="_Toc167875588"/>
      <w:r>
        <w:rPr>
          <w:rFonts w:ascii="Times New Roman" w:hAnsi="Times New Roman" w:cs="Times New Roman"/>
          <w:b w:val="0"/>
          <w:bCs w:val="0"/>
          <w:sz w:val="28"/>
          <w:szCs w:val="28"/>
          <w:lang w:val="en-US"/>
        </w:rPr>
        <w:t xml:space="preserve">Ta </w:t>
      </w:r>
      <w:proofErr w:type="spellStart"/>
      <w:r>
        <w:rPr>
          <w:rFonts w:ascii="Times New Roman" w:hAnsi="Times New Roman" w:cs="Times New Roman"/>
          <w:b w:val="0"/>
          <w:bCs w:val="0"/>
          <w:sz w:val="28"/>
          <w:szCs w:val="28"/>
          <w:lang w:val="en-US"/>
        </w:rPr>
        <w:t>sẽ</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chọn</w:t>
      </w:r>
      <w:proofErr w:type="spellEnd"/>
      <w:r w:rsidR="001A1C30">
        <w:rPr>
          <w:rFonts w:ascii="Times New Roman" w:hAnsi="Times New Roman" w:cs="Times New Roman"/>
          <w:b w:val="0"/>
          <w:bCs w:val="0"/>
          <w:sz w:val="28"/>
          <w:szCs w:val="28"/>
          <w:lang w:val="en-US"/>
        </w:rPr>
        <w:t xml:space="preserve"> </w:t>
      </w:r>
      <w:proofErr w:type="spellStart"/>
      <w:r w:rsidR="001A1C30">
        <w:rPr>
          <w:rFonts w:ascii="Times New Roman" w:hAnsi="Times New Roman" w:cs="Times New Roman"/>
          <w:b w:val="0"/>
          <w:bCs w:val="0"/>
          <w:sz w:val="28"/>
          <w:szCs w:val="28"/>
          <w:lang w:val="en-US"/>
        </w:rPr>
        <w:t>địa</w:t>
      </w:r>
      <w:proofErr w:type="spellEnd"/>
      <w:r w:rsidR="001A1C30">
        <w:rPr>
          <w:rFonts w:ascii="Times New Roman" w:hAnsi="Times New Roman" w:cs="Times New Roman"/>
          <w:b w:val="0"/>
          <w:bCs w:val="0"/>
          <w:sz w:val="28"/>
          <w:szCs w:val="28"/>
          <w:lang w:val="en-US"/>
        </w:rPr>
        <w:t xml:space="preserve"> </w:t>
      </w:r>
      <w:proofErr w:type="spellStart"/>
      <w:r w:rsidR="001A1C30">
        <w:rPr>
          <w:rFonts w:ascii="Times New Roman" w:hAnsi="Times New Roman" w:cs="Times New Roman"/>
          <w:b w:val="0"/>
          <w:bCs w:val="0"/>
          <w:sz w:val="28"/>
          <w:szCs w:val="28"/>
          <w:lang w:val="en-US"/>
        </w:rPr>
        <w:t>chỉ</w:t>
      </w:r>
      <w:proofErr w:type="spellEnd"/>
      <w:r w:rsidR="001A1C30">
        <w:rPr>
          <w:rFonts w:ascii="Times New Roman" w:hAnsi="Times New Roman" w:cs="Times New Roman"/>
          <w:b w:val="0"/>
          <w:bCs w:val="0"/>
          <w:sz w:val="28"/>
          <w:szCs w:val="28"/>
          <w:lang w:val="en-US"/>
        </w:rPr>
        <w:t xml:space="preserve"> </w:t>
      </w:r>
      <w:proofErr w:type="spellStart"/>
      <w:r w:rsidR="001A1C30">
        <w:rPr>
          <w:rFonts w:ascii="Times New Roman" w:hAnsi="Times New Roman" w:cs="Times New Roman"/>
          <w:b w:val="0"/>
          <w:bCs w:val="0"/>
          <w:sz w:val="28"/>
          <w:szCs w:val="28"/>
          <w:lang w:val="en-US"/>
        </w:rPr>
        <w:t>của</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outputfile</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và</w:t>
      </w:r>
      <w:proofErr w:type="spellEnd"/>
      <w:r>
        <w:rPr>
          <w:rFonts w:ascii="Times New Roman" w:hAnsi="Times New Roman" w:cs="Times New Roman"/>
          <w:b w:val="0"/>
          <w:bCs w:val="0"/>
          <w:sz w:val="28"/>
          <w:szCs w:val="28"/>
          <w:lang w:val="en-US"/>
        </w:rPr>
        <w:t xml:space="preserve"> file jar</w:t>
      </w:r>
      <w:r w:rsidR="001A1C30">
        <w:rPr>
          <w:rFonts w:ascii="Times New Roman" w:hAnsi="Times New Roman" w:cs="Times New Roman"/>
          <w:b w:val="0"/>
          <w:bCs w:val="0"/>
          <w:sz w:val="28"/>
          <w:szCs w:val="28"/>
          <w:lang w:val="en-US"/>
        </w:rPr>
        <w:t xml:space="preserve"> </w:t>
      </w:r>
      <w:proofErr w:type="spellStart"/>
      <w:r w:rsidR="001A1C30">
        <w:rPr>
          <w:rFonts w:ascii="Times New Roman" w:hAnsi="Times New Roman" w:cs="Times New Roman"/>
          <w:b w:val="0"/>
          <w:bCs w:val="0"/>
          <w:sz w:val="28"/>
          <w:szCs w:val="28"/>
          <w:lang w:val="en-US"/>
        </w:rPr>
        <w:t>mà</w:t>
      </w:r>
      <w:proofErr w:type="spellEnd"/>
      <w:r w:rsidR="001A1C30">
        <w:rPr>
          <w:rFonts w:ascii="Times New Roman" w:hAnsi="Times New Roman" w:cs="Times New Roman"/>
          <w:b w:val="0"/>
          <w:bCs w:val="0"/>
          <w:sz w:val="28"/>
          <w:szCs w:val="28"/>
          <w:lang w:val="en-US"/>
        </w:rPr>
        <w:t xml:space="preserve"> </w:t>
      </w:r>
      <w:proofErr w:type="spellStart"/>
      <w:r w:rsidR="001A1C30">
        <w:rPr>
          <w:rFonts w:ascii="Times New Roman" w:hAnsi="Times New Roman" w:cs="Times New Roman"/>
          <w:b w:val="0"/>
          <w:bCs w:val="0"/>
          <w:sz w:val="28"/>
          <w:szCs w:val="28"/>
          <w:lang w:val="en-US"/>
        </w:rPr>
        <w:t>đã</w:t>
      </w:r>
      <w:proofErr w:type="spellEnd"/>
      <w:r w:rsidR="001A1C30">
        <w:rPr>
          <w:rFonts w:ascii="Times New Roman" w:hAnsi="Times New Roman" w:cs="Times New Roman"/>
          <w:b w:val="0"/>
          <w:bCs w:val="0"/>
          <w:sz w:val="28"/>
          <w:szCs w:val="28"/>
          <w:lang w:val="en-US"/>
        </w:rPr>
        <w:t xml:space="preserve"> export </w:t>
      </w:r>
      <w:proofErr w:type="spellStart"/>
      <w:r w:rsidR="001A1C30">
        <w:rPr>
          <w:rFonts w:ascii="Times New Roman" w:hAnsi="Times New Roman" w:cs="Times New Roman"/>
          <w:b w:val="0"/>
          <w:bCs w:val="0"/>
          <w:sz w:val="28"/>
          <w:szCs w:val="28"/>
          <w:lang w:val="en-US"/>
        </w:rPr>
        <w:t>từ</w:t>
      </w:r>
      <w:proofErr w:type="spellEnd"/>
      <w:r w:rsidR="001A1C30">
        <w:rPr>
          <w:rFonts w:ascii="Times New Roman" w:hAnsi="Times New Roman" w:cs="Times New Roman"/>
          <w:b w:val="0"/>
          <w:bCs w:val="0"/>
          <w:sz w:val="28"/>
          <w:szCs w:val="28"/>
          <w:lang w:val="en-US"/>
        </w:rPr>
        <w:t xml:space="preserve"> eclipse ở </w:t>
      </w:r>
      <w:proofErr w:type="spellStart"/>
      <w:r w:rsidR="001A1C30">
        <w:rPr>
          <w:rFonts w:ascii="Times New Roman" w:hAnsi="Times New Roman" w:cs="Times New Roman"/>
          <w:b w:val="0"/>
          <w:bCs w:val="0"/>
          <w:sz w:val="28"/>
          <w:szCs w:val="28"/>
          <w:lang w:val="en-US"/>
        </w:rPr>
        <w:t>trên</w:t>
      </w:r>
      <w:proofErr w:type="spellEnd"/>
      <w:r w:rsidR="001A1C30">
        <w:rPr>
          <w:rFonts w:ascii="Times New Roman" w:hAnsi="Times New Roman" w:cs="Times New Roman"/>
          <w:b w:val="0"/>
          <w:bCs w:val="0"/>
          <w:sz w:val="28"/>
          <w:szCs w:val="28"/>
          <w:lang w:val="en-US"/>
        </w:rPr>
        <w:t>:</w:t>
      </w:r>
      <w:r w:rsidR="00716F36" w:rsidRPr="00716F36">
        <w:rPr>
          <w:noProof/>
        </w:rPr>
        <w:t xml:space="preserve"> </w:t>
      </w:r>
      <w:r w:rsidR="00716F36" w:rsidRPr="00716F36">
        <w:rPr>
          <w:rFonts w:ascii="Times New Roman" w:hAnsi="Times New Roman" w:cs="Times New Roman"/>
          <w:b w:val="0"/>
          <w:bCs w:val="0"/>
          <w:noProof/>
          <w:sz w:val="28"/>
          <w:szCs w:val="28"/>
          <w:lang w:val="en-US"/>
        </w:rPr>
        <w:drawing>
          <wp:inline distT="0" distB="0" distL="0" distR="0" wp14:anchorId="33B2438E" wp14:editId="3815BDE0">
            <wp:extent cx="5460477" cy="583362"/>
            <wp:effectExtent l="0" t="0" r="0" b="0"/>
            <wp:docPr id="143005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58415" name=""/>
                    <pic:cNvPicPr/>
                  </pic:nvPicPr>
                  <pic:blipFill>
                    <a:blip r:embed="rId202"/>
                    <a:stretch>
                      <a:fillRect/>
                    </a:stretch>
                  </pic:blipFill>
                  <pic:spPr>
                    <a:xfrm>
                      <a:off x="0" y="0"/>
                      <a:ext cx="5552127" cy="593153"/>
                    </a:xfrm>
                    <a:prstGeom prst="rect">
                      <a:avLst/>
                    </a:prstGeom>
                  </pic:spPr>
                </pic:pic>
              </a:graphicData>
            </a:graphic>
          </wp:inline>
        </w:drawing>
      </w:r>
      <w:bookmarkEnd w:id="169"/>
      <w:bookmarkEnd w:id="170"/>
    </w:p>
    <w:p w14:paraId="420F052B" w14:textId="1459F007" w:rsidR="0093615E" w:rsidRDefault="00D05BF5" w:rsidP="00F53647">
      <w:pPr>
        <w:pStyle w:val="Heading2"/>
        <w:numPr>
          <w:ilvl w:val="1"/>
          <w:numId w:val="23"/>
        </w:numPr>
        <w:rPr>
          <w:rFonts w:ascii="Times New Roman" w:hAnsi="Times New Roman" w:cs="Times New Roman"/>
          <w:b w:val="0"/>
          <w:bCs w:val="0"/>
          <w:sz w:val="28"/>
          <w:szCs w:val="28"/>
          <w:lang w:val="en-US"/>
        </w:rPr>
      </w:pPr>
      <w:bookmarkStart w:id="171" w:name="_Toc167262720"/>
      <w:bookmarkStart w:id="172" w:name="_Toc167875589"/>
      <w:proofErr w:type="spellStart"/>
      <w:r>
        <w:rPr>
          <w:rFonts w:ascii="Times New Roman" w:hAnsi="Times New Roman" w:cs="Times New Roman"/>
          <w:b w:val="0"/>
          <w:bCs w:val="0"/>
          <w:sz w:val="28"/>
          <w:szCs w:val="28"/>
          <w:lang w:val="en-US"/>
        </w:rPr>
        <w:t>Tiếp</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theo</w:t>
      </w:r>
      <w:proofErr w:type="spellEnd"/>
      <w:r>
        <w:rPr>
          <w:rFonts w:ascii="Times New Roman" w:hAnsi="Times New Roman" w:cs="Times New Roman"/>
          <w:b w:val="0"/>
          <w:bCs w:val="0"/>
          <w:sz w:val="28"/>
          <w:szCs w:val="28"/>
          <w:lang w:val="en-US"/>
        </w:rPr>
        <w:t xml:space="preserve"> ta </w:t>
      </w:r>
      <w:proofErr w:type="spellStart"/>
      <w:r>
        <w:rPr>
          <w:rFonts w:ascii="Times New Roman" w:hAnsi="Times New Roman" w:cs="Times New Roman"/>
          <w:b w:val="0"/>
          <w:bCs w:val="0"/>
          <w:sz w:val="28"/>
          <w:szCs w:val="28"/>
          <w:lang w:val="en-US"/>
        </w:rPr>
        <w:t>sẽ</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chọn</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cấu</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hình</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của</w:t>
      </w:r>
      <w:proofErr w:type="spellEnd"/>
      <w:r>
        <w:rPr>
          <w:rFonts w:ascii="Times New Roman" w:hAnsi="Times New Roman" w:cs="Times New Roman"/>
          <w:b w:val="0"/>
          <w:bCs w:val="0"/>
          <w:sz w:val="28"/>
          <w:szCs w:val="28"/>
          <w:lang w:val="en-US"/>
        </w:rPr>
        <w:t xml:space="preserve"> </w:t>
      </w:r>
      <w:proofErr w:type="gramStart"/>
      <w:r>
        <w:rPr>
          <w:rFonts w:ascii="Times New Roman" w:hAnsi="Times New Roman" w:cs="Times New Roman"/>
          <w:b w:val="0"/>
          <w:bCs w:val="0"/>
          <w:sz w:val="28"/>
          <w:szCs w:val="28"/>
          <w:lang w:val="en-US"/>
        </w:rPr>
        <w:t xml:space="preserve">JRE( </w:t>
      </w:r>
      <w:proofErr w:type="spellStart"/>
      <w:r>
        <w:rPr>
          <w:rFonts w:ascii="Times New Roman" w:hAnsi="Times New Roman" w:cs="Times New Roman"/>
          <w:b w:val="0"/>
          <w:bCs w:val="0"/>
          <w:sz w:val="28"/>
          <w:szCs w:val="28"/>
          <w:lang w:val="en-US"/>
        </w:rPr>
        <w:t>bắt</w:t>
      </w:r>
      <w:proofErr w:type="spellEnd"/>
      <w:proofErr w:type="gram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buộc</w:t>
      </w:r>
      <w:proofErr w:type="spellEnd"/>
      <w:r>
        <w:rPr>
          <w:rFonts w:ascii="Times New Roman" w:hAnsi="Times New Roman" w:cs="Times New Roman"/>
          <w:b w:val="0"/>
          <w:bCs w:val="0"/>
          <w:sz w:val="28"/>
          <w:szCs w:val="28"/>
          <w:lang w:val="en-US"/>
        </w:rPr>
        <w:t xml:space="preserve"> </w:t>
      </w:r>
      <w:proofErr w:type="spellStart"/>
      <w:r w:rsidR="00195A31">
        <w:rPr>
          <w:rFonts w:ascii="Times New Roman" w:hAnsi="Times New Roman" w:cs="Times New Roman"/>
          <w:b w:val="0"/>
          <w:bCs w:val="0"/>
          <w:sz w:val="28"/>
          <w:szCs w:val="28"/>
          <w:lang w:val="en-US"/>
        </w:rPr>
        <w:t>máy</w:t>
      </w:r>
      <w:proofErr w:type="spellEnd"/>
      <w:r w:rsidR="00195A31">
        <w:rPr>
          <w:rFonts w:ascii="Times New Roman" w:hAnsi="Times New Roman" w:cs="Times New Roman"/>
          <w:b w:val="0"/>
          <w:bCs w:val="0"/>
          <w:sz w:val="28"/>
          <w:szCs w:val="28"/>
          <w:lang w:val="en-US"/>
        </w:rPr>
        <w:t xml:space="preserve"> </w:t>
      </w:r>
      <w:proofErr w:type="spellStart"/>
      <w:r w:rsidR="00195A31">
        <w:rPr>
          <w:rFonts w:ascii="Times New Roman" w:hAnsi="Times New Roman" w:cs="Times New Roman"/>
          <w:b w:val="0"/>
          <w:bCs w:val="0"/>
          <w:sz w:val="28"/>
          <w:szCs w:val="28"/>
          <w:lang w:val="en-US"/>
        </w:rPr>
        <w:t>tính</w:t>
      </w:r>
      <w:proofErr w:type="spellEnd"/>
      <w:r w:rsidR="00195A31">
        <w:rPr>
          <w:rFonts w:ascii="Times New Roman" w:hAnsi="Times New Roman" w:cs="Times New Roman"/>
          <w:b w:val="0"/>
          <w:bCs w:val="0"/>
          <w:sz w:val="28"/>
          <w:szCs w:val="28"/>
          <w:lang w:val="en-US"/>
        </w:rPr>
        <w:t xml:space="preserve"> </w:t>
      </w:r>
      <w:proofErr w:type="spellStart"/>
      <w:r w:rsidR="00195A31">
        <w:rPr>
          <w:rFonts w:ascii="Times New Roman" w:hAnsi="Times New Roman" w:cs="Times New Roman"/>
          <w:b w:val="0"/>
          <w:bCs w:val="0"/>
          <w:sz w:val="28"/>
          <w:szCs w:val="28"/>
          <w:lang w:val="en-US"/>
        </w:rPr>
        <w:t>đã</w:t>
      </w:r>
      <w:proofErr w:type="spellEnd"/>
      <w:r w:rsidR="00195A31">
        <w:rPr>
          <w:rFonts w:ascii="Times New Roman" w:hAnsi="Times New Roman" w:cs="Times New Roman"/>
          <w:b w:val="0"/>
          <w:bCs w:val="0"/>
          <w:sz w:val="28"/>
          <w:szCs w:val="28"/>
          <w:lang w:val="en-US"/>
        </w:rPr>
        <w:t xml:space="preserve"> </w:t>
      </w:r>
      <w:proofErr w:type="spellStart"/>
      <w:r w:rsidR="00195A31">
        <w:rPr>
          <w:rFonts w:ascii="Times New Roman" w:hAnsi="Times New Roman" w:cs="Times New Roman"/>
          <w:b w:val="0"/>
          <w:bCs w:val="0"/>
          <w:sz w:val="28"/>
          <w:szCs w:val="28"/>
          <w:lang w:val="en-US"/>
        </w:rPr>
        <w:t>có</w:t>
      </w:r>
      <w:proofErr w:type="spellEnd"/>
      <w:r w:rsidR="00195A31">
        <w:rPr>
          <w:rFonts w:ascii="Times New Roman" w:hAnsi="Times New Roman" w:cs="Times New Roman"/>
          <w:b w:val="0"/>
          <w:bCs w:val="0"/>
          <w:sz w:val="28"/>
          <w:szCs w:val="28"/>
          <w:lang w:val="en-US"/>
        </w:rPr>
        <w:t xml:space="preserve"> </w:t>
      </w:r>
      <w:proofErr w:type="spellStart"/>
      <w:r w:rsidR="00195A31">
        <w:rPr>
          <w:rFonts w:ascii="Times New Roman" w:hAnsi="Times New Roman" w:cs="Times New Roman"/>
          <w:b w:val="0"/>
          <w:bCs w:val="0"/>
          <w:sz w:val="28"/>
          <w:szCs w:val="28"/>
          <w:lang w:val="en-US"/>
        </w:rPr>
        <w:t>phiên</w:t>
      </w:r>
      <w:proofErr w:type="spellEnd"/>
      <w:r w:rsidR="00195A31">
        <w:rPr>
          <w:rFonts w:ascii="Times New Roman" w:hAnsi="Times New Roman" w:cs="Times New Roman"/>
          <w:b w:val="0"/>
          <w:bCs w:val="0"/>
          <w:sz w:val="28"/>
          <w:szCs w:val="28"/>
          <w:lang w:val="en-US"/>
        </w:rPr>
        <w:t xml:space="preserve"> </w:t>
      </w:r>
      <w:proofErr w:type="spellStart"/>
      <w:r w:rsidR="00195A31">
        <w:rPr>
          <w:rFonts w:ascii="Times New Roman" w:hAnsi="Times New Roman" w:cs="Times New Roman"/>
          <w:b w:val="0"/>
          <w:bCs w:val="0"/>
          <w:sz w:val="28"/>
          <w:szCs w:val="28"/>
          <w:lang w:val="en-US"/>
        </w:rPr>
        <w:t>bản</w:t>
      </w:r>
      <w:proofErr w:type="spellEnd"/>
      <w:r w:rsidR="00195A31">
        <w:rPr>
          <w:rFonts w:ascii="Times New Roman" w:hAnsi="Times New Roman" w:cs="Times New Roman"/>
          <w:b w:val="0"/>
          <w:bCs w:val="0"/>
          <w:sz w:val="28"/>
          <w:szCs w:val="28"/>
          <w:lang w:val="en-US"/>
        </w:rPr>
        <w:t xml:space="preserve"> </w:t>
      </w:r>
      <w:proofErr w:type="spellStart"/>
      <w:r w:rsidR="00195A31">
        <w:rPr>
          <w:rFonts w:ascii="Times New Roman" w:hAnsi="Times New Roman" w:cs="Times New Roman"/>
          <w:b w:val="0"/>
          <w:bCs w:val="0"/>
          <w:sz w:val="28"/>
          <w:szCs w:val="28"/>
          <w:lang w:val="en-US"/>
        </w:rPr>
        <w:t>jre</w:t>
      </w:r>
      <w:proofErr w:type="spellEnd"/>
      <w:r w:rsidR="00195A31">
        <w:rPr>
          <w:rFonts w:ascii="Times New Roman" w:hAnsi="Times New Roman" w:cs="Times New Roman"/>
          <w:b w:val="0"/>
          <w:bCs w:val="0"/>
          <w:sz w:val="28"/>
          <w:szCs w:val="28"/>
          <w:lang w:val="en-US"/>
        </w:rPr>
        <w:t xml:space="preserve"> 11 </w:t>
      </w:r>
      <w:proofErr w:type="spellStart"/>
      <w:r w:rsidR="00195A31">
        <w:rPr>
          <w:rFonts w:ascii="Times New Roman" w:hAnsi="Times New Roman" w:cs="Times New Roman"/>
          <w:b w:val="0"/>
          <w:bCs w:val="0"/>
          <w:sz w:val="28"/>
          <w:szCs w:val="28"/>
          <w:lang w:val="en-US"/>
        </w:rPr>
        <w:t>trở</w:t>
      </w:r>
      <w:proofErr w:type="spellEnd"/>
      <w:r w:rsidR="00195A31">
        <w:rPr>
          <w:rFonts w:ascii="Times New Roman" w:hAnsi="Times New Roman" w:cs="Times New Roman"/>
          <w:b w:val="0"/>
          <w:bCs w:val="0"/>
          <w:sz w:val="28"/>
          <w:szCs w:val="28"/>
          <w:lang w:val="en-US"/>
        </w:rPr>
        <w:t xml:space="preserve"> </w:t>
      </w:r>
      <w:proofErr w:type="spellStart"/>
      <w:r w:rsidR="00195A31">
        <w:rPr>
          <w:rFonts w:ascii="Times New Roman" w:hAnsi="Times New Roman" w:cs="Times New Roman"/>
          <w:b w:val="0"/>
          <w:bCs w:val="0"/>
          <w:sz w:val="28"/>
          <w:szCs w:val="28"/>
          <w:lang w:val="en-US"/>
        </w:rPr>
        <w:t>lên</w:t>
      </w:r>
      <w:proofErr w:type="spellEnd"/>
      <w:r w:rsidR="00647736">
        <w:rPr>
          <w:rFonts w:ascii="Times New Roman" w:hAnsi="Times New Roman" w:cs="Times New Roman"/>
          <w:b w:val="0"/>
          <w:bCs w:val="0"/>
          <w:sz w:val="28"/>
          <w:szCs w:val="28"/>
          <w:lang w:val="en-US"/>
        </w:rPr>
        <w:t xml:space="preserve"> link </w:t>
      </w:r>
      <w:proofErr w:type="spellStart"/>
      <w:r w:rsidR="00647736">
        <w:rPr>
          <w:rFonts w:ascii="Times New Roman" w:hAnsi="Times New Roman" w:cs="Times New Roman"/>
          <w:b w:val="0"/>
          <w:bCs w:val="0"/>
          <w:sz w:val="28"/>
          <w:szCs w:val="28"/>
          <w:lang w:val="en-US"/>
        </w:rPr>
        <w:t>tải</w:t>
      </w:r>
      <w:proofErr w:type="spellEnd"/>
      <w:r w:rsidR="00647736">
        <w:rPr>
          <w:rFonts w:ascii="Times New Roman" w:hAnsi="Times New Roman" w:cs="Times New Roman"/>
          <w:b w:val="0"/>
          <w:bCs w:val="0"/>
          <w:sz w:val="28"/>
          <w:szCs w:val="28"/>
          <w:lang w:val="en-US"/>
        </w:rPr>
        <w:t xml:space="preserve"> :</w:t>
      </w:r>
      <w:r w:rsidR="00647736" w:rsidRPr="00647736">
        <w:t xml:space="preserve"> </w:t>
      </w:r>
      <w:hyperlink r:id="rId203" w:history="1">
        <w:r w:rsidR="00647736" w:rsidRPr="00647736">
          <w:rPr>
            <w:rStyle w:val="Hyperlink"/>
            <w:rFonts w:ascii="Times New Roman" w:hAnsi="Times New Roman" w:cs="Times New Roman"/>
            <w:b w:val="0"/>
            <w:bCs w:val="0"/>
            <w:sz w:val="28"/>
            <w:szCs w:val="28"/>
            <w:lang w:val="en-US"/>
          </w:rPr>
          <w:t>https://www.oracle.com/java/technologies/javase/jdk11-archive-downloads.html</w:t>
        </w:r>
      </w:hyperlink>
      <w:r w:rsidR="00195A31">
        <w:rPr>
          <w:rFonts w:ascii="Times New Roman" w:hAnsi="Times New Roman" w:cs="Times New Roman"/>
          <w:b w:val="0"/>
          <w:bCs w:val="0"/>
          <w:sz w:val="28"/>
          <w:szCs w:val="28"/>
          <w:lang w:val="en-US"/>
        </w:rPr>
        <w:t>):</w:t>
      </w:r>
      <w:r w:rsidR="009A5F2D">
        <w:rPr>
          <w:rFonts w:ascii="Times New Roman" w:hAnsi="Times New Roman" w:cs="Times New Roman"/>
          <w:b w:val="0"/>
          <w:bCs w:val="0"/>
          <w:sz w:val="28"/>
          <w:szCs w:val="28"/>
          <w:lang w:val="en-US"/>
        </w:rPr>
        <w:br/>
      </w:r>
      <w:r w:rsidR="00195A31" w:rsidRPr="00195A31">
        <w:rPr>
          <w:noProof/>
        </w:rPr>
        <w:t xml:space="preserve"> </w:t>
      </w:r>
      <w:r w:rsidR="00195A31" w:rsidRPr="00195A31">
        <w:rPr>
          <w:rFonts w:ascii="Times New Roman" w:hAnsi="Times New Roman" w:cs="Times New Roman"/>
          <w:b w:val="0"/>
          <w:bCs w:val="0"/>
          <w:noProof/>
          <w:sz w:val="28"/>
          <w:szCs w:val="28"/>
          <w:lang w:val="en-US"/>
        </w:rPr>
        <w:drawing>
          <wp:inline distT="0" distB="0" distL="0" distR="0" wp14:anchorId="5BB92EFA" wp14:editId="5E21ADBE">
            <wp:extent cx="5486696" cy="1526136"/>
            <wp:effectExtent l="0" t="0" r="0" b="0"/>
            <wp:docPr id="90607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5779" name=""/>
                    <pic:cNvPicPr/>
                  </pic:nvPicPr>
                  <pic:blipFill>
                    <a:blip r:embed="rId204"/>
                    <a:stretch>
                      <a:fillRect/>
                    </a:stretch>
                  </pic:blipFill>
                  <pic:spPr>
                    <a:xfrm>
                      <a:off x="0" y="0"/>
                      <a:ext cx="5517094" cy="1534591"/>
                    </a:xfrm>
                    <a:prstGeom prst="rect">
                      <a:avLst/>
                    </a:prstGeom>
                  </pic:spPr>
                </pic:pic>
              </a:graphicData>
            </a:graphic>
          </wp:inline>
        </w:drawing>
      </w:r>
      <w:bookmarkEnd w:id="171"/>
      <w:bookmarkEnd w:id="172"/>
    </w:p>
    <w:p w14:paraId="24C6E040" w14:textId="19CAEC0C" w:rsidR="0093615E" w:rsidRDefault="0093615E" w:rsidP="00F53647">
      <w:pPr>
        <w:pStyle w:val="Heading2"/>
        <w:numPr>
          <w:ilvl w:val="1"/>
          <w:numId w:val="23"/>
        </w:numPr>
        <w:rPr>
          <w:rFonts w:ascii="Times New Roman" w:hAnsi="Times New Roman" w:cs="Times New Roman"/>
          <w:b w:val="0"/>
          <w:bCs w:val="0"/>
          <w:sz w:val="28"/>
          <w:szCs w:val="28"/>
          <w:lang w:val="en-US"/>
        </w:rPr>
      </w:pPr>
      <w:bookmarkStart w:id="173" w:name="_Toc167262721"/>
      <w:bookmarkStart w:id="174" w:name="_Toc167875590"/>
      <w:r w:rsidRPr="0093615E">
        <w:rPr>
          <w:rFonts w:ascii="Times New Roman" w:hAnsi="Times New Roman" w:cs="Times New Roman"/>
          <w:b w:val="0"/>
          <w:bCs w:val="0"/>
          <w:noProof/>
          <w:sz w:val="28"/>
          <w:szCs w:val="28"/>
          <w:lang w:val="en-US"/>
        </w:rPr>
        <w:drawing>
          <wp:anchor distT="0" distB="0" distL="114300" distR="114300" simplePos="0" relativeHeight="251674624" behindDoc="0" locked="0" layoutInCell="1" allowOverlap="1" wp14:anchorId="4214A6A8" wp14:editId="215C29D5">
            <wp:simplePos x="0" y="0"/>
            <wp:positionH relativeFrom="column">
              <wp:posOffset>3348563</wp:posOffset>
            </wp:positionH>
            <wp:positionV relativeFrom="paragraph">
              <wp:posOffset>37518</wp:posOffset>
            </wp:positionV>
            <wp:extent cx="369570" cy="353695"/>
            <wp:effectExtent l="0" t="0" r="0" b="0"/>
            <wp:wrapSquare wrapText="bothSides"/>
            <wp:docPr id="5997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0028" name=""/>
                    <pic:cNvPicPr/>
                  </pic:nvPicPr>
                  <pic:blipFill>
                    <a:blip r:embed="rId205">
                      <a:extLst>
                        <a:ext uri="{28A0092B-C50C-407E-A947-70E740481C1C}">
                          <a14:useLocalDpi xmlns:a14="http://schemas.microsoft.com/office/drawing/2010/main" val="0"/>
                        </a:ext>
                      </a:extLst>
                    </a:blip>
                    <a:stretch>
                      <a:fillRect/>
                    </a:stretch>
                  </pic:blipFill>
                  <pic:spPr>
                    <a:xfrm>
                      <a:off x="0" y="0"/>
                      <a:ext cx="369570" cy="353695"/>
                    </a:xfrm>
                    <a:prstGeom prst="rect">
                      <a:avLst/>
                    </a:prstGeom>
                  </pic:spPr>
                </pic:pic>
              </a:graphicData>
            </a:graphic>
          </wp:anchor>
        </w:drawing>
      </w:r>
      <w:proofErr w:type="spellStart"/>
      <w:r>
        <w:rPr>
          <w:rFonts w:ascii="Times New Roman" w:hAnsi="Times New Roman" w:cs="Times New Roman"/>
          <w:b w:val="0"/>
          <w:bCs w:val="0"/>
          <w:sz w:val="28"/>
          <w:szCs w:val="28"/>
          <w:lang w:val="en-US"/>
        </w:rPr>
        <w:t>Và</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sẽ</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xuất</w:t>
      </w:r>
      <w:proofErr w:type="spellEnd"/>
      <w:r>
        <w:rPr>
          <w:rFonts w:ascii="Times New Roman" w:hAnsi="Times New Roman" w:cs="Times New Roman"/>
          <w:b w:val="0"/>
          <w:bCs w:val="0"/>
          <w:sz w:val="28"/>
          <w:szCs w:val="28"/>
          <w:lang w:val="en-US"/>
        </w:rPr>
        <w:t xml:space="preserve"> file xml </w:t>
      </w:r>
      <w:proofErr w:type="spellStart"/>
      <w:r>
        <w:rPr>
          <w:rFonts w:ascii="Times New Roman" w:hAnsi="Times New Roman" w:cs="Times New Roman"/>
          <w:b w:val="0"/>
          <w:bCs w:val="0"/>
          <w:sz w:val="28"/>
          <w:szCs w:val="28"/>
          <w:lang w:val="en-US"/>
        </w:rPr>
        <w:t>ra</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bằng</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chức</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năng</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của</w:t>
      </w:r>
      <w:proofErr w:type="spellEnd"/>
      <w:r>
        <w:rPr>
          <w:rFonts w:ascii="Times New Roman" w:hAnsi="Times New Roman" w:cs="Times New Roman"/>
          <w:b w:val="0"/>
          <w:bCs w:val="0"/>
          <w:sz w:val="28"/>
          <w:szCs w:val="28"/>
          <w:lang w:val="en-US"/>
        </w:rPr>
        <w:t xml:space="preserve"> Launch4j</w:t>
      </w:r>
      <w:bookmarkEnd w:id="173"/>
      <w:bookmarkEnd w:id="174"/>
    </w:p>
    <w:p w14:paraId="18CE57DC" w14:textId="77777777" w:rsidR="0093615E" w:rsidRDefault="0093615E">
      <w:pPr>
        <w:rPr>
          <w:rFonts w:eastAsia="Arial"/>
          <w:sz w:val="28"/>
          <w:szCs w:val="28"/>
          <w:lang w:val="en-US"/>
        </w:rPr>
      </w:pPr>
      <w:r>
        <w:rPr>
          <w:b/>
          <w:bCs/>
          <w:sz w:val="28"/>
          <w:szCs w:val="28"/>
          <w:lang w:val="en-US"/>
        </w:rPr>
        <w:br w:type="page"/>
      </w:r>
    </w:p>
    <w:p w14:paraId="1573E2A7" w14:textId="65770A9F" w:rsidR="0093615E" w:rsidRPr="0093615E" w:rsidRDefault="0093615E" w:rsidP="00F53647">
      <w:pPr>
        <w:pStyle w:val="Heading2"/>
        <w:numPr>
          <w:ilvl w:val="1"/>
          <w:numId w:val="23"/>
        </w:numPr>
        <w:rPr>
          <w:rFonts w:ascii="Times New Roman" w:hAnsi="Times New Roman" w:cs="Times New Roman"/>
          <w:b w:val="0"/>
          <w:bCs w:val="0"/>
          <w:sz w:val="28"/>
          <w:szCs w:val="28"/>
          <w:lang w:val="en-US"/>
        </w:rPr>
      </w:pPr>
      <w:bookmarkStart w:id="175" w:name="_Toc167262722"/>
      <w:bookmarkStart w:id="176" w:name="_Toc167875591"/>
      <w:proofErr w:type="spellStart"/>
      <w:r>
        <w:rPr>
          <w:rFonts w:ascii="Times New Roman" w:hAnsi="Times New Roman" w:cs="Times New Roman"/>
          <w:b w:val="0"/>
          <w:bCs w:val="0"/>
          <w:sz w:val="28"/>
          <w:szCs w:val="28"/>
          <w:lang w:val="en-US"/>
        </w:rPr>
        <w:lastRenderedPageBreak/>
        <w:t>Cuối</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cùng</w:t>
      </w:r>
      <w:proofErr w:type="spellEnd"/>
      <w:r>
        <w:rPr>
          <w:rFonts w:ascii="Times New Roman" w:hAnsi="Times New Roman" w:cs="Times New Roman"/>
          <w:b w:val="0"/>
          <w:bCs w:val="0"/>
          <w:sz w:val="28"/>
          <w:szCs w:val="28"/>
          <w:lang w:val="en-US"/>
        </w:rPr>
        <w:t xml:space="preserve"> ta </w:t>
      </w:r>
      <w:proofErr w:type="spellStart"/>
      <w:r>
        <w:rPr>
          <w:rFonts w:ascii="Times New Roman" w:hAnsi="Times New Roman" w:cs="Times New Roman"/>
          <w:b w:val="0"/>
          <w:bCs w:val="0"/>
          <w:sz w:val="28"/>
          <w:szCs w:val="28"/>
          <w:lang w:val="en-US"/>
        </w:rPr>
        <w:t>đã</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có</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được</w:t>
      </w:r>
      <w:proofErr w:type="spellEnd"/>
      <w:r>
        <w:rPr>
          <w:rFonts w:ascii="Times New Roman" w:hAnsi="Times New Roman" w:cs="Times New Roman"/>
          <w:b w:val="0"/>
          <w:bCs w:val="0"/>
          <w:sz w:val="28"/>
          <w:szCs w:val="28"/>
          <w:lang w:val="en-US"/>
        </w:rPr>
        <w:t xml:space="preserve"> </w:t>
      </w:r>
      <w:proofErr w:type="spellStart"/>
      <w:r>
        <w:rPr>
          <w:rFonts w:ascii="Times New Roman" w:hAnsi="Times New Roman" w:cs="Times New Roman"/>
          <w:b w:val="0"/>
          <w:bCs w:val="0"/>
          <w:sz w:val="28"/>
          <w:szCs w:val="28"/>
          <w:lang w:val="en-US"/>
        </w:rPr>
        <w:t>một</w:t>
      </w:r>
      <w:proofErr w:type="spellEnd"/>
      <w:r>
        <w:rPr>
          <w:rFonts w:ascii="Times New Roman" w:hAnsi="Times New Roman" w:cs="Times New Roman"/>
          <w:b w:val="0"/>
          <w:bCs w:val="0"/>
          <w:sz w:val="28"/>
          <w:szCs w:val="28"/>
          <w:lang w:val="en-US"/>
        </w:rPr>
        <w:t xml:space="preserve"> file SaleManagementSystem.exe</w:t>
      </w:r>
      <w:r w:rsidR="00EC3281">
        <w:rPr>
          <w:rFonts w:ascii="Times New Roman" w:hAnsi="Times New Roman" w:cs="Times New Roman"/>
          <w:b w:val="0"/>
          <w:bCs w:val="0"/>
          <w:sz w:val="28"/>
          <w:szCs w:val="28"/>
          <w:lang w:val="en-US"/>
        </w:rPr>
        <w:br/>
      </w:r>
      <w:r w:rsidR="00EC3281" w:rsidRPr="00EC3281">
        <w:rPr>
          <w:rFonts w:ascii="Times New Roman" w:hAnsi="Times New Roman" w:cs="Times New Roman"/>
          <w:b w:val="0"/>
          <w:bCs w:val="0"/>
          <w:noProof/>
          <w:sz w:val="28"/>
          <w:szCs w:val="28"/>
          <w:lang w:val="en-US"/>
        </w:rPr>
        <w:drawing>
          <wp:inline distT="0" distB="0" distL="0" distR="0" wp14:anchorId="22DF6EE0" wp14:editId="31C71F33">
            <wp:extent cx="1391133" cy="1102408"/>
            <wp:effectExtent l="0" t="0" r="0" b="0"/>
            <wp:docPr id="148461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0583" name=""/>
                    <pic:cNvPicPr/>
                  </pic:nvPicPr>
                  <pic:blipFill>
                    <a:blip r:embed="rId206"/>
                    <a:stretch>
                      <a:fillRect/>
                    </a:stretch>
                  </pic:blipFill>
                  <pic:spPr>
                    <a:xfrm>
                      <a:off x="0" y="0"/>
                      <a:ext cx="1393051" cy="1103928"/>
                    </a:xfrm>
                    <a:prstGeom prst="rect">
                      <a:avLst/>
                    </a:prstGeom>
                  </pic:spPr>
                </pic:pic>
              </a:graphicData>
            </a:graphic>
          </wp:inline>
        </w:drawing>
      </w:r>
      <w:bookmarkEnd w:id="175"/>
      <w:bookmarkEnd w:id="176"/>
    </w:p>
    <w:p w14:paraId="47165FB1" w14:textId="30C87705" w:rsidR="00A27F38" w:rsidRPr="00A27F38" w:rsidRDefault="00A27F38" w:rsidP="00A27F38">
      <w:pPr>
        <w:ind w:left="720"/>
        <w:rPr>
          <w:sz w:val="20"/>
          <w:lang w:val="en-US"/>
        </w:rPr>
      </w:pPr>
    </w:p>
    <w:p w14:paraId="63323364" w14:textId="08A0139D" w:rsidR="00545282" w:rsidRDefault="00545282">
      <w:pPr>
        <w:rPr>
          <w:sz w:val="20"/>
          <w:szCs w:val="26"/>
          <w:lang w:val="en-US"/>
        </w:rPr>
      </w:pPr>
      <w:r>
        <w:rPr>
          <w:sz w:val="20"/>
          <w:szCs w:val="26"/>
          <w:lang w:val="en-US"/>
        </w:rPr>
        <w:br w:type="page"/>
      </w:r>
    </w:p>
    <w:p w14:paraId="001D2CD4" w14:textId="77777777" w:rsidR="007A6809" w:rsidRPr="00462319" w:rsidRDefault="007A6809" w:rsidP="00B74945">
      <w:pPr>
        <w:rPr>
          <w:sz w:val="20"/>
          <w:szCs w:val="26"/>
          <w:lang w:val="en-US"/>
        </w:rPr>
      </w:pPr>
    </w:p>
    <w:p w14:paraId="3E373B61" w14:textId="54D686B5" w:rsidR="007A6809" w:rsidRPr="00462319" w:rsidRDefault="009F0AD0" w:rsidP="002941D5">
      <w:pPr>
        <w:pStyle w:val="Heading1"/>
        <w:ind w:left="0"/>
        <w:rPr>
          <w:rFonts w:ascii="Times New Roman" w:hAnsi="Times New Roman" w:cs="Times New Roman"/>
          <w:b w:val="0"/>
          <w:sz w:val="34"/>
        </w:rPr>
      </w:pPr>
      <w:bookmarkStart w:id="177" w:name="_Toc167019618"/>
      <w:bookmarkStart w:id="178" w:name="_Toc167262723"/>
      <w:bookmarkStart w:id="179" w:name="_Toc167875592"/>
      <w:r w:rsidRPr="00462319">
        <w:rPr>
          <w:rFonts w:ascii="Times New Roman" w:hAnsi="Times New Roman" w:cs="Times New Roman"/>
        </w:rPr>
        <w:t>CHƯƠNG</w:t>
      </w:r>
      <w:r w:rsidRPr="00462319">
        <w:rPr>
          <w:rFonts w:ascii="Times New Roman" w:hAnsi="Times New Roman" w:cs="Times New Roman"/>
          <w:spacing w:val="-3"/>
        </w:rPr>
        <w:t xml:space="preserve"> </w:t>
      </w:r>
      <w:r w:rsidR="005A4AFC">
        <w:rPr>
          <w:rFonts w:ascii="Times New Roman" w:hAnsi="Times New Roman" w:cs="Times New Roman"/>
          <w:lang w:val="en-US"/>
        </w:rPr>
        <w:t>8</w:t>
      </w:r>
      <w:r w:rsidRPr="00462319">
        <w:rPr>
          <w:rFonts w:ascii="Times New Roman" w:hAnsi="Times New Roman" w:cs="Times New Roman"/>
        </w:rPr>
        <w:t>.</w:t>
      </w:r>
      <w:bookmarkStart w:id="180" w:name="CHƯƠNG_7._HƯỚNG_DẪN_CÀI_ĐẶT_VÀ_SỬ_DỤNG"/>
      <w:bookmarkEnd w:id="180"/>
      <w:r w:rsidRPr="00462319">
        <w:rPr>
          <w:rFonts w:ascii="Times New Roman" w:hAnsi="Times New Roman" w:cs="Times New Roman"/>
          <w:spacing w:val="-8"/>
        </w:rPr>
        <w:t xml:space="preserve"> </w:t>
      </w:r>
      <w:r w:rsidRPr="00462319">
        <w:rPr>
          <w:rFonts w:ascii="Times New Roman" w:hAnsi="Times New Roman" w:cs="Times New Roman"/>
          <w:sz w:val="34"/>
        </w:rPr>
        <w:t>HƯỚNG</w:t>
      </w:r>
      <w:r w:rsidRPr="00462319">
        <w:rPr>
          <w:rFonts w:ascii="Times New Roman" w:hAnsi="Times New Roman" w:cs="Times New Roman"/>
          <w:spacing w:val="-1"/>
          <w:sz w:val="34"/>
        </w:rPr>
        <w:t xml:space="preserve"> </w:t>
      </w:r>
      <w:r w:rsidRPr="00462319">
        <w:rPr>
          <w:rFonts w:ascii="Times New Roman" w:hAnsi="Times New Roman" w:cs="Times New Roman"/>
          <w:sz w:val="34"/>
        </w:rPr>
        <w:t>DẪN</w:t>
      </w:r>
      <w:r w:rsidRPr="00462319">
        <w:rPr>
          <w:rFonts w:ascii="Times New Roman" w:hAnsi="Times New Roman" w:cs="Times New Roman"/>
          <w:spacing w:val="-3"/>
          <w:sz w:val="34"/>
        </w:rPr>
        <w:t xml:space="preserve"> </w:t>
      </w:r>
      <w:r w:rsidRPr="00462319">
        <w:rPr>
          <w:rFonts w:ascii="Times New Roman" w:hAnsi="Times New Roman" w:cs="Times New Roman"/>
          <w:sz w:val="34"/>
        </w:rPr>
        <w:t>CÀI</w:t>
      </w:r>
      <w:r w:rsidRPr="00462319">
        <w:rPr>
          <w:rFonts w:ascii="Times New Roman" w:hAnsi="Times New Roman" w:cs="Times New Roman"/>
          <w:spacing w:val="-4"/>
          <w:sz w:val="34"/>
        </w:rPr>
        <w:t xml:space="preserve"> </w:t>
      </w:r>
      <w:r w:rsidRPr="00462319">
        <w:rPr>
          <w:rFonts w:ascii="Times New Roman" w:hAnsi="Times New Roman" w:cs="Times New Roman"/>
          <w:sz w:val="34"/>
        </w:rPr>
        <w:t>ĐẶT</w:t>
      </w:r>
      <w:r w:rsidRPr="00462319">
        <w:rPr>
          <w:rFonts w:ascii="Times New Roman" w:hAnsi="Times New Roman" w:cs="Times New Roman"/>
          <w:spacing w:val="-2"/>
          <w:sz w:val="34"/>
        </w:rPr>
        <w:t xml:space="preserve"> </w:t>
      </w:r>
      <w:r w:rsidRPr="00462319">
        <w:rPr>
          <w:rFonts w:ascii="Times New Roman" w:hAnsi="Times New Roman" w:cs="Times New Roman"/>
          <w:sz w:val="34"/>
        </w:rPr>
        <w:t>VÀ</w:t>
      </w:r>
      <w:r w:rsidRPr="00462319">
        <w:rPr>
          <w:rFonts w:ascii="Times New Roman" w:hAnsi="Times New Roman" w:cs="Times New Roman"/>
          <w:spacing w:val="-3"/>
          <w:sz w:val="34"/>
        </w:rPr>
        <w:t xml:space="preserve"> </w:t>
      </w:r>
      <w:r w:rsidRPr="00462319">
        <w:rPr>
          <w:rFonts w:ascii="Times New Roman" w:hAnsi="Times New Roman" w:cs="Times New Roman"/>
          <w:sz w:val="34"/>
        </w:rPr>
        <w:t>SỬ</w:t>
      </w:r>
      <w:r w:rsidRPr="00462319">
        <w:rPr>
          <w:rFonts w:ascii="Times New Roman" w:hAnsi="Times New Roman" w:cs="Times New Roman"/>
          <w:spacing w:val="-1"/>
          <w:sz w:val="34"/>
        </w:rPr>
        <w:t xml:space="preserve"> </w:t>
      </w:r>
      <w:r w:rsidRPr="00462319">
        <w:rPr>
          <w:rFonts w:ascii="Times New Roman" w:hAnsi="Times New Roman" w:cs="Times New Roman"/>
          <w:sz w:val="34"/>
        </w:rPr>
        <w:t>DỤNG</w:t>
      </w:r>
      <w:bookmarkEnd w:id="177"/>
      <w:bookmarkEnd w:id="178"/>
      <w:bookmarkEnd w:id="179"/>
    </w:p>
    <w:p w14:paraId="67EDE0D6" w14:textId="77777777" w:rsidR="007A6809" w:rsidRPr="00462319" w:rsidRDefault="007A6809" w:rsidP="00B74945">
      <w:pPr>
        <w:pStyle w:val="BodyText"/>
        <w:spacing w:before="9"/>
        <w:rPr>
          <w:b/>
          <w:sz w:val="41"/>
        </w:rPr>
      </w:pPr>
    </w:p>
    <w:p w14:paraId="2BD76176" w14:textId="77777777" w:rsidR="007A6809" w:rsidRPr="00053DCC" w:rsidRDefault="009F0AD0" w:rsidP="00B74945">
      <w:pPr>
        <w:pStyle w:val="Heading4"/>
        <w:rPr>
          <w:lang w:val="en-US"/>
        </w:rPr>
      </w:pPr>
      <w:bookmarkStart w:id="181" w:name="7.1._Hướng_dẫn_cài_đặt"/>
      <w:bookmarkEnd w:id="181"/>
      <w:r w:rsidRPr="00462319">
        <w:t>Hướng</w:t>
      </w:r>
      <w:r w:rsidRPr="00462319">
        <w:rPr>
          <w:spacing w:val="-5"/>
        </w:rPr>
        <w:t xml:space="preserve"> </w:t>
      </w:r>
      <w:r w:rsidRPr="00462319">
        <w:t>dẫn</w:t>
      </w:r>
      <w:r w:rsidRPr="00462319">
        <w:rPr>
          <w:spacing w:val="-2"/>
        </w:rPr>
        <w:t xml:space="preserve"> </w:t>
      </w:r>
      <w:r w:rsidRPr="00462319">
        <w:t>cài</w:t>
      </w:r>
      <w:r w:rsidRPr="00462319">
        <w:rPr>
          <w:spacing w:val="-2"/>
        </w:rPr>
        <w:t xml:space="preserve"> </w:t>
      </w:r>
      <w:r w:rsidRPr="00462319">
        <w:t>đặt</w:t>
      </w:r>
    </w:p>
    <w:p w14:paraId="4F17A98D" w14:textId="58C1E1CE" w:rsidR="007A6809" w:rsidRPr="00537307" w:rsidRDefault="00E7491E" w:rsidP="00B74945">
      <w:pPr>
        <w:pStyle w:val="ListParagraph"/>
        <w:numPr>
          <w:ilvl w:val="0"/>
          <w:numId w:val="5"/>
        </w:numPr>
        <w:tabs>
          <w:tab w:val="left" w:pos="576"/>
        </w:tabs>
        <w:spacing w:before="1" w:line="298" w:lineRule="exact"/>
        <w:ind w:left="575"/>
        <w:rPr>
          <w:sz w:val="26"/>
          <w:szCs w:val="26"/>
        </w:rPr>
      </w:pPr>
      <w:bookmarkStart w:id="182" w:name="7.2._Đối_tượng,_phạm_vi_sử_dụng"/>
      <w:bookmarkEnd w:id="182"/>
      <w:proofErr w:type="spellStart"/>
      <w:r>
        <w:rPr>
          <w:sz w:val="26"/>
          <w:szCs w:val="26"/>
          <w:lang w:val="en-US"/>
        </w:rPr>
        <w:t>Tải</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File SaleManagementSale.exe</w:t>
      </w:r>
    </w:p>
    <w:p w14:paraId="2DE24F27" w14:textId="1E0EB54A" w:rsidR="00537307" w:rsidRPr="00462319" w:rsidRDefault="00537307" w:rsidP="00B74945">
      <w:pPr>
        <w:pStyle w:val="ListParagraph"/>
        <w:numPr>
          <w:ilvl w:val="0"/>
          <w:numId w:val="5"/>
        </w:numPr>
        <w:tabs>
          <w:tab w:val="left" w:pos="576"/>
        </w:tabs>
        <w:spacing w:before="1" w:line="298" w:lineRule="exact"/>
        <w:ind w:left="575"/>
        <w:rPr>
          <w:sz w:val="26"/>
          <w:szCs w:val="26"/>
        </w:rPr>
      </w:pPr>
      <w:proofErr w:type="spellStart"/>
      <w:r>
        <w:rPr>
          <w:sz w:val="26"/>
          <w:szCs w:val="26"/>
          <w:lang w:val="en-US"/>
        </w:rPr>
        <w:t>Bắt</w:t>
      </w:r>
      <w:proofErr w:type="spellEnd"/>
      <w:r>
        <w:rPr>
          <w:sz w:val="26"/>
          <w:szCs w:val="26"/>
          <w:lang w:val="en-US"/>
        </w:rPr>
        <w:t xml:space="preserve"> </w:t>
      </w:r>
      <w:proofErr w:type="spellStart"/>
      <w:r>
        <w:rPr>
          <w:sz w:val="26"/>
          <w:szCs w:val="26"/>
          <w:lang w:val="en-US"/>
        </w:rPr>
        <w:t>buộc</w:t>
      </w:r>
      <w:proofErr w:type="spellEnd"/>
      <w:r>
        <w:rPr>
          <w:sz w:val="26"/>
          <w:szCs w:val="26"/>
          <w:lang w:val="en-US"/>
        </w:rPr>
        <w:t xml:space="preserve"> </w:t>
      </w:r>
      <w:proofErr w:type="spellStart"/>
      <w:r>
        <w:rPr>
          <w:sz w:val="26"/>
          <w:szCs w:val="26"/>
          <w:lang w:val="en-US"/>
        </w:rPr>
        <w:t>mở</w:t>
      </w:r>
      <w:proofErr w:type="spellEnd"/>
      <w:r>
        <w:rPr>
          <w:sz w:val="26"/>
          <w:szCs w:val="26"/>
          <w:lang w:val="en-US"/>
        </w:rPr>
        <w:t xml:space="preserve"> </w:t>
      </w:r>
      <w:proofErr w:type="spellStart"/>
      <w:r>
        <w:rPr>
          <w:sz w:val="26"/>
          <w:szCs w:val="26"/>
          <w:lang w:val="en-US"/>
        </w:rPr>
        <w:t>sql</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import </w:t>
      </w:r>
      <w:proofErr w:type="spellStart"/>
      <w:r>
        <w:rPr>
          <w:sz w:val="26"/>
          <w:szCs w:val="26"/>
          <w:lang w:val="en-US"/>
        </w:rPr>
        <w:t>db</w:t>
      </w:r>
      <w:proofErr w:type="spellEnd"/>
      <w:r w:rsidR="002B7A57">
        <w:rPr>
          <w:sz w:val="26"/>
          <w:szCs w:val="26"/>
          <w:lang w:val="en-US"/>
        </w:rPr>
        <w:t xml:space="preserve"> </w:t>
      </w:r>
      <w:proofErr w:type="spellStart"/>
      <w:r w:rsidR="002B7A57">
        <w:rPr>
          <w:sz w:val="26"/>
          <w:szCs w:val="26"/>
          <w:lang w:val="en-US"/>
        </w:rPr>
        <w:t>theo</w:t>
      </w:r>
      <w:proofErr w:type="spellEnd"/>
      <w:r w:rsidR="002B7A57">
        <w:rPr>
          <w:sz w:val="26"/>
          <w:szCs w:val="26"/>
          <w:lang w:val="en-US"/>
        </w:rPr>
        <w:t xml:space="preserve"> </w:t>
      </w:r>
      <w:proofErr w:type="spellStart"/>
      <w:r w:rsidR="002B7A57">
        <w:rPr>
          <w:sz w:val="26"/>
          <w:szCs w:val="26"/>
          <w:lang w:val="en-US"/>
        </w:rPr>
        <w:t>chế</w:t>
      </w:r>
      <w:proofErr w:type="spellEnd"/>
      <w:r w:rsidR="002B7A57">
        <w:rPr>
          <w:sz w:val="26"/>
          <w:szCs w:val="26"/>
          <w:lang w:val="en-US"/>
        </w:rPr>
        <w:t xml:space="preserve"> </w:t>
      </w:r>
      <w:proofErr w:type="spellStart"/>
      <w:r w:rsidR="002B7A57">
        <w:rPr>
          <w:sz w:val="26"/>
          <w:szCs w:val="26"/>
          <w:lang w:val="en-US"/>
        </w:rPr>
        <w:t>độ</w:t>
      </w:r>
      <w:proofErr w:type="spellEnd"/>
      <w:r w:rsidR="002B7A57">
        <w:rPr>
          <w:sz w:val="26"/>
          <w:szCs w:val="26"/>
          <w:lang w:val="en-US"/>
        </w:rPr>
        <w:t xml:space="preserve"> mixed mode </w:t>
      </w:r>
    </w:p>
    <w:p w14:paraId="59D076D7" w14:textId="77777777" w:rsidR="007A6809" w:rsidRPr="00462319" w:rsidRDefault="009F0AD0" w:rsidP="00B74945">
      <w:pPr>
        <w:pStyle w:val="Heading4"/>
      </w:pPr>
      <w:r w:rsidRPr="00462319">
        <w:t>Đối</w:t>
      </w:r>
      <w:r w:rsidRPr="00462319">
        <w:rPr>
          <w:spacing w:val="-3"/>
        </w:rPr>
        <w:t xml:space="preserve"> </w:t>
      </w:r>
      <w:r w:rsidRPr="00462319">
        <w:t>tượng,</w:t>
      </w:r>
      <w:r w:rsidRPr="00462319">
        <w:rPr>
          <w:spacing w:val="-3"/>
        </w:rPr>
        <w:t xml:space="preserve"> </w:t>
      </w:r>
      <w:r w:rsidRPr="00462319">
        <w:t>phạm</w:t>
      </w:r>
      <w:r w:rsidRPr="00462319">
        <w:rPr>
          <w:spacing w:val="-2"/>
        </w:rPr>
        <w:t xml:space="preserve"> </w:t>
      </w:r>
      <w:r w:rsidRPr="00462319">
        <w:t>vi</w:t>
      </w:r>
      <w:r w:rsidRPr="00462319">
        <w:rPr>
          <w:spacing w:val="-5"/>
        </w:rPr>
        <w:t xml:space="preserve"> </w:t>
      </w:r>
      <w:r w:rsidRPr="00462319">
        <w:t>sử</w:t>
      </w:r>
      <w:r w:rsidRPr="00462319">
        <w:rPr>
          <w:spacing w:val="-2"/>
        </w:rPr>
        <w:t xml:space="preserve"> </w:t>
      </w:r>
      <w:r w:rsidRPr="00462319">
        <w:t>dụng</w:t>
      </w:r>
    </w:p>
    <w:p w14:paraId="2D6BF02C" w14:textId="77777777" w:rsidR="007A6809" w:rsidRPr="00462319" w:rsidRDefault="009F0AD0" w:rsidP="00B74945">
      <w:pPr>
        <w:pStyle w:val="ListParagraph"/>
        <w:numPr>
          <w:ilvl w:val="0"/>
          <w:numId w:val="5"/>
        </w:numPr>
        <w:tabs>
          <w:tab w:val="left" w:pos="590"/>
        </w:tabs>
        <w:spacing w:before="240"/>
        <w:ind w:right="901" w:firstLine="0"/>
        <w:rPr>
          <w:sz w:val="26"/>
          <w:szCs w:val="26"/>
        </w:rPr>
      </w:pPr>
      <w:r w:rsidRPr="00462319">
        <w:rPr>
          <w:sz w:val="26"/>
          <w:szCs w:val="26"/>
        </w:rPr>
        <w:t>Đối</w:t>
      </w:r>
      <w:r w:rsidRPr="00462319">
        <w:rPr>
          <w:spacing w:val="11"/>
          <w:sz w:val="26"/>
          <w:szCs w:val="26"/>
        </w:rPr>
        <w:t xml:space="preserve"> </w:t>
      </w:r>
      <w:r w:rsidRPr="00462319">
        <w:rPr>
          <w:sz w:val="26"/>
          <w:szCs w:val="26"/>
        </w:rPr>
        <w:t>tượng</w:t>
      </w:r>
      <w:r w:rsidRPr="00462319">
        <w:rPr>
          <w:spacing w:val="10"/>
          <w:sz w:val="26"/>
          <w:szCs w:val="26"/>
        </w:rPr>
        <w:t xml:space="preserve"> </w:t>
      </w:r>
      <w:r w:rsidRPr="00462319">
        <w:rPr>
          <w:sz w:val="26"/>
          <w:szCs w:val="26"/>
        </w:rPr>
        <w:t>sử</w:t>
      </w:r>
      <w:r w:rsidRPr="00462319">
        <w:rPr>
          <w:spacing w:val="10"/>
          <w:sz w:val="26"/>
          <w:szCs w:val="26"/>
        </w:rPr>
        <w:t xml:space="preserve"> </w:t>
      </w:r>
      <w:r w:rsidRPr="00462319">
        <w:rPr>
          <w:sz w:val="26"/>
          <w:szCs w:val="26"/>
        </w:rPr>
        <w:t>dụng</w:t>
      </w:r>
      <w:r w:rsidRPr="00462319">
        <w:rPr>
          <w:spacing w:val="10"/>
          <w:sz w:val="26"/>
          <w:szCs w:val="26"/>
        </w:rPr>
        <w:t xml:space="preserve"> </w:t>
      </w:r>
      <w:r w:rsidRPr="00462319">
        <w:rPr>
          <w:sz w:val="26"/>
          <w:szCs w:val="26"/>
        </w:rPr>
        <w:t>phần</w:t>
      </w:r>
      <w:r w:rsidRPr="00462319">
        <w:rPr>
          <w:spacing w:val="12"/>
          <w:sz w:val="26"/>
          <w:szCs w:val="26"/>
        </w:rPr>
        <w:t xml:space="preserve"> </w:t>
      </w:r>
      <w:r w:rsidRPr="00462319">
        <w:rPr>
          <w:sz w:val="26"/>
          <w:szCs w:val="26"/>
        </w:rPr>
        <w:t>mềm</w:t>
      </w:r>
      <w:r w:rsidRPr="00462319">
        <w:rPr>
          <w:spacing w:val="11"/>
          <w:sz w:val="26"/>
          <w:szCs w:val="26"/>
        </w:rPr>
        <w:t xml:space="preserve"> </w:t>
      </w:r>
      <w:r w:rsidRPr="00462319">
        <w:rPr>
          <w:sz w:val="26"/>
          <w:szCs w:val="26"/>
        </w:rPr>
        <w:t>:</w:t>
      </w:r>
      <w:r w:rsidRPr="00462319">
        <w:rPr>
          <w:spacing w:val="12"/>
          <w:sz w:val="26"/>
          <w:szCs w:val="26"/>
        </w:rPr>
        <w:t xml:space="preserve"> Quản lý</w:t>
      </w:r>
      <w:r w:rsidRPr="00462319">
        <w:rPr>
          <w:sz w:val="26"/>
          <w:szCs w:val="26"/>
        </w:rPr>
        <w:t>,</w:t>
      </w:r>
      <w:r w:rsidRPr="00462319">
        <w:rPr>
          <w:spacing w:val="10"/>
          <w:sz w:val="26"/>
          <w:szCs w:val="26"/>
        </w:rPr>
        <w:t xml:space="preserve"> </w:t>
      </w:r>
      <w:r w:rsidRPr="00462319">
        <w:rPr>
          <w:sz w:val="26"/>
          <w:szCs w:val="26"/>
        </w:rPr>
        <w:t>những</w:t>
      </w:r>
      <w:r w:rsidRPr="00462319">
        <w:rPr>
          <w:spacing w:val="12"/>
          <w:sz w:val="26"/>
          <w:szCs w:val="26"/>
        </w:rPr>
        <w:t xml:space="preserve"> </w:t>
      </w:r>
      <w:r w:rsidRPr="00462319">
        <w:rPr>
          <w:sz w:val="26"/>
          <w:szCs w:val="26"/>
        </w:rPr>
        <w:t>đối</w:t>
      </w:r>
      <w:r w:rsidRPr="00462319">
        <w:rPr>
          <w:spacing w:val="12"/>
          <w:sz w:val="26"/>
          <w:szCs w:val="26"/>
        </w:rPr>
        <w:t xml:space="preserve"> </w:t>
      </w:r>
      <w:r w:rsidRPr="00462319">
        <w:rPr>
          <w:sz w:val="26"/>
          <w:szCs w:val="26"/>
        </w:rPr>
        <w:t>tượng</w:t>
      </w:r>
      <w:r w:rsidRPr="00462319">
        <w:rPr>
          <w:spacing w:val="11"/>
          <w:sz w:val="26"/>
          <w:szCs w:val="26"/>
        </w:rPr>
        <w:t xml:space="preserve"> </w:t>
      </w:r>
      <w:r w:rsidRPr="00462319">
        <w:rPr>
          <w:sz w:val="26"/>
          <w:szCs w:val="26"/>
        </w:rPr>
        <w:t>muốn</w:t>
      </w:r>
      <w:r w:rsidRPr="00462319">
        <w:rPr>
          <w:spacing w:val="10"/>
          <w:sz w:val="26"/>
          <w:szCs w:val="26"/>
        </w:rPr>
        <w:t xml:space="preserve"> </w:t>
      </w:r>
      <w:r w:rsidRPr="00462319">
        <w:rPr>
          <w:sz w:val="26"/>
          <w:szCs w:val="26"/>
        </w:rPr>
        <w:t>quản</w:t>
      </w:r>
      <w:r w:rsidRPr="00462319">
        <w:rPr>
          <w:spacing w:val="11"/>
          <w:sz w:val="26"/>
          <w:szCs w:val="26"/>
        </w:rPr>
        <w:t xml:space="preserve"> </w:t>
      </w:r>
      <w:r w:rsidRPr="00462319">
        <w:rPr>
          <w:sz w:val="26"/>
          <w:szCs w:val="26"/>
        </w:rPr>
        <w:t>lý</w:t>
      </w:r>
      <w:r w:rsidRPr="00462319">
        <w:rPr>
          <w:spacing w:val="10"/>
          <w:sz w:val="26"/>
          <w:szCs w:val="26"/>
        </w:rPr>
        <w:t xml:space="preserve"> bán hàng trong kinh doanh</w:t>
      </w:r>
      <w:r w:rsidRPr="00462319">
        <w:rPr>
          <w:sz w:val="26"/>
          <w:szCs w:val="26"/>
        </w:rPr>
        <w:t>.</w:t>
      </w:r>
    </w:p>
    <w:p w14:paraId="20E98833" w14:textId="77777777" w:rsidR="007A6809" w:rsidRPr="00462319" w:rsidRDefault="009F0AD0" w:rsidP="00B74945">
      <w:pPr>
        <w:pStyle w:val="ListParagraph"/>
        <w:numPr>
          <w:ilvl w:val="0"/>
          <w:numId w:val="5"/>
        </w:numPr>
        <w:tabs>
          <w:tab w:val="left" w:pos="576"/>
        </w:tabs>
        <w:spacing w:before="0"/>
        <w:ind w:left="575"/>
        <w:rPr>
          <w:sz w:val="26"/>
          <w:szCs w:val="26"/>
        </w:rPr>
      </w:pPr>
      <w:r w:rsidRPr="00462319">
        <w:rPr>
          <w:sz w:val="26"/>
          <w:szCs w:val="26"/>
        </w:rPr>
        <w:t>Phạm</w:t>
      </w:r>
      <w:r w:rsidRPr="00462319">
        <w:rPr>
          <w:spacing w:val="-2"/>
          <w:sz w:val="26"/>
          <w:szCs w:val="26"/>
        </w:rPr>
        <w:t xml:space="preserve"> </w:t>
      </w:r>
      <w:r w:rsidRPr="00462319">
        <w:rPr>
          <w:sz w:val="26"/>
          <w:szCs w:val="26"/>
        </w:rPr>
        <w:t>vi</w:t>
      </w:r>
      <w:r w:rsidRPr="00462319">
        <w:rPr>
          <w:spacing w:val="-4"/>
          <w:sz w:val="26"/>
          <w:szCs w:val="26"/>
        </w:rPr>
        <w:t xml:space="preserve"> </w:t>
      </w:r>
      <w:r w:rsidRPr="00462319">
        <w:rPr>
          <w:sz w:val="26"/>
          <w:szCs w:val="26"/>
        </w:rPr>
        <w:t>sử</w:t>
      </w:r>
      <w:r w:rsidRPr="00462319">
        <w:rPr>
          <w:spacing w:val="-2"/>
          <w:sz w:val="26"/>
          <w:szCs w:val="26"/>
        </w:rPr>
        <w:t xml:space="preserve"> </w:t>
      </w:r>
      <w:r w:rsidRPr="00462319">
        <w:rPr>
          <w:sz w:val="26"/>
          <w:szCs w:val="26"/>
        </w:rPr>
        <w:t>dụng</w:t>
      </w:r>
      <w:r w:rsidRPr="00462319">
        <w:rPr>
          <w:spacing w:val="-4"/>
          <w:sz w:val="26"/>
          <w:szCs w:val="26"/>
        </w:rPr>
        <w:t xml:space="preserve"> </w:t>
      </w:r>
      <w:r w:rsidRPr="00462319">
        <w:rPr>
          <w:sz w:val="26"/>
          <w:szCs w:val="26"/>
        </w:rPr>
        <w:t>phần</w:t>
      </w:r>
      <w:r w:rsidRPr="00462319">
        <w:rPr>
          <w:spacing w:val="-4"/>
          <w:sz w:val="26"/>
          <w:szCs w:val="26"/>
        </w:rPr>
        <w:t xml:space="preserve"> </w:t>
      </w:r>
      <w:r w:rsidRPr="00462319">
        <w:rPr>
          <w:sz w:val="26"/>
          <w:szCs w:val="26"/>
        </w:rPr>
        <w:t>mềm</w:t>
      </w:r>
      <w:r w:rsidRPr="00462319">
        <w:rPr>
          <w:spacing w:val="-1"/>
          <w:sz w:val="26"/>
          <w:szCs w:val="26"/>
        </w:rPr>
        <w:t xml:space="preserve"> </w:t>
      </w:r>
      <w:r w:rsidRPr="00462319">
        <w:rPr>
          <w:sz w:val="26"/>
          <w:szCs w:val="26"/>
        </w:rPr>
        <w:t>:</w:t>
      </w:r>
      <w:r w:rsidRPr="00462319">
        <w:rPr>
          <w:spacing w:val="-4"/>
          <w:sz w:val="26"/>
          <w:szCs w:val="26"/>
        </w:rPr>
        <w:t xml:space="preserve"> </w:t>
      </w:r>
      <w:r w:rsidRPr="00462319">
        <w:rPr>
          <w:sz w:val="26"/>
          <w:szCs w:val="26"/>
        </w:rPr>
        <w:t>dành</w:t>
      </w:r>
      <w:r w:rsidRPr="00462319">
        <w:rPr>
          <w:spacing w:val="-2"/>
          <w:sz w:val="26"/>
          <w:szCs w:val="26"/>
        </w:rPr>
        <w:t xml:space="preserve"> </w:t>
      </w:r>
      <w:r w:rsidRPr="00462319">
        <w:rPr>
          <w:sz w:val="26"/>
          <w:szCs w:val="26"/>
        </w:rPr>
        <w:t>quản</w:t>
      </w:r>
      <w:r w:rsidRPr="00462319">
        <w:rPr>
          <w:spacing w:val="-1"/>
          <w:sz w:val="26"/>
          <w:szCs w:val="26"/>
        </w:rPr>
        <w:t xml:space="preserve"> </w:t>
      </w:r>
      <w:r w:rsidRPr="00462319">
        <w:rPr>
          <w:sz w:val="26"/>
          <w:szCs w:val="26"/>
        </w:rPr>
        <w:t>lý</w:t>
      </w:r>
      <w:r w:rsidRPr="00462319">
        <w:rPr>
          <w:spacing w:val="-4"/>
          <w:sz w:val="26"/>
          <w:szCs w:val="26"/>
        </w:rPr>
        <w:t xml:space="preserve"> bán hàng của công ty</w:t>
      </w:r>
      <w:r w:rsidRPr="00462319">
        <w:rPr>
          <w:sz w:val="26"/>
          <w:szCs w:val="26"/>
        </w:rPr>
        <w:t>.</w:t>
      </w:r>
    </w:p>
    <w:p w14:paraId="3A1AD98E" w14:textId="77777777" w:rsidR="007A6809" w:rsidRPr="00462319" w:rsidRDefault="007A6809" w:rsidP="00B74945">
      <w:pPr>
        <w:pStyle w:val="BodyText"/>
        <w:spacing w:before="5"/>
        <w:rPr>
          <w:sz w:val="31"/>
        </w:rPr>
      </w:pPr>
    </w:p>
    <w:p w14:paraId="3318EBF0" w14:textId="77777777" w:rsidR="007A6809" w:rsidRPr="00462319" w:rsidRDefault="009F0AD0" w:rsidP="00B74945">
      <w:pPr>
        <w:pStyle w:val="Heading4"/>
      </w:pPr>
      <w:bookmarkStart w:id="183" w:name="7.3._Xác_định_các_yêu_cầu_cài_đặt"/>
      <w:bookmarkEnd w:id="183"/>
      <w:r w:rsidRPr="00462319">
        <w:t>Xác</w:t>
      </w:r>
      <w:r w:rsidRPr="00462319">
        <w:rPr>
          <w:spacing w:val="-4"/>
        </w:rPr>
        <w:t xml:space="preserve"> </w:t>
      </w:r>
      <w:r w:rsidRPr="00462319">
        <w:t>định</w:t>
      </w:r>
      <w:r w:rsidRPr="00462319">
        <w:rPr>
          <w:spacing w:val="-2"/>
        </w:rPr>
        <w:t xml:space="preserve"> </w:t>
      </w:r>
      <w:r w:rsidRPr="00462319">
        <w:t>các</w:t>
      </w:r>
      <w:r w:rsidRPr="00462319">
        <w:rPr>
          <w:spacing w:val="-1"/>
        </w:rPr>
        <w:t xml:space="preserve"> </w:t>
      </w:r>
      <w:r w:rsidRPr="00462319">
        <w:t>yêu</w:t>
      </w:r>
      <w:r w:rsidRPr="00462319">
        <w:rPr>
          <w:spacing w:val="-3"/>
        </w:rPr>
        <w:t xml:space="preserve"> </w:t>
      </w:r>
      <w:r w:rsidRPr="00462319">
        <w:t>cầu</w:t>
      </w:r>
      <w:r w:rsidRPr="00462319">
        <w:rPr>
          <w:spacing w:val="-2"/>
        </w:rPr>
        <w:t xml:space="preserve"> </w:t>
      </w:r>
      <w:r w:rsidRPr="00462319">
        <w:t>cài</w:t>
      </w:r>
      <w:r w:rsidRPr="00462319">
        <w:rPr>
          <w:spacing w:val="-2"/>
        </w:rPr>
        <w:t xml:space="preserve"> </w:t>
      </w:r>
      <w:r w:rsidRPr="00462319">
        <w:t>đặt</w:t>
      </w:r>
    </w:p>
    <w:p w14:paraId="5E201760" w14:textId="77777777" w:rsidR="007A6809" w:rsidRPr="00462319" w:rsidRDefault="009F0AD0" w:rsidP="00B74945">
      <w:pPr>
        <w:pStyle w:val="BodyText"/>
        <w:spacing w:before="239"/>
        <w:ind w:left="424"/>
      </w:pPr>
      <w:r w:rsidRPr="00462319">
        <w:t>Yêu</w:t>
      </w:r>
      <w:r w:rsidRPr="00462319">
        <w:rPr>
          <w:spacing w:val="-3"/>
        </w:rPr>
        <w:t xml:space="preserve"> </w:t>
      </w:r>
      <w:r w:rsidRPr="00462319">
        <w:t>cầu</w:t>
      </w:r>
      <w:r w:rsidRPr="00462319">
        <w:rPr>
          <w:spacing w:val="-2"/>
        </w:rPr>
        <w:t xml:space="preserve"> </w:t>
      </w:r>
      <w:r w:rsidRPr="00462319">
        <w:t>phần</w:t>
      </w:r>
      <w:r w:rsidRPr="00462319">
        <w:rPr>
          <w:spacing w:val="-3"/>
        </w:rPr>
        <w:t xml:space="preserve"> </w:t>
      </w:r>
      <w:r w:rsidRPr="00462319">
        <w:t>mềm :</w:t>
      </w:r>
    </w:p>
    <w:p w14:paraId="102D98C4" w14:textId="6E406458" w:rsidR="007A6809" w:rsidRPr="00462319" w:rsidRDefault="00030C0C" w:rsidP="00B74945">
      <w:pPr>
        <w:pStyle w:val="ListParagraph"/>
        <w:numPr>
          <w:ilvl w:val="0"/>
          <w:numId w:val="5"/>
        </w:numPr>
        <w:tabs>
          <w:tab w:val="left" w:pos="576"/>
        </w:tabs>
        <w:spacing w:before="1" w:line="298" w:lineRule="exact"/>
        <w:ind w:left="575"/>
        <w:rPr>
          <w:sz w:val="26"/>
          <w:szCs w:val="26"/>
        </w:rPr>
      </w:pPr>
      <w:proofErr w:type="spellStart"/>
      <w:r>
        <w:rPr>
          <w:sz w:val="26"/>
          <w:szCs w:val="26"/>
          <w:lang w:val="en-US"/>
        </w:rPr>
        <w:t>Máy</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w:t>
      </w:r>
      <w:proofErr w:type="spellStart"/>
      <w:r>
        <w:rPr>
          <w:sz w:val="26"/>
          <w:szCs w:val="26"/>
          <w:lang w:val="en-US"/>
        </w:rPr>
        <w:t>cài</w:t>
      </w:r>
      <w:proofErr w:type="spellEnd"/>
      <w:r>
        <w:rPr>
          <w:sz w:val="26"/>
          <w:szCs w:val="26"/>
          <w:lang w:val="en-US"/>
        </w:rPr>
        <w:t xml:space="preserve"> </w:t>
      </w:r>
      <w:proofErr w:type="spellStart"/>
      <w:r w:rsidR="002B7A57">
        <w:rPr>
          <w:sz w:val="26"/>
          <w:szCs w:val="26"/>
          <w:lang w:val="en-US"/>
        </w:rPr>
        <w:t>jre</w:t>
      </w:r>
      <w:proofErr w:type="spellEnd"/>
      <w:r w:rsidR="002B7A57">
        <w:rPr>
          <w:sz w:val="26"/>
          <w:szCs w:val="26"/>
          <w:lang w:val="en-US"/>
        </w:rPr>
        <w:t xml:space="preserve"> 11 </w:t>
      </w:r>
      <w:proofErr w:type="spellStart"/>
      <w:r w:rsidR="002B7A57">
        <w:rPr>
          <w:sz w:val="26"/>
          <w:szCs w:val="26"/>
          <w:lang w:val="en-US"/>
        </w:rPr>
        <w:t>trở</w:t>
      </w:r>
      <w:proofErr w:type="spellEnd"/>
      <w:r w:rsidR="002B7A57">
        <w:rPr>
          <w:sz w:val="26"/>
          <w:szCs w:val="26"/>
          <w:lang w:val="en-US"/>
        </w:rPr>
        <w:t xml:space="preserve"> </w:t>
      </w:r>
      <w:proofErr w:type="spellStart"/>
      <w:r w:rsidR="002B7A57">
        <w:rPr>
          <w:sz w:val="26"/>
          <w:szCs w:val="26"/>
          <w:lang w:val="en-US"/>
        </w:rPr>
        <w:t>lên</w:t>
      </w:r>
      <w:proofErr w:type="spellEnd"/>
      <w:r w:rsidR="009F0AD0" w:rsidRPr="00462319">
        <w:rPr>
          <w:sz w:val="26"/>
          <w:szCs w:val="26"/>
        </w:rPr>
        <w:t>,</w:t>
      </w:r>
      <w:r w:rsidR="71D3EC5B" w:rsidRPr="00462319">
        <w:rPr>
          <w:sz w:val="26"/>
          <w:szCs w:val="26"/>
        </w:rPr>
        <w:t xml:space="preserve"> Microsoft</w:t>
      </w:r>
      <w:r w:rsidR="009F0AD0" w:rsidRPr="00462319">
        <w:rPr>
          <w:spacing w:val="-3"/>
          <w:sz w:val="26"/>
          <w:szCs w:val="26"/>
        </w:rPr>
        <w:t xml:space="preserve"> SQL</w:t>
      </w:r>
      <w:r w:rsidR="009F0AD0" w:rsidRPr="00462319">
        <w:rPr>
          <w:spacing w:val="-2"/>
          <w:sz w:val="26"/>
          <w:szCs w:val="26"/>
        </w:rPr>
        <w:t xml:space="preserve"> Sever Managenment Studio</w:t>
      </w:r>
    </w:p>
    <w:p w14:paraId="404A5758" w14:textId="3CEF50DD" w:rsidR="007A6809" w:rsidRPr="00462319" w:rsidRDefault="009F0AD0" w:rsidP="00B74945">
      <w:pPr>
        <w:pStyle w:val="ListParagraph"/>
        <w:numPr>
          <w:ilvl w:val="0"/>
          <w:numId w:val="5"/>
        </w:numPr>
        <w:tabs>
          <w:tab w:val="left" w:pos="576"/>
        </w:tabs>
        <w:spacing w:before="0" w:line="298" w:lineRule="exact"/>
        <w:ind w:left="575"/>
        <w:rPr>
          <w:sz w:val="26"/>
          <w:szCs w:val="26"/>
        </w:rPr>
      </w:pPr>
      <w:r w:rsidRPr="00462319">
        <w:rPr>
          <w:sz w:val="26"/>
          <w:szCs w:val="26"/>
        </w:rPr>
        <w:t>Phần</w:t>
      </w:r>
      <w:r w:rsidRPr="00462319">
        <w:rPr>
          <w:spacing w:val="-5"/>
          <w:sz w:val="26"/>
          <w:szCs w:val="26"/>
        </w:rPr>
        <w:t xml:space="preserve"> </w:t>
      </w:r>
      <w:r w:rsidRPr="00462319">
        <w:rPr>
          <w:sz w:val="26"/>
          <w:szCs w:val="26"/>
        </w:rPr>
        <w:t>mềm</w:t>
      </w:r>
      <w:r w:rsidRPr="00462319">
        <w:rPr>
          <w:spacing w:val="-4"/>
          <w:sz w:val="26"/>
          <w:szCs w:val="26"/>
        </w:rPr>
        <w:t xml:space="preserve"> </w:t>
      </w:r>
      <w:r w:rsidR="71D3EC5B" w:rsidRPr="00462319">
        <w:rPr>
          <w:sz w:val="26"/>
          <w:szCs w:val="26"/>
        </w:rPr>
        <w:t>SQL Sever Managenment Studio</w:t>
      </w:r>
    </w:p>
    <w:p w14:paraId="7F059106" w14:textId="77777777" w:rsidR="007A6809" w:rsidRPr="00462319" w:rsidRDefault="009F0AD0" w:rsidP="00B74945">
      <w:pPr>
        <w:pStyle w:val="ListParagraph"/>
        <w:numPr>
          <w:ilvl w:val="0"/>
          <w:numId w:val="5"/>
        </w:numPr>
        <w:tabs>
          <w:tab w:val="left" w:pos="576"/>
        </w:tabs>
        <w:spacing w:before="1"/>
        <w:ind w:right="5752" w:firstLine="0"/>
        <w:rPr>
          <w:sz w:val="26"/>
          <w:szCs w:val="26"/>
        </w:rPr>
      </w:pPr>
      <w:r w:rsidRPr="00462319">
        <w:rPr>
          <w:sz w:val="26"/>
          <w:szCs w:val="26"/>
        </w:rPr>
        <w:t>Hệ</w:t>
      </w:r>
      <w:r w:rsidRPr="00462319">
        <w:rPr>
          <w:spacing w:val="-4"/>
          <w:sz w:val="26"/>
          <w:szCs w:val="26"/>
        </w:rPr>
        <w:t xml:space="preserve"> </w:t>
      </w:r>
      <w:r w:rsidRPr="00462319">
        <w:rPr>
          <w:sz w:val="26"/>
          <w:szCs w:val="26"/>
        </w:rPr>
        <w:t>điều</w:t>
      </w:r>
      <w:r w:rsidRPr="00462319">
        <w:rPr>
          <w:spacing w:val="-4"/>
          <w:sz w:val="26"/>
          <w:szCs w:val="26"/>
        </w:rPr>
        <w:t xml:space="preserve"> </w:t>
      </w:r>
      <w:r w:rsidRPr="00462319">
        <w:rPr>
          <w:sz w:val="26"/>
          <w:szCs w:val="26"/>
        </w:rPr>
        <w:t>hành</w:t>
      </w:r>
      <w:r w:rsidRPr="00462319">
        <w:rPr>
          <w:spacing w:val="-3"/>
          <w:sz w:val="26"/>
          <w:szCs w:val="26"/>
        </w:rPr>
        <w:t xml:space="preserve"> </w:t>
      </w:r>
      <w:r w:rsidRPr="00462319">
        <w:rPr>
          <w:sz w:val="26"/>
          <w:szCs w:val="26"/>
        </w:rPr>
        <w:t>:</w:t>
      </w:r>
      <w:r w:rsidRPr="00462319">
        <w:rPr>
          <w:spacing w:val="-4"/>
          <w:sz w:val="26"/>
          <w:szCs w:val="26"/>
        </w:rPr>
        <w:t xml:space="preserve"> </w:t>
      </w:r>
      <w:r w:rsidRPr="00462319">
        <w:rPr>
          <w:sz w:val="26"/>
          <w:szCs w:val="26"/>
        </w:rPr>
        <w:t>bất</w:t>
      </w:r>
      <w:r w:rsidRPr="00462319">
        <w:rPr>
          <w:spacing w:val="-4"/>
          <w:sz w:val="26"/>
          <w:szCs w:val="26"/>
        </w:rPr>
        <w:t xml:space="preserve"> </w:t>
      </w:r>
      <w:r w:rsidRPr="00462319">
        <w:rPr>
          <w:sz w:val="26"/>
          <w:szCs w:val="26"/>
        </w:rPr>
        <w:t>cứ</w:t>
      </w:r>
      <w:r w:rsidRPr="00462319">
        <w:rPr>
          <w:spacing w:val="-4"/>
          <w:sz w:val="26"/>
          <w:szCs w:val="26"/>
        </w:rPr>
        <w:t xml:space="preserve"> </w:t>
      </w:r>
      <w:r w:rsidRPr="00462319">
        <w:rPr>
          <w:sz w:val="26"/>
          <w:szCs w:val="26"/>
        </w:rPr>
        <w:t>hệ</w:t>
      </w:r>
      <w:r w:rsidRPr="00462319">
        <w:rPr>
          <w:spacing w:val="-3"/>
          <w:sz w:val="26"/>
          <w:szCs w:val="26"/>
        </w:rPr>
        <w:t xml:space="preserve"> </w:t>
      </w:r>
      <w:r w:rsidRPr="00462319">
        <w:rPr>
          <w:sz w:val="26"/>
          <w:szCs w:val="26"/>
        </w:rPr>
        <w:t>điều</w:t>
      </w:r>
      <w:r w:rsidRPr="00462319">
        <w:rPr>
          <w:spacing w:val="-4"/>
          <w:sz w:val="26"/>
          <w:szCs w:val="26"/>
        </w:rPr>
        <w:t xml:space="preserve"> </w:t>
      </w:r>
      <w:r w:rsidRPr="00462319">
        <w:rPr>
          <w:sz w:val="26"/>
          <w:szCs w:val="26"/>
        </w:rPr>
        <w:t>hành</w:t>
      </w:r>
      <w:r w:rsidRPr="00462319">
        <w:rPr>
          <w:spacing w:val="-3"/>
          <w:sz w:val="26"/>
          <w:szCs w:val="26"/>
        </w:rPr>
        <w:t xml:space="preserve"> </w:t>
      </w:r>
      <w:r w:rsidRPr="00462319">
        <w:rPr>
          <w:sz w:val="26"/>
          <w:szCs w:val="26"/>
        </w:rPr>
        <w:t>nào</w:t>
      </w:r>
      <w:r w:rsidRPr="00462319">
        <w:rPr>
          <w:spacing w:val="-62"/>
          <w:sz w:val="26"/>
          <w:szCs w:val="26"/>
        </w:rPr>
        <w:t xml:space="preserve"> </w:t>
      </w:r>
      <w:r w:rsidRPr="00462319">
        <w:rPr>
          <w:sz w:val="26"/>
          <w:szCs w:val="26"/>
        </w:rPr>
        <w:t>Yêu</w:t>
      </w:r>
      <w:r w:rsidRPr="00462319">
        <w:rPr>
          <w:spacing w:val="-3"/>
          <w:sz w:val="26"/>
          <w:szCs w:val="26"/>
        </w:rPr>
        <w:t xml:space="preserve"> </w:t>
      </w:r>
      <w:r w:rsidRPr="00462319">
        <w:rPr>
          <w:sz w:val="26"/>
          <w:szCs w:val="26"/>
        </w:rPr>
        <w:t>cầu</w:t>
      </w:r>
      <w:r w:rsidRPr="00462319">
        <w:rPr>
          <w:spacing w:val="-3"/>
          <w:sz w:val="26"/>
          <w:szCs w:val="26"/>
        </w:rPr>
        <w:t xml:space="preserve"> </w:t>
      </w:r>
      <w:r w:rsidRPr="00462319">
        <w:rPr>
          <w:sz w:val="26"/>
          <w:szCs w:val="26"/>
        </w:rPr>
        <w:t>phần</w:t>
      </w:r>
      <w:r w:rsidRPr="00462319">
        <w:rPr>
          <w:spacing w:val="-2"/>
          <w:sz w:val="26"/>
          <w:szCs w:val="26"/>
        </w:rPr>
        <w:t xml:space="preserve"> </w:t>
      </w:r>
      <w:r w:rsidRPr="00462319">
        <w:rPr>
          <w:sz w:val="26"/>
          <w:szCs w:val="26"/>
        </w:rPr>
        <w:t>cứng</w:t>
      </w:r>
      <w:r w:rsidRPr="00462319">
        <w:rPr>
          <w:spacing w:val="-1"/>
          <w:sz w:val="26"/>
          <w:szCs w:val="26"/>
        </w:rPr>
        <w:t xml:space="preserve"> </w:t>
      </w:r>
      <w:r w:rsidRPr="00462319">
        <w:rPr>
          <w:sz w:val="26"/>
          <w:szCs w:val="26"/>
        </w:rPr>
        <w:t>:</w:t>
      </w:r>
    </w:p>
    <w:p w14:paraId="13998D04" w14:textId="77777777" w:rsidR="007A6809" w:rsidRPr="00462319" w:rsidRDefault="009F0AD0" w:rsidP="00B74945">
      <w:pPr>
        <w:pStyle w:val="ListParagraph"/>
        <w:numPr>
          <w:ilvl w:val="0"/>
          <w:numId w:val="5"/>
        </w:numPr>
        <w:tabs>
          <w:tab w:val="left" w:pos="576"/>
        </w:tabs>
        <w:spacing w:before="0"/>
        <w:ind w:left="575"/>
        <w:rPr>
          <w:sz w:val="26"/>
          <w:szCs w:val="26"/>
        </w:rPr>
      </w:pPr>
      <w:r w:rsidRPr="00462319">
        <w:rPr>
          <w:sz w:val="26"/>
          <w:szCs w:val="26"/>
        </w:rPr>
        <w:t>Không</w:t>
      </w:r>
      <w:r w:rsidRPr="00462319">
        <w:rPr>
          <w:spacing w:val="-5"/>
          <w:sz w:val="26"/>
          <w:szCs w:val="26"/>
        </w:rPr>
        <w:t xml:space="preserve"> </w:t>
      </w:r>
      <w:r w:rsidRPr="00462319">
        <w:rPr>
          <w:sz w:val="26"/>
          <w:szCs w:val="26"/>
        </w:rPr>
        <w:t>yêu</w:t>
      </w:r>
      <w:r w:rsidRPr="00462319">
        <w:rPr>
          <w:spacing w:val="-3"/>
          <w:sz w:val="26"/>
          <w:szCs w:val="26"/>
        </w:rPr>
        <w:t xml:space="preserve"> </w:t>
      </w:r>
      <w:r w:rsidRPr="00462319">
        <w:rPr>
          <w:sz w:val="26"/>
          <w:szCs w:val="26"/>
        </w:rPr>
        <w:t>cầu</w:t>
      </w:r>
      <w:r w:rsidRPr="00462319">
        <w:rPr>
          <w:spacing w:val="-4"/>
          <w:sz w:val="26"/>
          <w:szCs w:val="26"/>
        </w:rPr>
        <w:t xml:space="preserve"> </w:t>
      </w:r>
      <w:r w:rsidRPr="00462319">
        <w:rPr>
          <w:sz w:val="26"/>
          <w:szCs w:val="26"/>
        </w:rPr>
        <w:t>cấu</w:t>
      </w:r>
      <w:r w:rsidRPr="00462319">
        <w:rPr>
          <w:spacing w:val="-5"/>
          <w:sz w:val="26"/>
          <w:szCs w:val="26"/>
        </w:rPr>
        <w:t xml:space="preserve"> </w:t>
      </w:r>
      <w:r w:rsidRPr="00462319">
        <w:rPr>
          <w:sz w:val="26"/>
          <w:szCs w:val="26"/>
        </w:rPr>
        <w:t>hình</w:t>
      </w:r>
      <w:r w:rsidRPr="00462319">
        <w:rPr>
          <w:spacing w:val="-3"/>
          <w:sz w:val="26"/>
          <w:szCs w:val="26"/>
        </w:rPr>
        <w:t xml:space="preserve"> </w:t>
      </w:r>
      <w:r w:rsidRPr="00462319">
        <w:rPr>
          <w:sz w:val="26"/>
          <w:szCs w:val="26"/>
        </w:rPr>
        <w:t>phần</w:t>
      </w:r>
      <w:r w:rsidRPr="00462319">
        <w:rPr>
          <w:spacing w:val="-4"/>
          <w:sz w:val="26"/>
          <w:szCs w:val="26"/>
        </w:rPr>
        <w:t xml:space="preserve"> </w:t>
      </w:r>
      <w:r w:rsidRPr="00462319">
        <w:rPr>
          <w:sz w:val="26"/>
          <w:szCs w:val="26"/>
        </w:rPr>
        <w:t>cứng cao,</w:t>
      </w:r>
      <w:r w:rsidRPr="00462319">
        <w:rPr>
          <w:spacing w:val="-4"/>
          <w:sz w:val="26"/>
          <w:szCs w:val="26"/>
        </w:rPr>
        <w:t xml:space="preserve"> </w:t>
      </w:r>
      <w:r w:rsidRPr="00462319">
        <w:rPr>
          <w:sz w:val="26"/>
          <w:szCs w:val="26"/>
        </w:rPr>
        <w:t>dùng</w:t>
      </w:r>
      <w:r w:rsidRPr="00462319">
        <w:rPr>
          <w:spacing w:val="-2"/>
          <w:sz w:val="26"/>
          <w:szCs w:val="26"/>
        </w:rPr>
        <w:t xml:space="preserve"> </w:t>
      </w:r>
      <w:r w:rsidRPr="00462319">
        <w:rPr>
          <w:sz w:val="26"/>
          <w:szCs w:val="26"/>
        </w:rPr>
        <w:t>được</w:t>
      </w:r>
      <w:r w:rsidRPr="00462319">
        <w:rPr>
          <w:spacing w:val="-2"/>
          <w:sz w:val="26"/>
          <w:szCs w:val="26"/>
        </w:rPr>
        <w:t xml:space="preserve"> </w:t>
      </w:r>
      <w:r w:rsidRPr="00462319">
        <w:rPr>
          <w:sz w:val="26"/>
          <w:szCs w:val="26"/>
        </w:rPr>
        <w:t>là</w:t>
      </w:r>
      <w:r w:rsidRPr="00462319">
        <w:rPr>
          <w:spacing w:val="-4"/>
          <w:sz w:val="26"/>
          <w:szCs w:val="26"/>
        </w:rPr>
        <w:t xml:space="preserve"> </w:t>
      </w:r>
      <w:r w:rsidRPr="00462319">
        <w:rPr>
          <w:sz w:val="26"/>
          <w:szCs w:val="26"/>
        </w:rPr>
        <w:t>được.</w:t>
      </w:r>
    </w:p>
    <w:p w14:paraId="04C3936B" w14:textId="77777777" w:rsidR="007A6809" w:rsidRPr="00462319" w:rsidRDefault="007A6809" w:rsidP="00B74945">
      <w:pPr>
        <w:pStyle w:val="BodyText"/>
        <w:spacing w:before="3"/>
        <w:rPr>
          <w:sz w:val="31"/>
        </w:rPr>
      </w:pPr>
    </w:p>
    <w:p w14:paraId="5DFB35DA" w14:textId="77777777" w:rsidR="007A6809" w:rsidRPr="00462319" w:rsidRDefault="009F0AD0" w:rsidP="00B74945">
      <w:pPr>
        <w:pStyle w:val="Heading4"/>
      </w:pPr>
      <w:bookmarkStart w:id="184" w:name="7.4._Hướng_dẫn_chi_tiết_các_bước_cài_đặt"/>
      <w:bookmarkEnd w:id="184"/>
      <w:r w:rsidRPr="00462319">
        <w:t>Hướng</w:t>
      </w:r>
      <w:r w:rsidRPr="00462319">
        <w:rPr>
          <w:spacing w:val="-4"/>
        </w:rPr>
        <w:t xml:space="preserve"> </w:t>
      </w:r>
      <w:r w:rsidRPr="00462319">
        <w:t>dẫn</w:t>
      </w:r>
      <w:r w:rsidRPr="00462319">
        <w:rPr>
          <w:spacing w:val="-2"/>
        </w:rPr>
        <w:t xml:space="preserve"> </w:t>
      </w:r>
      <w:r w:rsidRPr="00462319">
        <w:t>chi</w:t>
      </w:r>
      <w:r w:rsidRPr="00462319">
        <w:rPr>
          <w:spacing w:val="-4"/>
        </w:rPr>
        <w:t xml:space="preserve"> </w:t>
      </w:r>
      <w:r w:rsidRPr="00462319">
        <w:t>tiết</w:t>
      </w:r>
      <w:r w:rsidRPr="00462319">
        <w:rPr>
          <w:spacing w:val="-2"/>
        </w:rPr>
        <w:t xml:space="preserve"> </w:t>
      </w:r>
      <w:r w:rsidRPr="00462319">
        <w:t>các</w:t>
      </w:r>
      <w:r w:rsidRPr="00462319">
        <w:rPr>
          <w:spacing w:val="-1"/>
        </w:rPr>
        <w:t xml:space="preserve"> </w:t>
      </w:r>
      <w:r w:rsidRPr="00462319">
        <w:t>bước</w:t>
      </w:r>
      <w:r w:rsidRPr="00462319">
        <w:rPr>
          <w:spacing w:val="-3"/>
        </w:rPr>
        <w:t xml:space="preserve"> </w:t>
      </w:r>
      <w:r w:rsidRPr="00462319">
        <w:t>cài</w:t>
      </w:r>
      <w:r w:rsidRPr="00462319">
        <w:rPr>
          <w:spacing w:val="-1"/>
        </w:rPr>
        <w:t xml:space="preserve"> </w:t>
      </w:r>
      <w:r w:rsidRPr="00462319">
        <w:t>đặt</w:t>
      </w:r>
    </w:p>
    <w:p w14:paraId="094DDF10" w14:textId="5B528202" w:rsidR="007A6809" w:rsidRPr="00462319" w:rsidRDefault="009F0AD0" w:rsidP="00B74945">
      <w:pPr>
        <w:pStyle w:val="ListParagraph"/>
        <w:numPr>
          <w:ilvl w:val="0"/>
          <w:numId w:val="2"/>
        </w:numPr>
        <w:tabs>
          <w:tab w:val="left" w:pos="1144"/>
        </w:tabs>
        <w:spacing w:before="224" w:line="218" w:lineRule="auto"/>
        <w:ind w:right="894"/>
        <w:jc w:val="both"/>
        <w:rPr>
          <w:sz w:val="26"/>
          <w:szCs w:val="26"/>
        </w:rPr>
      </w:pPr>
      <w:r w:rsidRPr="00462319">
        <w:rPr>
          <w:sz w:val="26"/>
          <w:szCs w:val="26"/>
        </w:rPr>
        <w:t xml:space="preserve">Tải về Microsoft SQL Sever Management Studio tại </w:t>
      </w:r>
      <w:r w:rsidR="71D3EC5B" w:rsidRPr="00462319">
        <w:rPr>
          <w:color w:val="000000" w:themeColor="text1"/>
          <w:sz w:val="26"/>
          <w:szCs w:val="26"/>
        </w:rPr>
        <w:t>https://learn.microsoft.com/en-us/sql/ssms/download-sql-server-management-studio-ssms?view=sql-server-ver16</w:t>
      </w:r>
      <w:r w:rsidRPr="00462319">
        <w:rPr>
          <w:sz w:val="26"/>
          <w:szCs w:val="26"/>
        </w:rPr>
        <w:t>,  có thể cài</w:t>
      </w:r>
      <w:r w:rsidRPr="00462319">
        <w:rPr>
          <w:spacing w:val="1"/>
          <w:sz w:val="26"/>
          <w:szCs w:val="26"/>
        </w:rPr>
        <w:t xml:space="preserve"> </w:t>
      </w:r>
      <w:r w:rsidRPr="00462319">
        <w:rPr>
          <w:sz w:val="26"/>
          <w:szCs w:val="26"/>
        </w:rPr>
        <w:t xml:space="preserve">đặt 1 công cụ trực quan hóa để quan sát cơ sở dữ liệu tốt hơn ( </w:t>
      </w:r>
      <w:r w:rsidR="71D3EC5B" w:rsidRPr="00462319">
        <w:rPr>
          <w:sz w:val="26"/>
          <w:szCs w:val="26"/>
        </w:rPr>
        <w:t>Microsoft SQL Sever Management Studio</w:t>
      </w:r>
      <w:r w:rsidRPr="00462319">
        <w:rPr>
          <w:sz w:val="26"/>
          <w:szCs w:val="26"/>
        </w:rPr>
        <w:t>).</w:t>
      </w:r>
      <w:r w:rsidRPr="00462319">
        <w:rPr>
          <w:spacing w:val="7"/>
          <w:sz w:val="26"/>
          <w:szCs w:val="26"/>
        </w:rPr>
        <w:t xml:space="preserve"> </w:t>
      </w:r>
      <w:r w:rsidRPr="00462319">
        <w:rPr>
          <w:sz w:val="26"/>
          <w:szCs w:val="26"/>
        </w:rPr>
        <w:t>Sau</w:t>
      </w:r>
      <w:r w:rsidRPr="00462319">
        <w:rPr>
          <w:spacing w:val="6"/>
          <w:sz w:val="26"/>
          <w:szCs w:val="26"/>
        </w:rPr>
        <w:t xml:space="preserve"> </w:t>
      </w:r>
      <w:r w:rsidRPr="00462319">
        <w:rPr>
          <w:sz w:val="26"/>
          <w:szCs w:val="26"/>
        </w:rPr>
        <w:t>đó</w:t>
      </w:r>
      <w:r w:rsidRPr="00462319">
        <w:rPr>
          <w:spacing w:val="6"/>
          <w:sz w:val="26"/>
          <w:szCs w:val="26"/>
        </w:rPr>
        <w:t xml:space="preserve"> </w:t>
      </w:r>
      <w:r w:rsidRPr="00462319">
        <w:rPr>
          <w:sz w:val="26"/>
          <w:szCs w:val="26"/>
        </w:rPr>
        <w:t>import</w:t>
      </w:r>
      <w:r w:rsidRPr="00462319">
        <w:rPr>
          <w:spacing w:val="6"/>
          <w:sz w:val="26"/>
          <w:szCs w:val="26"/>
        </w:rPr>
        <w:t xml:space="preserve"> </w:t>
      </w:r>
      <w:r w:rsidRPr="00462319">
        <w:rPr>
          <w:sz w:val="26"/>
          <w:szCs w:val="26"/>
        </w:rPr>
        <w:t>file</w:t>
      </w:r>
      <w:r w:rsidRPr="00462319">
        <w:rPr>
          <w:spacing w:val="7"/>
          <w:sz w:val="26"/>
          <w:szCs w:val="26"/>
        </w:rPr>
        <w:t xml:space="preserve"> </w:t>
      </w:r>
      <w:r w:rsidRPr="00462319">
        <w:rPr>
          <w:sz w:val="26"/>
          <w:szCs w:val="26"/>
        </w:rPr>
        <w:t>cơ</w:t>
      </w:r>
      <w:r w:rsidRPr="00462319">
        <w:rPr>
          <w:spacing w:val="6"/>
          <w:sz w:val="26"/>
          <w:szCs w:val="26"/>
        </w:rPr>
        <w:t xml:space="preserve"> </w:t>
      </w:r>
      <w:r w:rsidRPr="00462319">
        <w:rPr>
          <w:sz w:val="26"/>
          <w:szCs w:val="26"/>
        </w:rPr>
        <w:t>sở</w:t>
      </w:r>
      <w:r w:rsidRPr="00462319">
        <w:rPr>
          <w:spacing w:val="6"/>
          <w:sz w:val="26"/>
          <w:szCs w:val="26"/>
        </w:rPr>
        <w:t xml:space="preserve"> </w:t>
      </w:r>
      <w:r w:rsidRPr="00462319">
        <w:rPr>
          <w:sz w:val="26"/>
          <w:szCs w:val="26"/>
        </w:rPr>
        <w:t>dữ</w:t>
      </w:r>
      <w:r w:rsidRPr="00462319">
        <w:rPr>
          <w:spacing w:val="5"/>
          <w:sz w:val="26"/>
          <w:szCs w:val="26"/>
        </w:rPr>
        <w:t xml:space="preserve"> </w:t>
      </w:r>
      <w:r w:rsidRPr="00462319">
        <w:rPr>
          <w:sz w:val="26"/>
          <w:szCs w:val="26"/>
        </w:rPr>
        <w:t>liệu</w:t>
      </w:r>
      <w:r w:rsidRPr="00462319">
        <w:rPr>
          <w:spacing w:val="6"/>
          <w:sz w:val="26"/>
          <w:szCs w:val="26"/>
        </w:rPr>
        <w:t xml:space="preserve"> </w:t>
      </w:r>
      <w:r w:rsidRPr="00462319">
        <w:rPr>
          <w:sz w:val="26"/>
          <w:szCs w:val="26"/>
        </w:rPr>
        <w:t>trong</w:t>
      </w:r>
      <w:r w:rsidRPr="00462319">
        <w:rPr>
          <w:spacing w:val="8"/>
          <w:sz w:val="26"/>
          <w:szCs w:val="26"/>
        </w:rPr>
        <w:t xml:space="preserve"> </w:t>
      </w:r>
      <w:r w:rsidRPr="00462319">
        <w:rPr>
          <w:sz w:val="26"/>
          <w:szCs w:val="26"/>
        </w:rPr>
        <w:t>thư</w:t>
      </w:r>
      <w:r w:rsidRPr="00462319">
        <w:rPr>
          <w:spacing w:val="6"/>
          <w:sz w:val="26"/>
          <w:szCs w:val="26"/>
        </w:rPr>
        <w:t xml:space="preserve"> </w:t>
      </w:r>
      <w:r w:rsidRPr="00462319">
        <w:rPr>
          <w:sz w:val="26"/>
          <w:szCs w:val="26"/>
        </w:rPr>
        <w:t>mục</w:t>
      </w:r>
      <w:r w:rsidRPr="00462319">
        <w:rPr>
          <w:spacing w:val="7"/>
          <w:sz w:val="26"/>
          <w:szCs w:val="26"/>
        </w:rPr>
        <w:t xml:space="preserve"> </w:t>
      </w:r>
      <w:r w:rsidRPr="00462319">
        <w:rPr>
          <w:sz w:val="26"/>
          <w:szCs w:val="26"/>
        </w:rPr>
        <w:t>database</w:t>
      </w:r>
      <w:r w:rsidRPr="00462319">
        <w:rPr>
          <w:spacing w:val="7"/>
          <w:sz w:val="26"/>
          <w:szCs w:val="26"/>
        </w:rPr>
        <w:t xml:space="preserve"> </w:t>
      </w:r>
      <w:r w:rsidRPr="00462319">
        <w:rPr>
          <w:sz w:val="26"/>
          <w:szCs w:val="26"/>
        </w:rPr>
        <w:t>vào</w:t>
      </w:r>
    </w:p>
    <w:p w14:paraId="3D89B8EE" w14:textId="16BFA964" w:rsidR="00DF00F6" w:rsidRDefault="009F0AD0" w:rsidP="00DF00F6">
      <w:pPr>
        <w:pStyle w:val="BodyText"/>
        <w:spacing w:before="7" w:line="277" w:lineRule="exact"/>
        <w:ind w:left="1144"/>
        <w:jc w:val="both"/>
        <w:rPr>
          <w:lang w:val="en-US"/>
        </w:rPr>
      </w:pPr>
      <w:r w:rsidRPr="00462319">
        <w:t>cơ</w:t>
      </w:r>
      <w:r w:rsidRPr="00462319">
        <w:rPr>
          <w:spacing w:val="-3"/>
        </w:rPr>
        <w:t xml:space="preserve"> </w:t>
      </w:r>
      <w:r w:rsidRPr="00462319">
        <w:t>sở</w:t>
      </w:r>
      <w:r w:rsidRPr="00462319">
        <w:rPr>
          <w:spacing w:val="-2"/>
        </w:rPr>
        <w:t xml:space="preserve"> </w:t>
      </w:r>
      <w:r w:rsidRPr="00462319">
        <w:t>dữ</w:t>
      </w:r>
      <w:r w:rsidRPr="00462319">
        <w:rPr>
          <w:spacing w:val="-1"/>
        </w:rPr>
        <w:t xml:space="preserve"> </w:t>
      </w:r>
      <w:r w:rsidRPr="00462319">
        <w:t>liệu</w:t>
      </w:r>
      <w:r w:rsidR="00DF00F6">
        <w:rPr>
          <w:lang w:val="en-US"/>
        </w:rPr>
        <w:t>.</w:t>
      </w:r>
    </w:p>
    <w:p w14:paraId="36ECB435" w14:textId="5A2CA362" w:rsidR="00F915C0" w:rsidRDefault="00DF00F6" w:rsidP="00F915C0">
      <w:pPr>
        <w:pStyle w:val="BodyText"/>
        <w:numPr>
          <w:ilvl w:val="0"/>
          <w:numId w:val="2"/>
        </w:numPr>
        <w:spacing w:before="7" w:line="277" w:lineRule="exact"/>
        <w:jc w:val="both"/>
        <w:rPr>
          <w:lang w:val="en-US"/>
        </w:rPr>
      </w:pPr>
      <w:proofErr w:type="spellStart"/>
      <w:r>
        <w:rPr>
          <w:lang w:val="en-US"/>
        </w:rPr>
        <w:t>Chỉnh</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m</w:t>
      </w:r>
      <w:r w:rsidR="00F915C0">
        <w:rPr>
          <w:lang w:val="en-US"/>
        </w:rPr>
        <w:t xml:space="preserve">ixed mode </w:t>
      </w:r>
      <w:proofErr w:type="spellStart"/>
      <w:r w:rsidR="00F915C0">
        <w:rPr>
          <w:lang w:val="en-US"/>
        </w:rPr>
        <w:t>trong</w:t>
      </w:r>
      <w:proofErr w:type="spellEnd"/>
      <w:r w:rsidR="00F915C0">
        <w:rPr>
          <w:lang w:val="en-US"/>
        </w:rPr>
        <w:t xml:space="preserve"> SQL server chi </w:t>
      </w:r>
      <w:proofErr w:type="spellStart"/>
      <w:r w:rsidR="00F915C0">
        <w:rPr>
          <w:lang w:val="en-US"/>
        </w:rPr>
        <w:t>tiết</w:t>
      </w:r>
      <w:proofErr w:type="spellEnd"/>
      <w:r w:rsidR="00F915C0">
        <w:rPr>
          <w:lang w:val="en-US"/>
        </w:rPr>
        <w:t xml:space="preserve"> </w:t>
      </w:r>
      <w:proofErr w:type="spellStart"/>
      <w:r w:rsidR="00F915C0">
        <w:rPr>
          <w:lang w:val="en-US"/>
        </w:rPr>
        <w:t>hướng</w:t>
      </w:r>
      <w:proofErr w:type="spellEnd"/>
      <w:r w:rsidR="00F915C0">
        <w:rPr>
          <w:lang w:val="en-US"/>
        </w:rPr>
        <w:t xml:space="preserve"> </w:t>
      </w:r>
      <w:proofErr w:type="spellStart"/>
      <w:r w:rsidR="00F915C0">
        <w:rPr>
          <w:lang w:val="en-US"/>
        </w:rPr>
        <w:t>dẫn</w:t>
      </w:r>
      <w:proofErr w:type="spellEnd"/>
      <w:r w:rsidR="00F915C0">
        <w:rPr>
          <w:lang w:val="en-US"/>
        </w:rPr>
        <w:t xml:space="preserve"> </w:t>
      </w:r>
      <w:proofErr w:type="spellStart"/>
      <w:r w:rsidR="00F915C0">
        <w:rPr>
          <w:lang w:val="en-US"/>
        </w:rPr>
        <w:t>xem</w:t>
      </w:r>
      <w:proofErr w:type="spellEnd"/>
      <w:r w:rsidR="00F915C0">
        <w:rPr>
          <w:lang w:val="en-US"/>
        </w:rPr>
        <w:t xml:space="preserve"> ở link:</w:t>
      </w:r>
      <w:r w:rsidR="005D51F9" w:rsidRPr="005D51F9">
        <w:t xml:space="preserve"> </w:t>
      </w:r>
      <w:hyperlink r:id="rId207" w:history="1">
        <w:r w:rsidR="005D51F9" w:rsidRPr="005D51F9">
          <w:rPr>
            <w:rStyle w:val="Hyperlink"/>
            <w:lang w:val="en-US"/>
          </w:rPr>
          <w:t>https://www.youtube.com/watch?v=fqOL0juTEDM</w:t>
        </w:r>
      </w:hyperlink>
    </w:p>
    <w:p w14:paraId="59647254" w14:textId="04791BFD" w:rsidR="00EA31C5" w:rsidRDefault="00DE6137" w:rsidP="00EA31C5">
      <w:pPr>
        <w:pStyle w:val="BodyText"/>
        <w:numPr>
          <w:ilvl w:val="0"/>
          <w:numId w:val="2"/>
        </w:numPr>
        <w:spacing w:before="7" w:line="277" w:lineRule="exact"/>
        <w:jc w:val="both"/>
        <w:rPr>
          <w:lang w:val="en-US"/>
        </w:rPr>
      </w:pPr>
      <w:proofErr w:type="spellStart"/>
      <w:r>
        <w:rPr>
          <w:lang w:val="en-US"/>
        </w:rPr>
        <w:t>Mở</w:t>
      </w:r>
      <w:proofErr w:type="spellEnd"/>
      <w:r>
        <w:rPr>
          <w:lang w:val="en-US"/>
        </w:rPr>
        <w:t xml:space="preserve"> </w:t>
      </w:r>
      <w:proofErr w:type="spellStart"/>
      <w:r>
        <w:rPr>
          <w:lang w:val="en-US"/>
        </w:rPr>
        <w:t>cmd</w:t>
      </w:r>
      <w:proofErr w:type="spellEnd"/>
      <w:r>
        <w:rPr>
          <w:lang w:val="en-US"/>
        </w:rPr>
        <w:t xml:space="preserve"> </w:t>
      </w:r>
      <w:proofErr w:type="spellStart"/>
      <w:r>
        <w:rPr>
          <w:lang w:val="en-US"/>
        </w:rPr>
        <w:t>của</w:t>
      </w:r>
      <w:proofErr w:type="spellEnd"/>
      <w:r>
        <w:rPr>
          <w:lang w:val="en-US"/>
        </w:rPr>
        <w:t xml:space="preserve"> Window </w:t>
      </w:r>
      <w:proofErr w:type="spellStart"/>
      <w:r>
        <w:rPr>
          <w:lang w:val="en-US"/>
        </w:rPr>
        <w:t>và</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lệnh</w:t>
      </w:r>
      <w:proofErr w:type="spellEnd"/>
      <w:r>
        <w:rPr>
          <w:lang w:val="en-US"/>
        </w:rPr>
        <w:t xml:space="preserve"> ipconfig </w:t>
      </w:r>
      <w:proofErr w:type="spellStart"/>
      <w:r>
        <w:rPr>
          <w:lang w:val="en-US"/>
        </w:rPr>
        <w:t>để</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IPv4 </w:t>
      </w:r>
      <w:proofErr w:type="spellStart"/>
      <w:r w:rsidR="00EA31C5">
        <w:rPr>
          <w:lang w:val="en-US"/>
        </w:rPr>
        <w:t>như</w:t>
      </w:r>
      <w:proofErr w:type="spellEnd"/>
      <w:r w:rsidR="00EA31C5">
        <w:rPr>
          <w:lang w:val="en-US"/>
        </w:rPr>
        <w:t xml:space="preserve"> </w:t>
      </w:r>
      <w:proofErr w:type="spellStart"/>
      <w:r w:rsidR="00EA31C5">
        <w:rPr>
          <w:lang w:val="en-US"/>
        </w:rPr>
        <w:t>hình</w:t>
      </w:r>
      <w:proofErr w:type="spellEnd"/>
      <w:r w:rsidR="00EA31C5">
        <w:rPr>
          <w:lang w:val="en-US"/>
        </w:rPr>
        <w:t>:</w:t>
      </w:r>
    </w:p>
    <w:p w14:paraId="16AA510A" w14:textId="3438215F" w:rsidR="00EA31C5" w:rsidRDefault="00EA31C5" w:rsidP="00EA31C5">
      <w:pPr>
        <w:pStyle w:val="BodyText"/>
        <w:spacing w:before="7" w:line="277" w:lineRule="exact"/>
        <w:jc w:val="both"/>
        <w:rPr>
          <w:lang w:val="en-US"/>
        </w:rPr>
      </w:pPr>
    </w:p>
    <w:p w14:paraId="02D0D52B" w14:textId="54DF470F" w:rsidR="00EA31C5" w:rsidRDefault="0069551F" w:rsidP="00EA31C5">
      <w:pPr>
        <w:pStyle w:val="BodyText"/>
        <w:spacing w:before="7" w:line="277" w:lineRule="exact"/>
        <w:jc w:val="both"/>
        <w:rPr>
          <w:lang w:val="en-US"/>
        </w:rPr>
      </w:pPr>
      <w:r w:rsidRPr="00EA31C5">
        <w:rPr>
          <w:noProof/>
          <w:lang w:val="en-US"/>
        </w:rPr>
        <w:drawing>
          <wp:anchor distT="0" distB="0" distL="114300" distR="114300" simplePos="0" relativeHeight="251641856" behindDoc="1" locked="0" layoutInCell="1" allowOverlap="1" wp14:anchorId="15C6845B" wp14:editId="2F1B03A1">
            <wp:simplePos x="0" y="0"/>
            <wp:positionH relativeFrom="column">
              <wp:posOffset>446725</wp:posOffset>
            </wp:positionH>
            <wp:positionV relativeFrom="paragraph">
              <wp:posOffset>22712</wp:posOffset>
            </wp:positionV>
            <wp:extent cx="6046470" cy="551815"/>
            <wp:effectExtent l="0" t="0" r="0" b="0"/>
            <wp:wrapTight wrapText="bothSides">
              <wp:wrapPolygon edited="0">
                <wp:start x="0" y="0"/>
                <wp:lineTo x="0" y="20879"/>
                <wp:lineTo x="21505" y="20879"/>
                <wp:lineTo x="21505" y="0"/>
                <wp:lineTo x="0" y="0"/>
              </wp:wrapPolygon>
            </wp:wrapTight>
            <wp:docPr id="107721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0039" name=""/>
                    <pic:cNvPicPr/>
                  </pic:nvPicPr>
                  <pic:blipFill>
                    <a:blip r:embed="rId208">
                      <a:extLst>
                        <a:ext uri="{28A0092B-C50C-407E-A947-70E740481C1C}">
                          <a14:useLocalDpi xmlns:a14="http://schemas.microsoft.com/office/drawing/2010/main" val="0"/>
                        </a:ext>
                      </a:extLst>
                    </a:blip>
                    <a:stretch>
                      <a:fillRect/>
                    </a:stretch>
                  </pic:blipFill>
                  <pic:spPr>
                    <a:xfrm>
                      <a:off x="0" y="0"/>
                      <a:ext cx="6046470" cy="551815"/>
                    </a:xfrm>
                    <a:prstGeom prst="rect">
                      <a:avLst/>
                    </a:prstGeom>
                  </pic:spPr>
                </pic:pic>
              </a:graphicData>
            </a:graphic>
            <wp14:sizeRelH relativeFrom="margin">
              <wp14:pctWidth>0</wp14:pctWidth>
            </wp14:sizeRelH>
            <wp14:sizeRelV relativeFrom="margin">
              <wp14:pctHeight>0</wp14:pctHeight>
            </wp14:sizeRelV>
          </wp:anchor>
        </w:drawing>
      </w:r>
    </w:p>
    <w:p w14:paraId="027AEF16" w14:textId="6A64297F" w:rsidR="00EA31C5" w:rsidRPr="00EA31C5" w:rsidRDefault="00EA31C5" w:rsidP="00EA31C5">
      <w:pPr>
        <w:pStyle w:val="BodyText"/>
        <w:spacing w:before="7" w:line="277" w:lineRule="exact"/>
        <w:ind w:left="1144"/>
        <w:jc w:val="both"/>
        <w:rPr>
          <w:lang w:val="en-US"/>
        </w:rPr>
      </w:pPr>
    </w:p>
    <w:p w14:paraId="23D575A6" w14:textId="1CF6518E" w:rsidR="0069551F" w:rsidRDefault="0069551F" w:rsidP="0069551F">
      <w:pPr>
        <w:pStyle w:val="BodyText"/>
        <w:spacing w:before="7" w:line="277" w:lineRule="exact"/>
        <w:jc w:val="both"/>
        <w:rPr>
          <w:lang w:val="en-US"/>
        </w:rPr>
      </w:pPr>
    </w:p>
    <w:p w14:paraId="1AF18585" w14:textId="7925E402" w:rsidR="00FC28BC" w:rsidRDefault="00FC28BC">
      <w:pPr>
        <w:rPr>
          <w:sz w:val="26"/>
          <w:szCs w:val="26"/>
          <w:lang w:val="en-US"/>
        </w:rPr>
      </w:pPr>
      <w:r>
        <w:rPr>
          <w:lang w:val="en-US"/>
        </w:rPr>
        <w:br w:type="page"/>
      </w:r>
    </w:p>
    <w:p w14:paraId="3DA91B16" w14:textId="045EC84A" w:rsidR="0069551F" w:rsidRDefault="0069551F" w:rsidP="0069551F">
      <w:pPr>
        <w:pStyle w:val="BodyText"/>
        <w:spacing w:before="7" w:line="277" w:lineRule="exact"/>
        <w:jc w:val="both"/>
        <w:rPr>
          <w:lang w:val="en-US"/>
        </w:rPr>
      </w:pPr>
    </w:p>
    <w:p w14:paraId="01CF0FA0" w14:textId="286DE188" w:rsidR="0069551F" w:rsidRDefault="00F22A27" w:rsidP="00F53647">
      <w:pPr>
        <w:pStyle w:val="BodyText"/>
        <w:numPr>
          <w:ilvl w:val="0"/>
          <w:numId w:val="22"/>
        </w:numPr>
        <w:spacing w:before="7" w:line="277" w:lineRule="exact"/>
        <w:jc w:val="both"/>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ip</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với</w:t>
      </w:r>
      <w:proofErr w:type="spellEnd"/>
      <w:r>
        <w:rPr>
          <w:lang w:val="en-US"/>
        </w:rPr>
        <w:t xml:space="preserve"> port </w:t>
      </w:r>
      <w:r w:rsidR="00FC28BC">
        <w:rPr>
          <w:lang w:val="en-US"/>
        </w:rPr>
        <w:t>(</w:t>
      </w:r>
      <w:proofErr w:type="spellStart"/>
      <w:r w:rsidR="00FC28BC">
        <w:rPr>
          <w:lang w:val="en-US"/>
        </w:rPr>
        <w:t>Ví</w:t>
      </w:r>
      <w:proofErr w:type="spellEnd"/>
      <w:r w:rsidR="00FC28BC">
        <w:rPr>
          <w:lang w:val="en-US"/>
        </w:rPr>
        <w:t xml:space="preserve"> </w:t>
      </w:r>
      <w:proofErr w:type="spellStart"/>
      <w:r w:rsidR="00FC28BC">
        <w:rPr>
          <w:lang w:val="en-US"/>
        </w:rPr>
        <w:t>dụ</w:t>
      </w:r>
      <w:proofErr w:type="spellEnd"/>
      <w:r w:rsidR="00FC28BC">
        <w:rPr>
          <w:lang w:val="en-US"/>
        </w:rPr>
        <w:t xml:space="preserve"> 1712) </w:t>
      </w:r>
      <w:proofErr w:type="spellStart"/>
      <w:r w:rsidR="00FC28BC">
        <w:rPr>
          <w:lang w:val="en-US"/>
        </w:rPr>
        <w:t>như</w:t>
      </w:r>
      <w:proofErr w:type="spellEnd"/>
      <w:r w:rsidR="00FC28BC">
        <w:rPr>
          <w:lang w:val="en-US"/>
        </w:rPr>
        <w:t xml:space="preserve"> </w:t>
      </w:r>
      <w:proofErr w:type="spellStart"/>
      <w:r w:rsidR="00FC28BC">
        <w:rPr>
          <w:lang w:val="en-US"/>
        </w:rPr>
        <w:t>hình</w:t>
      </w:r>
      <w:proofErr w:type="spellEnd"/>
      <w:r w:rsidR="00FC28BC">
        <w:rPr>
          <w:lang w:val="en-US"/>
        </w:rPr>
        <w:t>:</w:t>
      </w:r>
    </w:p>
    <w:p w14:paraId="5D837C50" w14:textId="60E6B733" w:rsidR="00FC28BC" w:rsidRDefault="00FC28BC" w:rsidP="00FC28BC">
      <w:pPr>
        <w:pStyle w:val="BodyText"/>
        <w:spacing w:before="7" w:line="277" w:lineRule="exact"/>
        <w:jc w:val="both"/>
        <w:rPr>
          <w:lang w:val="en-US"/>
        </w:rPr>
      </w:pPr>
      <w:r w:rsidRPr="00FC28BC">
        <w:rPr>
          <w:noProof/>
          <w:lang w:val="en-US"/>
        </w:rPr>
        <w:drawing>
          <wp:anchor distT="0" distB="0" distL="114300" distR="114300" simplePos="0" relativeHeight="251643904" behindDoc="1" locked="0" layoutInCell="1" allowOverlap="1" wp14:anchorId="1246001C" wp14:editId="7E5CDEC5">
            <wp:simplePos x="0" y="0"/>
            <wp:positionH relativeFrom="column">
              <wp:posOffset>589025</wp:posOffset>
            </wp:positionH>
            <wp:positionV relativeFrom="paragraph">
              <wp:posOffset>20973</wp:posOffset>
            </wp:positionV>
            <wp:extent cx="6011114" cy="5944430"/>
            <wp:effectExtent l="0" t="0" r="0" b="0"/>
            <wp:wrapTight wrapText="bothSides">
              <wp:wrapPolygon edited="0">
                <wp:start x="0" y="0"/>
                <wp:lineTo x="0" y="21528"/>
                <wp:lineTo x="21563" y="21528"/>
                <wp:lineTo x="21563" y="0"/>
                <wp:lineTo x="0" y="0"/>
              </wp:wrapPolygon>
            </wp:wrapTight>
            <wp:docPr id="83397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73947" name=""/>
                    <pic:cNvPicPr/>
                  </pic:nvPicPr>
                  <pic:blipFill>
                    <a:blip r:embed="rId209">
                      <a:extLst>
                        <a:ext uri="{28A0092B-C50C-407E-A947-70E740481C1C}">
                          <a14:useLocalDpi xmlns:a14="http://schemas.microsoft.com/office/drawing/2010/main" val="0"/>
                        </a:ext>
                      </a:extLst>
                    </a:blip>
                    <a:stretch>
                      <a:fillRect/>
                    </a:stretch>
                  </pic:blipFill>
                  <pic:spPr>
                    <a:xfrm>
                      <a:off x="0" y="0"/>
                      <a:ext cx="6011114" cy="5944430"/>
                    </a:xfrm>
                    <a:prstGeom prst="rect">
                      <a:avLst/>
                    </a:prstGeom>
                  </pic:spPr>
                </pic:pic>
              </a:graphicData>
            </a:graphic>
          </wp:anchor>
        </w:drawing>
      </w:r>
    </w:p>
    <w:p w14:paraId="2A8A1280" w14:textId="5BBF9C94" w:rsidR="00FC28BC" w:rsidRDefault="00FC28BC" w:rsidP="00FC28BC">
      <w:pPr>
        <w:pStyle w:val="BodyText"/>
        <w:spacing w:before="7" w:line="277" w:lineRule="exact"/>
        <w:jc w:val="both"/>
        <w:rPr>
          <w:lang w:val="en-US"/>
        </w:rPr>
      </w:pPr>
    </w:p>
    <w:p w14:paraId="36CDF6BA" w14:textId="2A2BE403" w:rsidR="00DE6137" w:rsidRPr="00DE6137" w:rsidRDefault="00A550C1" w:rsidP="00DE6137">
      <w:pPr>
        <w:pStyle w:val="BodyText"/>
        <w:numPr>
          <w:ilvl w:val="0"/>
          <w:numId w:val="2"/>
        </w:numPr>
        <w:spacing w:before="7" w:line="277" w:lineRule="exact"/>
        <w:jc w:val="both"/>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database SaleManagementSystem</w:t>
      </w:r>
      <w:r w:rsidR="00567839">
        <w:rPr>
          <w:lang w:val="en-US"/>
        </w:rPr>
        <w:t xml:space="preserve"> </w:t>
      </w:r>
      <w:proofErr w:type="spellStart"/>
      <w:r w:rsidR="00567839">
        <w:rPr>
          <w:lang w:val="en-US"/>
        </w:rPr>
        <w:t>thì</w:t>
      </w:r>
      <w:proofErr w:type="spellEnd"/>
      <w:r w:rsidR="00567839">
        <w:rPr>
          <w:lang w:val="en-US"/>
        </w:rPr>
        <w:t xml:space="preserve"> execute query file query ở </w:t>
      </w:r>
      <w:proofErr w:type="spellStart"/>
      <w:r w:rsidR="00567839">
        <w:rPr>
          <w:lang w:val="en-US"/>
        </w:rPr>
        <w:t>GoogleDrive</w:t>
      </w:r>
      <w:proofErr w:type="spellEnd"/>
    </w:p>
    <w:p w14:paraId="316C8259" w14:textId="77777777" w:rsidR="00401DC7" w:rsidRDefault="005D51F9" w:rsidP="00A550C1">
      <w:pPr>
        <w:pStyle w:val="ListParagraph"/>
        <w:numPr>
          <w:ilvl w:val="0"/>
          <w:numId w:val="2"/>
        </w:numPr>
        <w:tabs>
          <w:tab w:val="left" w:pos="1143"/>
          <w:tab w:val="left" w:pos="1144"/>
        </w:tabs>
        <w:spacing w:before="11" w:line="201" w:lineRule="auto"/>
        <w:ind w:right="905"/>
        <w:rPr>
          <w:sz w:val="26"/>
          <w:szCs w:val="26"/>
          <w:lang w:val="en-US"/>
        </w:rPr>
      </w:pPr>
      <w:proofErr w:type="spellStart"/>
      <w:r>
        <w:rPr>
          <w:sz w:val="26"/>
          <w:szCs w:val="26"/>
          <w:lang w:val="en-US"/>
        </w:rPr>
        <w:t>Tải</w:t>
      </w:r>
      <w:proofErr w:type="spellEnd"/>
      <w:r>
        <w:rPr>
          <w:sz w:val="26"/>
          <w:szCs w:val="26"/>
          <w:lang w:val="en-US"/>
        </w:rPr>
        <w:t xml:space="preserve"> </w:t>
      </w:r>
      <w:proofErr w:type="spellStart"/>
      <w:r w:rsidR="00B1418F">
        <w:rPr>
          <w:sz w:val="26"/>
          <w:szCs w:val="26"/>
          <w:lang w:val="en-US"/>
        </w:rPr>
        <w:t>về</w:t>
      </w:r>
      <w:proofErr w:type="spellEnd"/>
      <w:r w:rsidR="00B1418F">
        <w:rPr>
          <w:sz w:val="26"/>
          <w:szCs w:val="26"/>
          <w:lang w:val="en-US"/>
        </w:rPr>
        <w:t xml:space="preserve"> file SaleManagementSystem.exe </w:t>
      </w:r>
      <w:proofErr w:type="spellStart"/>
      <w:r w:rsidR="00B1418F">
        <w:rPr>
          <w:sz w:val="26"/>
          <w:szCs w:val="26"/>
          <w:lang w:val="en-US"/>
        </w:rPr>
        <w:t>trên</w:t>
      </w:r>
      <w:proofErr w:type="spellEnd"/>
      <w:r w:rsidR="00B1418F">
        <w:rPr>
          <w:sz w:val="26"/>
          <w:szCs w:val="26"/>
          <w:lang w:val="en-US"/>
        </w:rPr>
        <w:t xml:space="preserve"> </w:t>
      </w:r>
      <w:proofErr w:type="spellStart"/>
      <w:r w:rsidR="00B1418F">
        <w:rPr>
          <w:sz w:val="26"/>
          <w:szCs w:val="26"/>
          <w:lang w:val="en-US"/>
        </w:rPr>
        <w:t>GoogleDrive</w:t>
      </w:r>
      <w:proofErr w:type="spellEnd"/>
      <w:r w:rsidR="00FC526D">
        <w:rPr>
          <w:sz w:val="26"/>
          <w:szCs w:val="26"/>
          <w:lang w:val="en-US"/>
        </w:rPr>
        <w:t xml:space="preserve"> </w:t>
      </w:r>
      <w:proofErr w:type="spellStart"/>
      <w:r w:rsidR="00FC526D">
        <w:rPr>
          <w:sz w:val="26"/>
          <w:szCs w:val="26"/>
          <w:lang w:val="en-US"/>
        </w:rPr>
        <w:t>của</w:t>
      </w:r>
      <w:proofErr w:type="spellEnd"/>
      <w:r w:rsidR="00FC526D">
        <w:rPr>
          <w:sz w:val="26"/>
          <w:szCs w:val="26"/>
          <w:lang w:val="en-US"/>
        </w:rPr>
        <w:t xml:space="preserve"> </w:t>
      </w:r>
      <w:proofErr w:type="spellStart"/>
      <w:r w:rsidR="00FC526D">
        <w:rPr>
          <w:sz w:val="26"/>
          <w:szCs w:val="26"/>
          <w:lang w:val="en-US"/>
        </w:rPr>
        <w:t>nhóm</w:t>
      </w:r>
      <w:proofErr w:type="spellEnd"/>
    </w:p>
    <w:p w14:paraId="3B621402" w14:textId="77777777" w:rsidR="00401DC7" w:rsidRDefault="00401DC7">
      <w:pPr>
        <w:rPr>
          <w:sz w:val="26"/>
          <w:szCs w:val="26"/>
          <w:lang w:val="en-US"/>
        </w:rPr>
      </w:pPr>
      <w:r>
        <w:rPr>
          <w:sz w:val="26"/>
          <w:szCs w:val="26"/>
          <w:lang w:val="en-US"/>
        </w:rPr>
        <w:br w:type="page"/>
      </w:r>
    </w:p>
    <w:p w14:paraId="48D48A66" w14:textId="2AD152CC" w:rsidR="00FC526D" w:rsidRPr="00410DB9" w:rsidRDefault="00410DB9" w:rsidP="00401DC7">
      <w:pPr>
        <w:pStyle w:val="ListParagraph"/>
        <w:tabs>
          <w:tab w:val="left" w:pos="1143"/>
          <w:tab w:val="left" w:pos="1144"/>
        </w:tabs>
        <w:spacing w:before="11" w:line="201" w:lineRule="auto"/>
        <w:ind w:left="1144" w:right="905" w:firstLine="0"/>
        <w:rPr>
          <w:sz w:val="26"/>
          <w:szCs w:val="26"/>
        </w:rPr>
      </w:pPr>
      <w:r>
        <w:rPr>
          <w:sz w:val="26"/>
          <w:szCs w:val="26"/>
          <w:lang w:val="en-US"/>
        </w:rPr>
        <w:lastRenderedPageBreak/>
        <w:t xml:space="preserve"> </w:t>
      </w:r>
    </w:p>
    <w:p w14:paraId="5EC4CB61" w14:textId="39B277EE" w:rsidR="00410DB9" w:rsidRPr="00A550C1" w:rsidRDefault="00410DB9" w:rsidP="00A550C1">
      <w:pPr>
        <w:pStyle w:val="ListParagraph"/>
        <w:numPr>
          <w:ilvl w:val="0"/>
          <w:numId w:val="2"/>
        </w:numPr>
        <w:tabs>
          <w:tab w:val="left" w:pos="1143"/>
          <w:tab w:val="left" w:pos="1144"/>
        </w:tabs>
        <w:spacing w:before="11" w:line="201" w:lineRule="auto"/>
        <w:ind w:right="905"/>
        <w:rPr>
          <w:sz w:val="26"/>
          <w:szCs w:val="26"/>
        </w:rPr>
      </w:pPr>
      <w:r>
        <w:rPr>
          <w:sz w:val="26"/>
          <w:szCs w:val="26"/>
          <w:lang w:val="en-US"/>
        </w:rPr>
        <w:t xml:space="preserve">Khi </w:t>
      </w:r>
      <w:proofErr w:type="spellStart"/>
      <w:r>
        <w:rPr>
          <w:sz w:val="26"/>
          <w:szCs w:val="26"/>
          <w:lang w:val="en-US"/>
        </w:rPr>
        <w:t>chạy</w:t>
      </w:r>
      <w:proofErr w:type="spellEnd"/>
      <w:r>
        <w:rPr>
          <w:sz w:val="26"/>
          <w:szCs w:val="26"/>
          <w:lang w:val="en-US"/>
        </w:rPr>
        <w:t xml:space="preserve"> file SaleManagementSystem.exe </w:t>
      </w:r>
      <w:proofErr w:type="spellStart"/>
      <w:r>
        <w:rPr>
          <w:sz w:val="26"/>
          <w:szCs w:val="26"/>
          <w:lang w:val="en-US"/>
        </w:rPr>
        <w:t>xong</w:t>
      </w:r>
      <w:proofErr w:type="spellEnd"/>
      <w:r>
        <w:rPr>
          <w:sz w:val="26"/>
          <w:szCs w:val="26"/>
          <w:lang w:val="en-US"/>
        </w:rPr>
        <w:t xml:space="preserve"> </w:t>
      </w:r>
      <w:proofErr w:type="spellStart"/>
      <w:r>
        <w:rPr>
          <w:sz w:val="26"/>
          <w:szCs w:val="26"/>
          <w:lang w:val="en-US"/>
        </w:rPr>
        <w:t>bắt</w:t>
      </w:r>
      <w:proofErr w:type="spellEnd"/>
      <w:r>
        <w:rPr>
          <w:sz w:val="26"/>
          <w:szCs w:val="26"/>
          <w:lang w:val="en-US"/>
        </w:rPr>
        <w:t xml:space="preserve"> </w:t>
      </w:r>
      <w:proofErr w:type="spellStart"/>
      <w:r>
        <w:rPr>
          <w:sz w:val="26"/>
          <w:szCs w:val="26"/>
          <w:lang w:val="en-US"/>
        </w:rPr>
        <w:t>buộc</w:t>
      </w:r>
      <w:proofErr w:type="spellEnd"/>
      <w:r>
        <w:rPr>
          <w:sz w:val="26"/>
          <w:szCs w:val="26"/>
          <w:lang w:val="en-US"/>
        </w:rPr>
        <w:t xml:space="preserve"> </w:t>
      </w:r>
      <w:proofErr w:type="spellStart"/>
      <w:r>
        <w:rPr>
          <w:sz w:val="26"/>
          <w:szCs w:val="26"/>
          <w:lang w:val="en-US"/>
        </w:rPr>
        <w:t>phải</w:t>
      </w:r>
      <w:proofErr w:type="spellEnd"/>
      <w:r>
        <w:rPr>
          <w:sz w:val="26"/>
          <w:szCs w:val="26"/>
          <w:lang w:val="en-US"/>
        </w:rPr>
        <w:t xml:space="preserve"> </w:t>
      </w:r>
      <w:proofErr w:type="spellStart"/>
      <w:r>
        <w:rPr>
          <w:sz w:val="26"/>
          <w:szCs w:val="26"/>
          <w:lang w:val="en-US"/>
        </w:rPr>
        <w:t>cấu</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nối</w:t>
      </w:r>
      <w:proofErr w:type="spellEnd"/>
      <w:r w:rsidR="003C04F0">
        <w:rPr>
          <w:sz w:val="26"/>
          <w:szCs w:val="26"/>
          <w:lang w:val="en-US"/>
        </w:rPr>
        <w:t xml:space="preserve"> </w:t>
      </w:r>
      <w:proofErr w:type="spellStart"/>
      <w:r w:rsidR="003C04F0">
        <w:rPr>
          <w:sz w:val="26"/>
          <w:szCs w:val="26"/>
          <w:lang w:val="en-US"/>
        </w:rPr>
        <w:t>lại</w:t>
      </w:r>
      <w:proofErr w:type="spellEnd"/>
      <w:r w:rsidR="00401DC7">
        <w:rPr>
          <w:sz w:val="26"/>
          <w:szCs w:val="26"/>
          <w:lang w:val="en-US"/>
        </w:rPr>
        <w:t xml:space="preserve"> </w:t>
      </w:r>
      <w:proofErr w:type="spellStart"/>
      <w:r w:rsidR="00401DC7">
        <w:rPr>
          <w:sz w:val="26"/>
          <w:szCs w:val="26"/>
          <w:lang w:val="en-US"/>
        </w:rPr>
        <w:t>như</w:t>
      </w:r>
      <w:proofErr w:type="spellEnd"/>
      <w:r w:rsidR="00401DC7">
        <w:rPr>
          <w:sz w:val="26"/>
          <w:szCs w:val="26"/>
          <w:lang w:val="en-US"/>
        </w:rPr>
        <w:t xml:space="preserve"> </w:t>
      </w:r>
      <w:proofErr w:type="spellStart"/>
      <w:r w:rsidR="00401DC7">
        <w:rPr>
          <w:sz w:val="26"/>
          <w:szCs w:val="26"/>
          <w:lang w:val="en-US"/>
        </w:rPr>
        <w:t>hình</w:t>
      </w:r>
      <w:proofErr w:type="spellEnd"/>
      <w:r w:rsidR="00401DC7">
        <w:rPr>
          <w:sz w:val="26"/>
          <w:szCs w:val="26"/>
          <w:lang w:val="en-US"/>
        </w:rPr>
        <w:t xml:space="preserve"> </w:t>
      </w:r>
    </w:p>
    <w:p w14:paraId="0161CF8A" w14:textId="48AD7C5D" w:rsidR="00BB6CCF" w:rsidRPr="00462319" w:rsidRDefault="001B2BB3" w:rsidP="001B2BB3">
      <w:pPr>
        <w:ind w:firstLine="720"/>
        <w:rPr>
          <w:sz w:val="24"/>
        </w:rPr>
      </w:pPr>
      <w:r w:rsidRPr="001B2BB3">
        <w:rPr>
          <w:noProof/>
          <w:sz w:val="24"/>
        </w:rPr>
        <w:drawing>
          <wp:anchor distT="0" distB="0" distL="114300" distR="114300" simplePos="0" relativeHeight="251671552" behindDoc="0" locked="0" layoutInCell="1" allowOverlap="1" wp14:anchorId="37712F25" wp14:editId="001B695D">
            <wp:simplePos x="0" y="0"/>
            <wp:positionH relativeFrom="column">
              <wp:posOffset>1246505</wp:posOffset>
            </wp:positionH>
            <wp:positionV relativeFrom="paragraph">
              <wp:posOffset>4109720</wp:posOffset>
            </wp:positionV>
            <wp:extent cx="3465195" cy="3420110"/>
            <wp:effectExtent l="0" t="0" r="0" b="0"/>
            <wp:wrapSquare wrapText="bothSides"/>
            <wp:docPr id="70189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72" name=""/>
                    <pic:cNvPicPr/>
                  </pic:nvPicPr>
                  <pic:blipFill>
                    <a:blip r:embed="rId210">
                      <a:extLst>
                        <a:ext uri="{28A0092B-C50C-407E-A947-70E740481C1C}">
                          <a14:useLocalDpi xmlns:a14="http://schemas.microsoft.com/office/drawing/2010/main" val="0"/>
                        </a:ext>
                      </a:extLst>
                    </a:blip>
                    <a:stretch>
                      <a:fillRect/>
                    </a:stretch>
                  </pic:blipFill>
                  <pic:spPr>
                    <a:xfrm>
                      <a:off x="0" y="0"/>
                      <a:ext cx="3465195" cy="3420110"/>
                    </a:xfrm>
                    <a:prstGeom prst="rect">
                      <a:avLst/>
                    </a:prstGeom>
                  </pic:spPr>
                </pic:pic>
              </a:graphicData>
            </a:graphic>
            <wp14:sizeRelH relativeFrom="margin">
              <wp14:pctWidth>0</wp14:pctWidth>
            </wp14:sizeRelH>
            <wp14:sizeRelV relativeFrom="margin">
              <wp14:pctHeight>0</wp14:pctHeight>
            </wp14:sizeRelV>
          </wp:anchor>
        </w:drawing>
      </w:r>
      <w:r w:rsidRPr="00401DC7">
        <w:rPr>
          <w:noProof/>
          <w:sz w:val="26"/>
          <w:szCs w:val="26"/>
          <w:lang w:val="en-US"/>
        </w:rPr>
        <w:drawing>
          <wp:anchor distT="0" distB="0" distL="114300" distR="114300" simplePos="0" relativeHeight="251661312" behindDoc="0" locked="0" layoutInCell="1" allowOverlap="1" wp14:anchorId="6BDB20F7" wp14:editId="6B624F21">
            <wp:simplePos x="0" y="0"/>
            <wp:positionH relativeFrom="column">
              <wp:posOffset>1274855</wp:posOffset>
            </wp:positionH>
            <wp:positionV relativeFrom="paragraph">
              <wp:posOffset>306468</wp:posOffset>
            </wp:positionV>
            <wp:extent cx="3380105" cy="3620770"/>
            <wp:effectExtent l="0" t="0" r="0" b="0"/>
            <wp:wrapSquare wrapText="bothSides"/>
            <wp:docPr id="132268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80512" name=""/>
                    <pic:cNvPicPr/>
                  </pic:nvPicPr>
                  <pic:blipFill>
                    <a:blip r:embed="rId211">
                      <a:extLst>
                        <a:ext uri="{28A0092B-C50C-407E-A947-70E740481C1C}">
                          <a14:useLocalDpi xmlns:a14="http://schemas.microsoft.com/office/drawing/2010/main" val="0"/>
                        </a:ext>
                      </a:extLst>
                    </a:blip>
                    <a:stretch>
                      <a:fillRect/>
                    </a:stretch>
                  </pic:blipFill>
                  <pic:spPr>
                    <a:xfrm>
                      <a:off x="0" y="0"/>
                      <a:ext cx="3380105" cy="3620770"/>
                    </a:xfrm>
                    <a:prstGeom prst="rect">
                      <a:avLst/>
                    </a:prstGeom>
                  </pic:spPr>
                </pic:pic>
              </a:graphicData>
            </a:graphic>
            <wp14:sizeRelH relativeFrom="margin">
              <wp14:pctWidth>0</wp14:pctWidth>
            </wp14:sizeRelH>
            <wp14:sizeRelV relativeFrom="margin">
              <wp14:pctHeight>0</wp14:pctHeight>
            </wp14:sizeRelV>
          </wp:anchor>
        </w:drawing>
      </w:r>
      <w:r w:rsidR="00BB6CCF" w:rsidRPr="00462319">
        <w:rPr>
          <w:sz w:val="24"/>
        </w:rPr>
        <w:br w:type="page"/>
      </w:r>
    </w:p>
    <w:p w14:paraId="7A102043" w14:textId="69475E6C" w:rsidR="007A6809" w:rsidRPr="00462319" w:rsidRDefault="007A6809" w:rsidP="00B74945">
      <w:pPr>
        <w:pStyle w:val="BodyText"/>
        <w:spacing w:before="3"/>
        <w:rPr>
          <w:sz w:val="24"/>
        </w:rPr>
      </w:pPr>
    </w:p>
    <w:p w14:paraId="2063986F" w14:textId="77777777" w:rsidR="007A6809" w:rsidRPr="00462319" w:rsidRDefault="009F0AD0" w:rsidP="00B74945">
      <w:pPr>
        <w:pStyle w:val="Heading4"/>
      </w:pPr>
      <w:bookmarkStart w:id="185" w:name="7.5._Hướng_dẫn_sử_dụng_phần_mềm"/>
      <w:bookmarkEnd w:id="185"/>
      <w:r w:rsidRPr="00462319">
        <w:t>Hướng</w:t>
      </w:r>
      <w:r w:rsidRPr="00462319">
        <w:rPr>
          <w:spacing w:val="-5"/>
        </w:rPr>
        <w:t xml:space="preserve"> </w:t>
      </w:r>
      <w:r w:rsidRPr="00462319">
        <w:t>dẫn</w:t>
      </w:r>
      <w:r w:rsidRPr="00462319">
        <w:rPr>
          <w:spacing w:val="-2"/>
        </w:rPr>
        <w:t xml:space="preserve"> </w:t>
      </w:r>
      <w:r w:rsidRPr="00462319">
        <w:t>sử</w:t>
      </w:r>
      <w:r w:rsidRPr="00462319">
        <w:rPr>
          <w:spacing w:val="-4"/>
        </w:rPr>
        <w:t xml:space="preserve"> </w:t>
      </w:r>
      <w:r w:rsidRPr="00462319">
        <w:t>dụng</w:t>
      </w:r>
      <w:r w:rsidRPr="00462319">
        <w:rPr>
          <w:spacing w:val="-2"/>
        </w:rPr>
        <w:t xml:space="preserve"> </w:t>
      </w:r>
      <w:r w:rsidRPr="00462319">
        <w:t>phần</w:t>
      </w:r>
      <w:r w:rsidRPr="00462319">
        <w:rPr>
          <w:spacing w:val="-2"/>
        </w:rPr>
        <w:t xml:space="preserve"> </w:t>
      </w:r>
      <w:r w:rsidRPr="00462319">
        <w:t>mềm</w:t>
      </w:r>
    </w:p>
    <w:p w14:paraId="537539AF" w14:textId="756737D5" w:rsidR="007A6809" w:rsidRPr="00462319" w:rsidRDefault="009F0AD0" w:rsidP="00462319">
      <w:pPr>
        <w:pStyle w:val="ListParagraph"/>
        <w:numPr>
          <w:ilvl w:val="0"/>
          <w:numId w:val="5"/>
        </w:numPr>
        <w:tabs>
          <w:tab w:val="left" w:pos="592"/>
        </w:tabs>
        <w:spacing w:before="242"/>
        <w:ind w:right="902" w:firstLine="0"/>
        <w:jc w:val="both"/>
        <w:rPr>
          <w:sz w:val="26"/>
          <w:szCs w:val="26"/>
        </w:rPr>
      </w:pPr>
      <w:r w:rsidRPr="00462319">
        <w:rPr>
          <w:sz w:val="26"/>
          <w:szCs w:val="26"/>
        </w:rPr>
        <w:t>Phần</w:t>
      </w:r>
      <w:r w:rsidRPr="00462319">
        <w:rPr>
          <w:spacing w:val="12"/>
          <w:sz w:val="26"/>
          <w:szCs w:val="26"/>
        </w:rPr>
        <w:t xml:space="preserve"> </w:t>
      </w:r>
      <w:r w:rsidRPr="00462319">
        <w:rPr>
          <w:sz w:val="26"/>
          <w:szCs w:val="26"/>
        </w:rPr>
        <w:t>mềm</w:t>
      </w:r>
      <w:r w:rsidRPr="00462319">
        <w:rPr>
          <w:spacing w:val="13"/>
          <w:sz w:val="26"/>
          <w:szCs w:val="26"/>
        </w:rPr>
        <w:t xml:space="preserve"> </w:t>
      </w:r>
      <w:r w:rsidRPr="00462319">
        <w:rPr>
          <w:sz w:val="26"/>
          <w:szCs w:val="26"/>
        </w:rPr>
        <w:t>dùng</w:t>
      </w:r>
      <w:r w:rsidRPr="00462319">
        <w:rPr>
          <w:spacing w:val="12"/>
          <w:sz w:val="26"/>
          <w:szCs w:val="26"/>
        </w:rPr>
        <w:t xml:space="preserve"> </w:t>
      </w:r>
      <w:r w:rsidRPr="00462319">
        <w:rPr>
          <w:color w:val="000000" w:themeColor="text1"/>
          <w:sz w:val="26"/>
          <w:szCs w:val="26"/>
        </w:rPr>
        <w:t xml:space="preserve">cho </w:t>
      </w:r>
      <w:r w:rsidR="71D3EC5B" w:rsidRPr="00462319">
        <w:rPr>
          <w:color w:val="000000" w:themeColor="text1"/>
          <w:sz w:val="26"/>
          <w:szCs w:val="26"/>
        </w:rPr>
        <w:t>nhân viên</w:t>
      </w:r>
      <w:r w:rsidRPr="00462319">
        <w:rPr>
          <w:color w:val="000000" w:themeColor="text1"/>
          <w:sz w:val="26"/>
          <w:szCs w:val="26"/>
        </w:rPr>
        <w:t xml:space="preserve"> để quản lý </w:t>
      </w:r>
      <w:r w:rsidR="71D3EC5B" w:rsidRPr="00462319">
        <w:rPr>
          <w:color w:val="000000" w:themeColor="text1"/>
          <w:sz w:val="26"/>
          <w:szCs w:val="26"/>
        </w:rPr>
        <w:t>bán hàng.</w:t>
      </w:r>
      <w:r w:rsidRPr="00462319">
        <w:rPr>
          <w:color w:val="000000" w:themeColor="text1"/>
          <w:sz w:val="26"/>
          <w:szCs w:val="26"/>
        </w:rPr>
        <w:t xml:space="preserve"> Phần mềm có </w:t>
      </w:r>
      <w:r w:rsidR="71D3EC5B" w:rsidRPr="00462319">
        <w:rPr>
          <w:color w:val="000000" w:themeColor="text1"/>
          <w:sz w:val="26"/>
          <w:szCs w:val="26"/>
        </w:rPr>
        <w:t>chức năng chính là:</w:t>
      </w:r>
    </w:p>
    <w:p w14:paraId="6207EC57" w14:textId="6F0E36FD" w:rsidR="007A6809" w:rsidRPr="00462319" w:rsidRDefault="71D3EC5B" w:rsidP="71D3EC5B">
      <w:pPr>
        <w:jc w:val="both"/>
        <w:rPr>
          <w:sz w:val="26"/>
          <w:szCs w:val="26"/>
        </w:rPr>
      </w:pPr>
      <w:r w:rsidRPr="00462319">
        <w:rPr>
          <w:color w:val="000000" w:themeColor="text1"/>
          <w:sz w:val="26"/>
          <w:szCs w:val="26"/>
        </w:rPr>
        <w:t>+Quản lý danh mục chung gồm(quản lý hàng hóa,quản lý khách hàng,quản lý nhà cung cấp),</w:t>
      </w:r>
    </w:p>
    <w:p w14:paraId="1EAE5951" w14:textId="343E2466" w:rsidR="007A6809" w:rsidRPr="00462319" w:rsidRDefault="71D3EC5B" w:rsidP="71D3EC5B">
      <w:pPr>
        <w:jc w:val="both"/>
      </w:pPr>
      <w:r w:rsidRPr="00462319">
        <w:rPr>
          <w:color w:val="000000" w:themeColor="text1"/>
          <w:sz w:val="26"/>
          <w:szCs w:val="26"/>
        </w:rPr>
        <w:t>+đổi mật khẩu,</w:t>
      </w:r>
    </w:p>
    <w:p w14:paraId="133C475D" w14:textId="03E96CA8" w:rsidR="007A6809" w:rsidRPr="00462319" w:rsidRDefault="71D3EC5B" w:rsidP="71D3EC5B">
      <w:pPr>
        <w:jc w:val="both"/>
      </w:pPr>
      <w:r w:rsidRPr="00462319">
        <w:rPr>
          <w:color w:val="000000" w:themeColor="text1"/>
          <w:sz w:val="26"/>
          <w:szCs w:val="26"/>
        </w:rPr>
        <w:t xml:space="preserve">+quản lý nhấp xuất gồm: [phiếu nhập hàng(danh sách phiếu nhập quản lý các phiếu nhập mà mình đã tạo,và chi tiết phiếu nhập đó)] và [phiếu xuất hàng(danh sách phiếu xuất quản lý các phiếu xuất mà mình đã tạo,và chi tiết phiếu xuất đó)]. </w:t>
      </w:r>
    </w:p>
    <w:p w14:paraId="3ABA3923" w14:textId="78612F22" w:rsidR="007A6809" w:rsidRPr="00462319" w:rsidRDefault="71D3EC5B" w:rsidP="00BB6CCF">
      <w:pPr>
        <w:jc w:val="both"/>
        <w:rPr>
          <w:lang w:val="en-US"/>
        </w:rPr>
      </w:pPr>
      <w:r w:rsidRPr="00462319">
        <w:rPr>
          <w:color w:val="000000" w:themeColor="text1"/>
          <w:sz w:val="26"/>
          <w:szCs w:val="26"/>
        </w:rPr>
        <w:t>+Mỗi chức năng quản lý danh mục, kho hàng, phiếu nhập đều có những chức năng con thêm, sửa, xóa, sửa.</w:t>
      </w:r>
    </w:p>
    <w:p w14:paraId="152ECC18" w14:textId="3B86C7C1" w:rsidR="007A6809" w:rsidRPr="00462319" w:rsidRDefault="009F0AD0" w:rsidP="00462319">
      <w:pPr>
        <w:pStyle w:val="ListParagraph"/>
        <w:numPr>
          <w:ilvl w:val="0"/>
          <w:numId w:val="5"/>
        </w:numPr>
        <w:tabs>
          <w:tab w:val="left" w:pos="576"/>
        </w:tabs>
        <w:spacing w:before="0"/>
        <w:ind w:left="575"/>
        <w:rPr>
          <w:sz w:val="26"/>
          <w:szCs w:val="26"/>
        </w:rPr>
      </w:pPr>
      <w:r w:rsidRPr="00462319">
        <w:rPr>
          <w:sz w:val="26"/>
          <w:szCs w:val="26"/>
        </w:rPr>
        <w:t>Để</w:t>
      </w:r>
      <w:r w:rsidRPr="00462319">
        <w:rPr>
          <w:spacing w:val="-7"/>
          <w:sz w:val="26"/>
          <w:szCs w:val="26"/>
        </w:rPr>
        <w:t xml:space="preserve"> </w:t>
      </w:r>
      <w:r w:rsidRPr="00462319">
        <w:rPr>
          <w:sz w:val="26"/>
          <w:szCs w:val="26"/>
        </w:rPr>
        <w:t>sử</w:t>
      </w:r>
      <w:r w:rsidRPr="00462319">
        <w:rPr>
          <w:spacing w:val="-7"/>
          <w:sz w:val="26"/>
          <w:szCs w:val="26"/>
        </w:rPr>
        <w:t xml:space="preserve"> </w:t>
      </w:r>
      <w:r w:rsidRPr="00462319">
        <w:rPr>
          <w:sz w:val="26"/>
          <w:szCs w:val="26"/>
        </w:rPr>
        <w:t>dụng</w:t>
      </w:r>
      <w:r w:rsidRPr="00462319">
        <w:rPr>
          <w:spacing w:val="-7"/>
          <w:sz w:val="26"/>
          <w:szCs w:val="26"/>
        </w:rPr>
        <w:t xml:space="preserve"> </w:t>
      </w:r>
      <w:r w:rsidRPr="00462319">
        <w:rPr>
          <w:sz w:val="26"/>
          <w:szCs w:val="26"/>
        </w:rPr>
        <w:t>chức năng</w:t>
      </w:r>
      <w:r w:rsidRPr="00462319">
        <w:rPr>
          <w:spacing w:val="-6"/>
          <w:sz w:val="26"/>
          <w:szCs w:val="26"/>
        </w:rPr>
        <w:t xml:space="preserve"> </w:t>
      </w:r>
      <w:r w:rsidRPr="00462319">
        <w:rPr>
          <w:sz w:val="26"/>
          <w:szCs w:val="26"/>
        </w:rPr>
        <w:t>nào</w:t>
      </w:r>
      <w:r w:rsidRPr="00462319">
        <w:rPr>
          <w:spacing w:val="-5"/>
          <w:sz w:val="26"/>
          <w:szCs w:val="26"/>
        </w:rPr>
        <w:t xml:space="preserve"> </w:t>
      </w:r>
      <w:r w:rsidRPr="00462319">
        <w:rPr>
          <w:sz w:val="26"/>
          <w:szCs w:val="26"/>
        </w:rPr>
        <w:t>nhấn</w:t>
      </w:r>
      <w:r w:rsidRPr="00462319">
        <w:rPr>
          <w:spacing w:val="-8"/>
          <w:sz w:val="26"/>
          <w:szCs w:val="26"/>
        </w:rPr>
        <w:t xml:space="preserve"> </w:t>
      </w:r>
      <w:r w:rsidRPr="00462319">
        <w:rPr>
          <w:sz w:val="26"/>
          <w:szCs w:val="26"/>
        </w:rPr>
        <w:t>trực</w:t>
      </w:r>
      <w:r w:rsidRPr="00462319">
        <w:rPr>
          <w:spacing w:val="-4"/>
          <w:sz w:val="26"/>
          <w:szCs w:val="26"/>
        </w:rPr>
        <w:t xml:space="preserve"> </w:t>
      </w:r>
      <w:r w:rsidRPr="00462319">
        <w:rPr>
          <w:sz w:val="26"/>
          <w:szCs w:val="26"/>
        </w:rPr>
        <w:t>tiếp</w:t>
      </w:r>
      <w:r w:rsidRPr="00462319">
        <w:rPr>
          <w:spacing w:val="-8"/>
          <w:sz w:val="26"/>
          <w:szCs w:val="26"/>
        </w:rPr>
        <w:t xml:space="preserve"> </w:t>
      </w:r>
      <w:r w:rsidRPr="00462319">
        <w:rPr>
          <w:sz w:val="26"/>
          <w:szCs w:val="26"/>
        </w:rPr>
        <w:t>vào</w:t>
      </w:r>
      <w:r w:rsidRPr="00462319">
        <w:rPr>
          <w:spacing w:val="-6"/>
          <w:sz w:val="26"/>
          <w:szCs w:val="26"/>
        </w:rPr>
        <w:t xml:space="preserve"> chức </w:t>
      </w:r>
      <w:r w:rsidRPr="00462319">
        <w:rPr>
          <w:sz w:val="26"/>
          <w:szCs w:val="26"/>
        </w:rPr>
        <w:t>năng</w:t>
      </w:r>
      <w:r w:rsidRPr="00462319">
        <w:rPr>
          <w:spacing w:val="-8"/>
          <w:sz w:val="26"/>
          <w:szCs w:val="26"/>
        </w:rPr>
        <w:t xml:space="preserve"> </w:t>
      </w:r>
      <w:r w:rsidRPr="00462319">
        <w:rPr>
          <w:sz w:val="26"/>
          <w:szCs w:val="26"/>
        </w:rPr>
        <w:t>đó</w:t>
      </w:r>
      <w:r w:rsidRPr="00462319">
        <w:rPr>
          <w:spacing w:val="-5"/>
          <w:sz w:val="26"/>
          <w:szCs w:val="26"/>
        </w:rPr>
        <w:t xml:space="preserve"> </w:t>
      </w:r>
      <w:r w:rsidRPr="00462319">
        <w:rPr>
          <w:sz w:val="26"/>
          <w:szCs w:val="26"/>
        </w:rPr>
        <w:t>và</w:t>
      </w:r>
      <w:r w:rsidRPr="00462319">
        <w:rPr>
          <w:spacing w:val="-5"/>
          <w:sz w:val="26"/>
          <w:szCs w:val="26"/>
        </w:rPr>
        <w:t xml:space="preserve"> </w:t>
      </w:r>
      <w:r w:rsidRPr="00462319">
        <w:rPr>
          <w:sz w:val="26"/>
          <w:szCs w:val="26"/>
        </w:rPr>
        <w:t>sử dụng.</w:t>
      </w:r>
    </w:p>
    <w:p w14:paraId="3F5884BE" w14:textId="77777777" w:rsidR="007A6809" w:rsidRPr="00462319" w:rsidRDefault="007A6809">
      <w:pPr>
        <w:rPr>
          <w:sz w:val="26"/>
        </w:rPr>
        <w:sectPr w:rsidR="007A6809" w:rsidRPr="00462319" w:rsidSect="00F53647">
          <w:pgSz w:w="11910" w:h="16840"/>
          <w:pgMar w:top="720" w:right="720" w:bottom="720" w:left="720" w:header="732" w:footer="1068" w:gutter="0"/>
          <w:cols w:space="720"/>
          <w:docGrid w:linePitch="299"/>
        </w:sectPr>
      </w:pPr>
    </w:p>
    <w:p w14:paraId="41E94690" w14:textId="77777777" w:rsidR="007A6809" w:rsidRPr="00462319" w:rsidRDefault="007A6809">
      <w:pPr>
        <w:pStyle w:val="BodyText"/>
        <w:rPr>
          <w:sz w:val="20"/>
        </w:rPr>
      </w:pPr>
    </w:p>
    <w:p w14:paraId="2D44DE7A" w14:textId="77777777" w:rsidR="007A6809" w:rsidRPr="00462319" w:rsidRDefault="007A6809">
      <w:pPr>
        <w:pStyle w:val="BodyText"/>
        <w:spacing w:before="5"/>
        <w:rPr>
          <w:sz w:val="21"/>
        </w:rPr>
      </w:pPr>
    </w:p>
    <w:p w14:paraId="4617B1D5" w14:textId="77777777" w:rsidR="007A6809" w:rsidRPr="00462319" w:rsidRDefault="009F0AD0">
      <w:pPr>
        <w:pStyle w:val="Heading1"/>
        <w:ind w:right="1876"/>
        <w:rPr>
          <w:rFonts w:ascii="Times New Roman" w:hAnsi="Times New Roman" w:cs="Times New Roman"/>
        </w:rPr>
      </w:pPr>
      <w:bookmarkStart w:id="186" w:name="_Toc167019619"/>
      <w:bookmarkStart w:id="187" w:name="_Toc167262724"/>
      <w:bookmarkStart w:id="188" w:name="_Toc167875593"/>
      <w:r w:rsidRPr="00462319">
        <w:rPr>
          <w:rFonts w:ascii="Times New Roman" w:hAnsi="Times New Roman" w:cs="Times New Roman"/>
        </w:rPr>
        <w:t>KẾT</w:t>
      </w:r>
      <w:r w:rsidRPr="00462319">
        <w:rPr>
          <w:rFonts w:ascii="Times New Roman" w:hAnsi="Times New Roman" w:cs="Times New Roman"/>
          <w:spacing w:val="-5"/>
        </w:rPr>
        <w:t xml:space="preserve"> </w:t>
      </w:r>
      <w:r w:rsidRPr="00462319">
        <w:rPr>
          <w:rFonts w:ascii="Times New Roman" w:hAnsi="Times New Roman" w:cs="Times New Roman"/>
        </w:rPr>
        <w:t>LUẬN</w:t>
      </w:r>
      <w:r w:rsidRPr="00462319">
        <w:rPr>
          <w:rFonts w:ascii="Times New Roman" w:hAnsi="Times New Roman" w:cs="Times New Roman"/>
          <w:spacing w:val="-4"/>
        </w:rPr>
        <w:t xml:space="preserve"> </w:t>
      </w:r>
      <w:r w:rsidRPr="00462319">
        <w:rPr>
          <w:rFonts w:ascii="Times New Roman" w:hAnsi="Times New Roman" w:cs="Times New Roman"/>
        </w:rPr>
        <w:t>VÀ</w:t>
      </w:r>
      <w:r w:rsidRPr="00462319">
        <w:rPr>
          <w:rFonts w:ascii="Times New Roman" w:hAnsi="Times New Roman" w:cs="Times New Roman"/>
          <w:spacing w:val="-6"/>
        </w:rPr>
        <w:t xml:space="preserve"> </w:t>
      </w:r>
      <w:r w:rsidRPr="00462319">
        <w:rPr>
          <w:rFonts w:ascii="Times New Roman" w:hAnsi="Times New Roman" w:cs="Times New Roman"/>
        </w:rPr>
        <w:t>HƯỚNG</w:t>
      </w:r>
      <w:r w:rsidRPr="00462319">
        <w:rPr>
          <w:rFonts w:ascii="Times New Roman" w:hAnsi="Times New Roman" w:cs="Times New Roman"/>
          <w:spacing w:val="-4"/>
        </w:rPr>
        <w:t xml:space="preserve"> </w:t>
      </w:r>
      <w:r w:rsidRPr="00462319">
        <w:rPr>
          <w:rFonts w:ascii="Times New Roman" w:hAnsi="Times New Roman" w:cs="Times New Roman"/>
        </w:rPr>
        <w:t>PHÁT</w:t>
      </w:r>
      <w:r w:rsidRPr="00462319">
        <w:rPr>
          <w:rFonts w:ascii="Times New Roman" w:hAnsi="Times New Roman" w:cs="Times New Roman"/>
          <w:spacing w:val="-5"/>
        </w:rPr>
        <w:t xml:space="preserve"> </w:t>
      </w:r>
      <w:r w:rsidRPr="00462319">
        <w:rPr>
          <w:rFonts w:ascii="Times New Roman" w:hAnsi="Times New Roman" w:cs="Times New Roman"/>
        </w:rPr>
        <w:t>TRIỂN</w:t>
      </w:r>
      <w:bookmarkEnd w:id="186"/>
      <w:bookmarkEnd w:id="187"/>
      <w:bookmarkEnd w:id="188"/>
    </w:p>
    <w:p w14:paraId="160E051C" w14:textId="1DBF96F3" w:rsidR="007A6809" w:rsidRPr="00462319" w:rsidRDefault="007A6809">
      <w:pPr>
        <w:pStyle w:val="BodyText"/>
        <w:spacing w:before="4"/>
        <w:rPr>
          <w:b/>
          <w:sz w:val="31"/>
          <w:szCs w:val="31"/>
        </w:rPr>
      </w:pPr>
    </w:p>
    <w:p w14:paraId="2754D58A" w14:textId="18E8DD19" w:rsidR="007A6809" w:rsidRPr="00462319" w:rsidRDefault="009F0AD0" w:rsidP="00F22862">
      <w:pPr>
        <w:ind w:firstLine="720"/>
        <w:jc w:val="both"/>
      </w:pPr>
      <w:r w:rsidRPr="00462319">
        <w:rPr>
          <w:color w:val="000000" w:themeColor="text1"/>
          <w:sz w:val="26"/>
          <w:szCs w:val="26"/>
        </w:rPr>
        <w:t xml:space="preserve">Kết thúc quá trình phát triển phần mềm, đa số đã hoàn thành được những yêu cầu đã đặt ra trước đó của nhóm như là giúp xây dựng một phần mềm quản lý </w:t>
      </w:r>
      <w:proofErr w:type="spellStart"/>
      <w:r w:rsidR="00D7347E">
        <w:rPr>
          <w:color w:val="000000" w:themeColor="text1"/>
          <w:sz w:val="26"/>
          <w:szCs w:val="26"/>
          <w:lang w:val="en-US"/>
        </w:rPr>
        <w:t>bán</w:t>
      </w:r>
      <w:proofErr w:type="spellEnd"/>
      <w:r w:rsidR="00D7347E">
        <w:rPr>
          <w:color w:val="000000" w:themeColor="text1"/>
          <w:sz w:val="26"/>
          <w:szCs w:val="26"/>
          <w:lang w:val="en-US"/>
        </w:rPr>
        <w:t xml:space="preserve"> </w:t>
      </w:r>
      <w:proofErr w:type="spellStart"/>
      <w:r w:rsidR="00D7347E">
        <w:rPr>
          <w:color w:val="000000" w:themeColor="text1"/>
          <w:sz w:val="26"/>
          <w:szCs w:val="26"/>
          <w:lang w:val="en-US"/>
        </w:rPr>
        <w:t>hàng</w:t>
      </w:r>
      <w:proofErr w:type="spellEnd"/>
      <w:r w:rsidR="00F22862">
        <w:rPr>
          <w:lang w:val="en-US"/>
        </w:rPr>
        <w:t xml:space="preserve"> </w:t>
      </w:r>
      <w:r w:rsidRPr="00462319">
        <w:rPr>
          <w:color w:val="000000" w:themeColor="text1"/>
          <w:sz w:val="26"/>
          <w:szCs w:val="26"/>
        </w:rPr>
        <w:t xml:space="preserve">đơn giản, dễ </w:t>
      </w:r>
      <w:r w:rsidR="71D3EC5B" w:rsidRPr="00462319">
        <w:rPr>
          <w:color w:val="000000" w:themeColor="text1"/>
          <w:sz w:val="26"/>
          <w:szCs w:val="26"/>
        </w:rPr>
        <w:t>sử</w:t>
      </w:r>
      <w:r w:rsidRPr="00462319">
        <w:rPr>
          <w:color w:val="000000" w:themeColor="text1"/>
          <w:sz w:val="26"/>
          <w:szCs w:val="26"/>
        </w:rPr>
        <w:t xml:space="preserve"> dụng</w:t>
      </w:r>
      <w:r w:rsidR="00D7347E">
        <w:rPr>
          <w:color w:val="000000" w:themeColor="text1"/>
          <w:sz w:val="26"/>
          <w:szCs w:val="26"/>
          <w:lang w:val="en-US"/>
        </w:rPr>
        <w:t xml:space="preserve">, </w:t>
      </w:r>
      <w:proofErr w:type="spellStart"/>
      <w:r w:rsidR="00D7347E">
        <w:rPr>
          <w:color w:val="000000" w:themeColor="text1"/>
          <w:sz w:val="26"/>
          <w:szCs w:val="26"/>
          <w:lang w:val="en-US"/>
        </w:rPr>
        <w:t>dành</w:t>
      </w:r>
      <w:proofErr w:type="spellEnd"/>
      <w:r w:rsidR="00D7347E">
        <w:rPr>
          <w:color w:val="000000" w:themeColor="text1"/>
          <w:sz w:val="26"/>
          <w:szCs w:val="26"/>
          <w:lang w:val="en-US"/>
        </w:rPr>
        <w:t xml:space="preserve"> </w:t>
      </w:r>
      <w:proofErr w:type="spellStart"/>
      <w:r w:rsidR="00D7347E">
        <w:rPr>
          <w:color w:val="000000" w:themeColor="text1"/>
          <w:sz w:val="26"/>
          <w:szCs w:val="26"/>
          <w:lang w:val="en-US"/>
        </w:rPr>
        <w:t>cho</w:t>
      </w:r>
      <w:proofErr w:type="spellEnd"/>
      <w:r w:rsidR="00D7347E">
        <w:rPr>
          <w:color w:val="000000" w:themeColor="text1"/>
          <w:sz w:val="26"/>
          <w:szCs w:val="26"/>
          <w:lang w:val="en-US"/>
        </w:rPr>
        <w:t xml:space="preserve"> </w:t>
      </w:r>
      <w:proofErr w:type="spellStart"/>
      <w:r w:rsidR="00D7347E">
        <w:rPr>
          <w:color w:val="000000" w:themeColor="text1"/>
          <w:sz w:val="26"/>
          <w:szCs w:val="26"/>
          <w:lang w:val="en-US"/>
        </w:rPr>
        <w:t>những</w:t>
      </w:r>
      <w:proofErr w:type="spellEnd"/>
      <w:r w:rsidR="00D7347E">
        <w:rPr>
          <w:color w:val="000000" w:themeColor="text1"/>
          <w:sz w:val="26"/>
          <w:szCs w:val="26"/>
          <w:lang w:val="en-US"/>
        </w:rPr>
        <w:t xml:space="preserve"> </w:t>
      </w:r>
      <w:proofErr w:type="spellStart"/>
      <w:r w:rsidR="00D7347E">
        <w:rPr>
          <w:color w:val="000000" w:themeColor="text1"/>
          <w:sz w:val="26"/>
          <w:szCs w:val="26"/>
          <w:lang w:val="en-US"/>
        </w:rPr>
        <w:t>doanh</w:t>
      </w:r>
      <w:proofErr w:type="spellEnd"/>
      <w:r w:rsidR="00D7347E">
        <w:rPr>
          <w:color w:val="000000" w:themeColor="text1"/>
          <w:sz w:val="26"/>
          <w:szCs w:val="26"/>
          <w:lang w:val="en-US"/>
        </w:rPr>
        <w:t xml:space="preserve"> </w:t>
      </w:r>
      <w:proofErr w:type="spellStart"/>
      <w:r w:rsidR="00D7347E">
        <w:rPr>
          <w:color w:val="000000" w:themeColor="text1"/>
          <w:sz w:val="26"/>
          <w:szCs w:val="26"/>
          <w:lang w:val="en-US"/>
        </w:rPr>
        <w:t>nghiệp</w:t>
      </w:r>
      <w:proofErr w:type="spellEnd"/>
      <w:r w:rsidR="00BE58DF">
        <w:rPr>
          <w:color w:val="000000" w:themeColor="text1"/>
          <w:sz w:val="26"/>
          <w:szCs w:val="26"/>
          <w:lang w:val="en-US"/>
        </w:rPr>
        <w:t xml:space="preserve"> </w:t>
      </w:r>
      <w:proofErr w:type="spellStart"/>
      <w:r w:rsidR="00D7347E">
        <w:rPr>
          <w:color w:val="000000" w:themeColor="text1"/>
          <w:sz w:val="26"/>
          <w:szCs w:val="26"/>
          <w:lang w:val="en-US"/>
        </w:rPr>
        <w:t>nhỏ</w:t>
      </w:r>
      <w:proofErr w:type="spellEnd"/>
      <w:r w:rsidR="00D7347E">
        <w:rPr>
          <w:color w:val="000000" w:themeColor="text1"/>
          <w:sz w:val="26"/>
          <w:szCs w:val="26"/>
          <w:lang w:val="en-US"/>
        </w:rPr>
        <w:t xml:space="preserve"> </w:t>
      </w:r>
      <w:proofErr w:type="spellStart"/>
      <w:r w:rsidR="00D7347E">
        <w:rPr>
          <w:color w:val="000000" w:themeColor="text1"/>
          <w:sz w:val="26"/>
          <w:szCs w:val="26"/>
          <w:lang w:val="en-US"/>
        </w:rPr>
        <w:t>trên</w:t>
      </w:r>
      <w:proofErr w:type="spellEnd"/>
      <w:r w:rsidR="00D7347E">
        <w:rPr>
          <w:color w:val="000000" w:themeColor="text1"/>
          <w:sz w:val="26"/>
          <w:szCs w:val="26"/>
          <w:lang w:val="en-US"/>
        </w:rPr>
        <w:t xml:space="preserve"> </w:t>
      </w:r>
      <w:proofErr w:type="spellStart"/>
      <w:r w:rsidR="00D7347E">
        <w:rPr>
          <w:color w:val="000000" w:themeColor="text1"/>
          <w:sz w:val="26"/>
          <w:szCs w:val="26"/>
          <w:lang w:val="en-US"/>
        </w:rPr>
        <w:t>thị</w:t>
      </w:r>
      <w:proofErr w:type="spellEnd"/>
      <w:r w:rsidR="00D7347E">
        <w:rPr>
          <w:color w:val="000000" w:themeColor="text1"/>
          <w:sz w:val="26"/>
          <w:szCs w:val="26"/>
          <w:lang w:val="en-US"/>
        </w:rPr>
        <w:t xml:space="preserve"> </w:t>
      </w:r>
      <w:proofErr w:type="spellStart"/>
      <w:r w:rsidR="00D7347E">
        <w:rPr>
          <w:color w:val="000000" w:themeColor="text1"/>
          <w:sz w:val="26"/>
          <w:szCs w:val="26"/>
          <w:lang w:val="en-US"/>
        </w:rPr>
        <w:t>trường</w:t>
      </w:r>
      <w:proofErr w:type="spellEnd"/>
      <w:r w:rsidRPr="00462319">
        <w:rPr>
          <w:color w:val="000000" w:themeColor="text1"/>
          <w:sz w:val="26"/>
          <w:szCs w:val="26"/>
        </w:rPr>
        <w:t xml:space="preserve">. Những </w:t>
      </w:r>
      <w:r w:rsidR="71D3EC5B" w:rsidRPr="00462319">
        <w:rPr>
          <w:color w:val="000000" w:themeColor="text1"/>
          <w:sz w:val="26"/>
          <w:szCs w:val="26"/>
        </w:rPr>
        <w:t>chức</w:t>
      </w:r>
      <w:r w:rsidR="00F22862">
        <w:rPr>
          <w:lang w:val="en-US"/>
        </w:rPr>
        <w:t xml:space="preserve"> </w:t>
      </w:r>
      <w:r w:rsidRPr="00462319">
        <w:rPr>
          <w:color w:val="000000" w:themeColor="text1"/>
          <w:sz w:val="26"/>
          <w:szCs w:val="26"/>
        </w:rPr>
        <w:t>năng quản</w:t>
      </w:r>
      <w:r w:rsidR="005428A8">
        <w:rPr>
          <w:color w:val="000000" w:themeColor="text1"/>
          <w:sz w:val="26"/>
          <w:szCs w:val="26"/>
          <w:lang w:val="en-US"/>
        </w:rPr>
        <w:t xml:space="preserve"> </w:t>
      </w:r>
      <w:proofErr w:type="spellStart"/>
      <w:r w:rsidR="005428A8">
        <w:rPr>
          <w:color w:val="000000" w:themeColor="text1"/>
          <w:sz w:val="26"/>
          <w:szCs w:val="26"/>
          <w:lang w:val="en-US"/>
        </w:rPr>
        <w:t>lý</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phiếu</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nhập</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phiếu</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xuất</w:t>
      </w:r>
      <w:proofErr w:type="spellEnd"/>
      <w:r w:rsidR="005428A8">
        <w:rPr>
          <w:color w:val="000000" w:themeColor="text1"/>
          <w:sz w:val="26"/>
          <w:szCs w:val="26"/>
          <w:lang w:val="en-US"/>
        </w:rPr>
        <w:t xml:space="preserve">, chi </w:t>
      </w:r>
      <w:proofErr w:type="spellStart"/>
      <w:r w:rsidR="005428A8">
        <w:rPr>
          <w:color w:val="000000" w:themeColor="text1"/>
          <w:sz w:val="26"/>
          <w:szCs w:val="26"/>
          <w:lang w:val="en-US"/>
        </w:rPr>
        <w:t>tiết</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phiếu</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nhập</w:t>
      </w:r>
      <w:proofErr w:type="spellEnd"/>
      <w:r w:rsidR="005428A8">
        <w:rPr>
          <w:color w:val="000000" w:themeColor="text1"/>
          <w:sz w:val="26"/>
          <w:szCs w:val="26"/>
          <w:lang w:val="en-US"/>
        </w:rPr>
        <w:t xml:space="preserve">, chi </w:t>
      </w:r>
      <w:proofErr w:type="spellStart"/>
      <w:r w:rsidR="005428A8">
        <w:rPr>
          <w:color w:val="000000" w:themeColor="text1"/>
          <w:sz w:val="26"/>
          <w:szCs w:val="26"/>
          <w:lang w:val="en-US"/>
        </w:rPr>
        <w:t>tiết</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phiếu</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xuất</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quản</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lý</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hàng</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hóa</w:t>
      </w:r>
      <w:proofErr w:type="spellEnd"/>
      <w:r w:rsidR="005428A8">
        <w:rPr>
          <w:color w:val="000000" w:themeColor="text1"/>
          <w:sz w:val="26"/>
          <w:szCs w:val="26"/>
          <w:lang w:val="en-US"/>
        </w:rPr>
        <w:t xml:space="preserve">, </w:t>
      </w:r>
      <w:proofErr w:type="spellStart"/>
      <w:r w:rsidR="005428A8">
        <w:rPr>
          <w:color w:val="000000" w:themeColor="text1"/>
          <w:sz w:val="26"/>
          <w:szCs w:val="26"/>
          <w:lang w:val="en-US"/>
        </w:rPr>
        <w:t>quản</w:t>
      </w:r>
      <w:proofErr w:type="spellEnd"/>
      <w:r w:rsidR="005428A8">
        <w:rPr>
          <w:color w:val="000000" w:themeColor="text1"/>
          <w:sz w:val="26"/>
          <w:szCs w:val="26"/>
          <w:lang w:val="en-US"/>
        </w:rPr>
        <w:t xml:space="preserve"> </w:t>
      </w:r>
      <w:proofErr w:type="spellStart"/>
      <w:r w:rsidR="00F22862">
        <w:rPr>
          <w:color w:val="000000" w:themeColor="text1"/>
          <w:sz w:val="26"/>
          <w:szCs w:val="26"/>
          <w:lang w:val="en-US"/>
        </w:rPr>
        <w:t>lý</w:t>
      </w:r>
      <w:proofErr w:type="spellEnd"/>
      <w:r w:rsidR="00F22862">
        <w:rPr>
          <w:color w:val="000000" w:themeColor="text1"/>
          <w:sz w:val="26"/>
          <w:szCs w:val="26"/>
          <w:lang w:val="en-US"/>
        </w:rPr>
        <w:t xml:space="preserve"> </w:t>
      </w:r>
      <w:proofErr w:type="spellStart"/>
      <w:r w:rsidR="00F22862">
        <w:rPr>
          <w:color w:val="000000" w:themeColor="text1"/>
          <w:sz w:val="26"/>
          <w:szCs w:val="26"/>
          <w:lang w:val="en-US"/>
        </w:rPr>
        <w:t>khách</w:t>
      </w:r>
      <w:proofErr w:type="spellEnd"/>
      <w:r w:rsidR="00F22862">
        <w:rPr>
          <w:color w:val="000000" w:themeColor="text1"/>
          <w:sz w:val="26"/>
          <w:szCs w:val="26"/>
          <w:lang w:val="en-US"/>
        </w:rPr>
        <w:t xml:space="preserve"> </w:t>
      </w:r>
      <w:proofErr w:type="spellStart"/>
      <w:r w:rsidR="00F22862">
        <w:rPr>
          <w:color w:val="000000" w:themeColor="text1"/>
          <w:sz w:val="26"/>
          <w:szCs w:val="26"/>
          <w:lang w:val="en-US"/>
        </w:rPr>
        <w:t>hàng</w:t>
      </w:r>
      <w:proofErr w:type="spellEnd"/>
      <w:r w:rsidR="00F22862">
        <w:rPr>
          <w:color w:val="000000" w:themeColor="text1"/>
          <w:sz w:val="26"/>
          <w:szCs w:val="26"/>
          <w:lang w:val="en-US"/>
        </w:rPr>
        <w:t xml:space="preserve">, </w:t>
      </w:r>
      <w:proofErr w:type="spellStart"/>
      <w:r w:rsidR="00F22862">
        <w:rPr>
          <w:color w:val="000000" w:themeColor="text1"/>
          <w:sz w:val="26"/>
          <w:szCs w:val="26"/>
          <w:lang w:val="en-US"/>
        </w:rPr>
        <w:t>quản</w:t>
      </w:r>
      <w:proofErr w:type="spellEnd"/>
      <w:r w:rsidR="00F22862">
        <w:rPr>
          <w:color w:val="000000" w:themeColor="text1"/>
          <w:sz w:val="26"/>
          <w:szCs w:val="26"/>
          <w:lang w:val="en-US"/>
        </w:rPr>
        <w:t xml:space="preserve"> </w:t>
      </w:r>
      <w:proofErr w:type="spellStart"/>
      <w:r w:rsidR="00F22862">
        <w:rPr>
          <w:color w:val="000000" w:themeColor="text1"/>
          <w:sz w:val="26"/>
          <w:szCs w:val="26"/>
          <w:lang w:val="en-US"/>
        </w:rPr>
        <w:t>lý</w:t>
      </w:r>
      <w:proofErr w:type="spellEnd"/>
      <w:r w:rsidR="00F22862">
        <w:rPr>
          <w:color w:val="000000" w:themeColor="text1"/>
          <w:sz w:val="26"/>
          <w:szCs w:val="26"/>
          <w:lang w:val="en-US"/>
        </w:rPr>
        <w:t xml:space="preserve"> </w:t>
      </w:r>
      <w:proofErr w:type="spellStart"/>
      <w:r w:rsidR="00F22862">
        <w:rPr>
          <w:color w:val="000000" w:themeColor="text1"/>
          <w:sz w:val="26"/>
          <w:szCs w:val="26"/>
          <w:lang w:val="en-US"/>
        </w:rPr>
        <w:t>nhà</w:t>
      </w:r>
      <w:proofErr w:type="spellEnd"/>
      <w:r w:rsidR="00F22862">
        <w:rPr>
          <w:color w:val="000000" w:themeColor="text1"/>
          <w:sz w:val="26"/>
          <w:szCs w:val="26"/>
          <w:lang w:val="en-US"/>
        </w:rPr>
        <w:t xml:space="preserve"> </w:t>
      </w:r>
      <w:proofErr w:type="spellStart"/>
      <w:r w:rsidR="00F22862">
        <w:rPr>
          <w:color w:val="000000" w:themeColor="text1"/>
          <w:sz w:val="26"/>
          <w:szCs w:val="26"/>
          <w:lang w:val="en-US"/>
        </w:rPr>
        <w:t>cung</w:t>
      </w:r>
      <w:proofErr w:type="spellEnd"/>
      <w:r w:rsidR="00F22862">
        <w:rPr>
          <w:color w:val="000000" w:themeColor="text1"/>
          <w:sz w:val="26"/>
          <w:szCs w:val="26"/>
          <w:lang w:val="en-US"/>
        </w:rPr>
        <w:t xml:space="preserve"> </w:t>
      </w:r>
      <w:proofErr w:type="spellStart"/>
      <w:r w:rsidR="00F22862">
        <w:rPr>
          <w:color w:val="000000" w:themeColor="text1"/>
          <w:sz w:val="26"/>
          <w:szCs w:val="26"/>
          <w:lang w:val="en-US"/>
        </w:rPr>
        <w:t>cấp</w:t>
      </w:r>
      <w:proofErr w:type="spellEnd"/>
      <w:r w:rsidR="00F22862">
        <w:rPr>
          <w:color w:val="000000" w:themeColor="text1"/>
          <w:sz w:val="26"/>
          <w:szCs w:val="26"/>
          <w:lang w:val="en-US"/>
        </w:rPr>
        <w:t xml:space="preserve"> </w:t>
      </w:r>
      <w:proofErr w:type="spellStart"/>
      <w:r w:rsidR="00F22862">
        <w:rPr>
          <w:color w:val="000000" w:themeColor="text1"/>
          <w:sz w:val="26"/>
          <w:szCs w:val="26"/>
          <w:lang w:val="en-US"/>
        </w:rPr>
        <w:t>đều</w:t>
      </w:r>
      <w:proofErr w:type="spellEnd"/>
      <w:r w:rsidR="00F22862">
        <w:rPr>
          <w:color w:val="000000" w:themeColor="text1"/>
          <w:sz w:val="26"/>
          <w:szCs w:val="26"/>
          <w:lang w:val="en-US"/>
        </w:rPr>
        <w:t xml:space="preserve"> </w:t>
      </w:r>
      <w:r w:rsidRPr="00462319">
        <w:rPr>
          <w:color w:val="000000" w:themeColor="text1"/>
          <w:sz w:val="26"/>
          <w:szCs w:val="26"/>
        </w:rPr>
        <w:t xml:space="preserve">hỗ trợ thêm, </w:t>
      </w:r>
      <w:r w:rsidR="71D3EC5B" w:rsidRPr="00462319">
        <w:rPr>
          <w:color w:val="000000" w:themeColor="text1"/>
          <w:sz w:val="26"/>
          <w:szCs w:val="26"/>
        </w:rPr>
        <w:t>sửa</w:t>
      </w:r>
      <w:r w:rsidRPr="00462319">
        <w:rPr>
          <w:color w:val="000000" w:themeColor="text1"/>
          <w:sz w:val="26"/>
          <w:szCs w:val="26"/>
        </w:rPr>
        <w:t>, xóa,</w:t>
      </w:r>
      <w:r w:rsidR="00F22862">
        <w:rPr>
          <w:color w:val="000000" w:themeColor="text1"/>
          <w:sz w:val="26"/>
          <w:szCs w:val="26"/>
          <w:lang w:val="en-US"/>
        </w:rPr>
        <w:t xml:space="preserve"> </w:t>
      </w:r>
      <w:proofErr w:type="spellStart"/>
      <w:r w:rsidR="00F22862">
        <w:rPr>
          <w:color w:val="000000" w:themeColor="text1"/>
          <w:sz w:val="26"/>
          <w:szCs w:val="26"/>
          <w:lang w:val="en-US"/>
        </w:rPr>
        <w:t>xem</w:t>
      </w:r>
      <w:proofErr w:type="spellEnd"/>
      <w:r w:rsidR="00F22862">
        <w:rPr>
          <w:color w:val="000000" w:themeColor="text1"/>
          <w:sz w:val="26"/>
          <w:szCs w:val="26"/>
          <w:lang w:val="en-US"/>
        </w:rPr>
        <w:t xml:space="preserve"> </w:t>
      </w:r>
      <w:r w:rsidRPr="00462319">
        <w:rPr>
          <w:color w:val="000000" w:themeColor="text1"/>
          <w:sz w:val="26"/>
          <w:szCs w:val="26"/>
        </w:rPr>
        <w:t xml:space="preserve">thông tin, các </w:t>
      </w:r>
      <w:r w:rsidR="71D3EC5B" w:rsidRPr="00462319">
        <w:rPr>
          <w:color w:val="000000" w:themeColor="text1"/>
          <w:sz w:val="26"/>
          <w:szCs w:val="26"/>
        </w:rPr>
        <w:t>chức</w:t>
      </w:r>
      <w:r w:rsidRPr="00462319">
        <w:rPr>
          <w:color w:val="000000" w:themeColor="text1"/>
          <w:sz w:val="26"/>
          <w:szCs w:val="26"/>
        </w:rPr>
        <w:t xml:space="preserve"> năng đều dễ </w:t>
      </w:r>
      <w:r w:rsidR="71D3EC5B" w:rsidRPr="00462319">
        <w:rPr>
          <w:color w:val="000000" w:themeColor="text1"/>
          <w:sz w:val="26"/>
          <w:szCs w:val="26"/>
        </w:rPr>
        <w:t>sử</w:t>
      </w:r>
      <w:r w:rsidRPr="00462319">
        <w:rPr>
          <w:color w:val="000000" w:themeColor="text1"/>
          <w:sz w:val="26"/>
          <w:szCs w:val="26"/>
        </w:rPr>
        <w:t xml:space="preserve"> dụng.</w:t>
      </w:r>
    </w:p>
    <w:p w14:paraId="09D835A5" w14:textId="70854D0D" w:rsidR="44AAC5F5" w:rsidRPr="00462319" w:rsidRDefault="44AAC5F5" w:rsidP="44AAC5F5">
      <w:pPr>
        <w:rPr>
          <w:color w:val="000000" w:themeColor="text1"/>
          <w:sz w:val="26"/>
          <w:szCs w:val="26"/>
        </w:rPr>
      </w:pPr>
    </w:p>
    <w:p w14:paraId="5D24FCEA" w14:textId="2EAD3246" w:rsidR="007A6809" w:rsidRPr="00462319" w:rsidRDefault="007A6809" w:rsidP="71D3EC5B">
      <w:pPr>
        <w:rPr>
          <w:color w:val="000000" w:themeColor="text1"/>
          <w:sz w:val="26"/>
          <w:szCs w:val="26"/>
        </w:rPr>
      </w:pPr>
    </w:p>
    <w:p w14:paraId="3833283B" w14:textId="29D30FD7" w:rsidR="007A6809" w:rsidRPr="00462319" w:rsidRDefault="71D3EC5B" w:rsidP="00F22862">
      <w:pPr>
        <w:ind w:firstLine="720"/>
        <w:rPr>
          <w:sz w:val="26"/>
          <w:szCs w:val="26"/>
        </w:rPr>
      </w:pPr>
      <w:r w:rsidRPr="00462319">
        <w:rPr>
          <w:color w:val="000000" w:themeColor="text1"/>
          <w:sz w:val="26"/>
          <w:szCs w:val="26"/>
        </w:rPr>
        <w:t>Tuy nhiên, do thời gian có hạn nên trong quá trình phát triển cũng còn 1 số phần mà chưa được hợp lý mà chưa thể sửa chữa ngay.</w:t>
      </w:r>
      <w:r w:rsidR="00F22862">
        <w:rPr>
          <w:color w:val="000000" w:themeColor="text1"/>
          <w:sz w:val="26"/>
          <w:szCs w:val="26"/>
          <w:lang w:val="en-US"/>
        </w:rPr>
        <w:t>C</w:t>
      </w:r>
      <w:r w:rsidRPr="00462319">
        <w:rPr>
          <w:color w:val="000000" w:themeColor="text1"/>
          <w:sz w:val="26"/>
          <w:szCs w:val="26"/>
        </w:rPr>
        <w:t>òn một số lỗi nho nhỏ khác mà nhóm có thể chưa phát hiện ra.</w:t>
      </w:r>
    </w:p>
    <w:p w14:paraId="0DC4200D" w14:textId="251FE1CC" w:rsidR="007A6809" w:rsidRPr="00462319" w:rsidRDefault="007A6809" w:rsidP="71D3EC5B">
      <w:pPr>
        <w:rPr>
          <w:color w:val="000000" w:themeColor="text1"/>
          <w:sz w:val="26"/>
          <w:szCs w:val="26"/>
        </w:rPr>
      </w:pPr>
    </w:p>
    <w:p w14:paraId="66E6D840" w14:textId="64809C71" w:rsidR="007A6809" w:rsidRPr="00462319" w:rsidRDefault="71D3EC5B" w:rsidP="71D3EC5B">
      <w:pPr>
        <w:pStyle w:val="BodyText"/>
        <w:ind w:left="424" w:right="900"/>
        <w:jc w:val="both"/>
      </w:pPr>
      <w:r w:rsidRPr="00462319">
        <w:rPr>
          <w:color w:val="000000" w:themeColor="text1"/>
        </w:rPr>
        <w:t>Phần mềm nếu hoạt động trên các cơ sở dữ liệu lớn thì sẽ bị chậm</w:t>
      </w:r>
      <w:r w:rsidR="009F0AD0" w:rsidRPr="00462319">
        <w:t>.</w:t>
      </w:r>
    </w:p>
    <w:p w14:paraId="01942B15" w14:textId="017887B6" w:rsidR="007A6809" w:rsidRPr="00B63C91" w:rsidRDefault="71D3EC5B" w:rsidP="00B63C91">
      <w:pPr>
        <w:ind w:firstLine="424"/>
        <w:jc w:val="both"/>
        <w:rPr>
          <w:color w:val="000000" w:themeColor="text1"/>
          <w:sz w:val="26"/>
          <w:szCs w:val="26"/>
        </w:rPr>
      </w:pPr>
      <w:r w:rsidRPr="00462319">
        <w:rPr>
          <w:color w:val="000000" w:themeColor="text1"/>
          <w:sz w:val="26"/>
          <w:szCs w:val="26"/>
        </w:rPr>
        <w:t>Trong tương lai, nhóm chúng em sẽ cố gắng hoàn thiện phát triển phần mềm để</w:t>
      </w:r>
      <w:r w:rsidR="00B63C91">
        <w:rPr>
          <w:lang w:val="en-US"/>
        </w:rPr>
        <w:t xml:space="preserve"> </w:t>
      </w:r>
      <w:r w:rsidRPr="00462319">
        <w:rPr>
          <w:color w:val="000000" w:themeColor="text1"/>
          <w:sz w:val="26"/>
          <w:szCs w:val="26"/>
        </w:rPr>
        <w:t>mang lại một phần mềm có trải nghiệm tốt hơn, khắc phục được những nhược điểm</w:t>
      </w:r>
      <w:r w:rsidR="00B63C91">
        <w:rPr>
          <w:color w:val="000000" w:themeColor="text1"/>
          <w:sz w:val="26"/>
          <w:szCs w:val="26"/>
          <w:lang w:val="en-US"/>
        </w:rPr>
        <w:t xml:space="preserve"> </w:t>
      </w:r>
      <w:r w:rsidRPr="00462319">
        <w:rPr>
          <w:color w:val="000000" w:themeColor="text1"/>
          <w:sz w:val="26"/>
          <w:szCs w:val="26"/>
        </w:rPr>
        <w:t>bên trên. Nếu có điều kiện cho phép về thời gian, nhân lực nhóm có thể phát triển phần</w:t>
      </w:r>
      <w:r w:rsidR="00B63C91">
        <w:rPr>
          <w:color w:val="000000" w:themeColor="text1"/>
          <w:sz w:val="26"/>
          <w:szCs w:val="26"/>
          <w:lang w:val="en-US"/>
        </w:rPr>
        <w:t xml:space="preserve"> </w:t>
      </w:r>
      <w:r w:rsidRPr="00462319">
        <w:rPr>
          <w:color w:val="000000" w:themeColor="text1"/>
          <w:sz w:val="26"/>
          <w:szCs w:val="26"/>
        </w:rPr>
        <w:t>mềm thêm nhiều chức năng khác để giúp đơn giản hóa các công việc được thực hiện</w:t>
      </w:r>
      <w:r w:rsidR="00B63C91" w:rsidRPr="00B63C91">
        <w:rPr>
          <w:color w:val="000000" w:themeColor="text1"/>
          <w:sz w:val="26"/>
          <w:szCs w:val="26"/>
        </w:rPr>
        <w:t xml:space="preserve"> </w:t>
      </w:r>
      <w:r w:rsidRPr="00B63C91">
        <w:rPr>
          <w:color w:val="000000" w:themeColor="text1"/>
          <w:sz w:val="26"/>
          <w:szCs w:val="26"/>
        </w:rPr>
        <w:t>thủ công rất mệt mỏi và dễ bị nhầm lẫn</w:t>
      </w:r>
      <w:r w:rsidR="050F0673" w:rsidRPr="00B63C91">
        <w:rPr>
          <w:color w:val="000000" w:themeColor="text1"/>
          <w:sz w:val="26"/>
          <w:szCs w:val="26"/>
        </w:rPr>
        <w:t>.</w:t>
      </w:r>
    </w:p>
    <w:p w14:paraId="66327CD7" w14:textId="77777777" w:rsidR="007A6809" w:rsidRPr="00462319" w:rsidRDefault="007A6809">
      <w:pPr>
        <w:jc w:val="both"/>
        <w:sectPr w:rsidR="007A6809" w:rsidRPr="00462319" w:rsidSect="00F53647">
          <w:headerReference w:type="default" r:id="rId212"/>
          <w:footerReference w:type="default" r:id="rId213"/>
          <w:pgSz w:w="11910" w:h="16840"/>
          <w:pgMar w:top="720" w:right="720" w:bottom="720" w:left="720" w:header="732" w:footer="1068" w:gutter="0"/>
          <w:cols w:space="720"/>
          <w:docGrid w:linePitch="299"/>
        </w:sectPr>
      </w:pPr>
    </w:p>
    <w:p w14:paraId="39EC3639" w14:textId="77777777" w:rsidR="007A6809" w:rsidRPr="00462319" w:rsidRDefault="007A6809">
      <w:pPr>
        <w:pStyle w:val="BodyText"/>
        <w:rPr>
          <w:sz w:val="20"/>
        </w:rPr>
      </w:pPr>
    </w:p>
    <w:p w14:paraId="35E8F4AF" w14:textId="77777777" w:rsidR="007A6809" w:rsidRPr="00462319" w:rsidRDefault="007A6809">
      <w:pPr>
        <w:pStyle w:val="BodyText"/>
        <w:spacing w:before="5"/>
        <w:rPr>
          <w:sz w:val="21"/>
        </w:rPr>
      </w:pPr>
    </w:p>
    <w:p w14:paraId="44FFBE75" w14:textId="77777777" w:rsidR="007A6809" w:rsidRPr="00462319" w:rsidRDefault="009F0AD0">
      <w:pPr>
        <w:pStyle w:val="Heading1"/>
        <w:ind w:right="1872"/>
        <w:rPr>
          <w:rFonts w:ascii="Times New Roman" w:hAnsi="Times New Roman" w:cs="Times New Roman"/>
        </w:rPr>
      </w:pPr>
      <w:bookmarkStart w:id="189" w:name="_Toc167019620"/>
      <w:bookmarkStart w:id="190" w:name="_Toc167262725"/>
      <w:bookmarkStart w:id="191" w:name="_Toc167875594"/>
      <w:r w:rsidRPr="00462319">
        <w:rPr>
          <w:rFonts w:ascii="Times New Roman" w:hAnsi="Times New Roman" w:cs="Times New Roman"/>
        </w:rPr>
        <w:t>TÀI</w:t>
      </w:r>
      <w:r w:rsidRPr="00462319">
        <w:rPr>
          <w:rFonts w:ascii="Times New Roman" w:hAnsi="Times New Roman" w:cs="Times New Roman"/>
          <w:spacing w:val="-5"/>
        </w:rPr>
        <w:t xml:space="preserve"> </w:t>
      </w:r>
      <w:r w:rsidRPr="00462319">
        <w:rPr>
          <w:rFonts w:ascii="Times New Roman" w:hAnsi="Times New Roman" w:cs="Times New Roman"/>
        </w:rPr>
        <w:t>LIỆU</w:t>
      </w:r>
      <w:r w:rsidRPr="00462319">
        <w:rPr>
          <w:rFonts w:ascii="Times New Roman" w:hAnsi="Times New Roman" w:cs="Times New Roman"/>
          <w:spacing w:val="-5"/>
        </w:rPr>
        <w:t xml:space="preserve"> </w:t>
      </w:r>
      <w:r w:rsidRPr="00462319">
        <w:rPr>
          <w:rFonts w:ascii="Times New Roman" w:hAnsi="Times New Roman" w:cs="Times New Roman"/>
        </w:rPr>
        <w:t>THAM</w:t>
      </w:r>
      <w:r w:rsidRPr="00462319">
        <w:rPr>
          <w:rFonts w:ascii="Times New Roman" w:hAnsi="Times New Roman" w:cs="Times New Roman"/>
          <w:spacing w:val="-5"/>
        </w:rPr>
        <w:t xml:space="preserve"> </w:t>
      </w:r>
      <w:r w:rsidRPr="00462319">
        <w:rPr>
          <w:rFonts w:ascii="Times New Roman" w:hAnsi="Times New Roman" w:cs="Times New Roman"/>
        </w:rPr>
        <w:t>KHẢO</w:t>
      </w:r>
      <w:bookmarkEnd w:id="189"/>
      <w:bookmarkEnd w:id="190"/>
      <w:bookmarkEnd w:id="191"/>
    </w:p>
    <w:p w14:paraId="223A6306" w14:textId="77777777" w:rsidR="007A6809" w:rsidRPr="00462319" w:rsidRDefault="007A6809">
      <w:pPr>
        <w:pStyle w:val="BodyText"/>
        <w:spacing w:before="4"/>
        <w:rPr>
          <w:b/>
          <w:sz w:val="31"/>
        </w:rPr>
      </w:pPr>
    </w:p>
    <w:p w14:paraId="34F5B2D3" w14:textId="54622A65" w:rsidR="007A6809" w:rsidRPr="00462319" w:rsidRDefault="71D3EC5B">
      <w:pPr>
        <w:pStyle w:val="ListParagraph"/>
        <w:numPr>
          <w:ilvl w:val="0"/>
          <w:numId w:val="1"/>
        </w:numPr>
        <w:tabs>
          <w:tab w:val="left" w:pos="989"/>
          <w:tab w:val="left" w:pos="990"/>
        </w:tabs>
        <w:spacing w:before="0"/>
        <w:ind w:right="903" w:hanging="284"/>
        <w:rPr>
          <w:sz w:val="26"/>
          <w:szCs w:val="26"/>
        </w:rPr>
      </w:pPr>
      <w:r w:rsidRPr="00462319">
        <w:rPr>
          <w:i/>
          <w:iCs/>
          <w:color w:val="5B9BD5"/>
          <w:sz w:val="26"/>
          <w:szCs w:val="26"/>
          <w:u w:val="single"/>
        </w:rPr>
        <w:t xml:space="preserve">Stack Overflow </w:t>
      </w:r>
      <w:r w:rsidRPr="00462319">
        <w:rPr>
          <w:sz w:val="26"/>
          <w:szCs w:val="26"/>
        </w:rPr>
        <w:t>–Tham khảo code và trả lời câu hỏi</w:t>
      </w:r>
      <w:r w:rsidR="009F0AD0" w:rsidRPr="00462319">
        <w:rPr>
          <w:sz w:val="26"/>
          <w:szCs w:val="26"/>
        </w:rPr>
        <w:t>.</w:t>
      </w:r>
    </w:p>
    <w:p w14:paraId="50DA13BB" w14:textId="0A08CF50" w:rsidR="007A6809" w:rsidRPr="00462319" w:rsidRDefault="71D3EC5B">
      <w:pPr>
        <w:pStyle w:val="ListParagraph"/>
        <w:numPr>
          <w:ilvl w:val="0"/>
          <w:numId w:val="1"/>
        </w:numPr>
        <w:tabs>
          <w:tab w:val="left" w:pos="989"/>
          <w:tab w:val="left" w:pos="990"/>
        </w:tabs>
        <w:spacing w:before="0"/>
        <w:ind w:right="910" w:hanging="284"/>
        <w:rPr>
          <w:sz w:val="26"/>
          <w:szCs w:val="26"/>
        </w:rPr>
      </w:pPr>
      <w:r w:rsidRPr="00462319">
        <w:rPr>
          <w:sz w:val="26"/>
          <w:szCs w:val="26"/>
        </w:rPr>
        <w:t xml:space="preserve">Sự giúp đỡ của anh </w:t>
      </w:r>
      <w:r w:rsidRPr="00462319">
        <w:rPr>
          <w:i/>
          <w:iCs/>
          <w:color w:val="5B9BD5"/>
          <w:sz w:val="26"/>
          <w:szCs w:val="26"/>
          <w:u w:val="single"/>
        </w:rPr>
        <w:t>Nguyễn Hồng Phúc-Senior Developer</w:t>
      </w:r>
      <w:r w:rsidRPr="00462319">
        <w:rPr>
          <w:sz w:val="26"/>
          <w:szCs w:val="26"/>
        </w:rPr>
        <w:t xml:space="preserve"> của Công ty Sato</w:t>
      </w:r>
      <w:r w:rsidR="009F0AD0" w:rsidRPr="00462319">
        <w:rPr>
          <w:sz w:val="26"/>
          <w:szCs w:val="26"/>
        </w:rPr>
        <w:t>.</w:t>
      </w:r>
    </w:p>
    <w:p w14:paraId="5BC9C102" w14:textId="05BF85D9" w:rsidR="71D3EC5B" w:rsidRPr="00462319" w:rsidRDefault="71D3EC5B" w:rsidP="71D3EC5B">
      <w:pPr>
        <w:pStyle w:val="ListParagraph"/>
        <w:numPr>
          <w:ilvl w:val="0"/>
          <w:numId w:val="1"/>
        </w:numPr>
        <w:tabs>
          <w:tab w:val="left" w:pos="989"/>
          <w:tab w:val="left" w:pos="990"/>
        </w:tabs>
        <w:spacing w:before="0"/>
        <w:ind w:right="910" w:hanging="284"/>
      </w:pPr>
      <w:r w:rsidRPr="00462319">
        <w:rPr>
          <w:sz w:val="26"/>
          <w:szCs w:val="26"/>
        </w:rPr>
        <w:t>Slide giảng dạy môn “</w:t>
      </w:r>
      <w:r w:rsidRPr="00462319">
        <w:rPr>
          <w:i/>
          <w:iCs/>
          <w:color w:val="5B9BD5"/>
          <w:sz w:val="26"/>
          <w:szCs w:val="26"/>
          <w:u w:val="single"/>
        </w:rPr>
        <w:t>Công nghệ phần mềm</w:t>
      </w:r>
      <w:r w:rsidRPr="00462319">
        <w:rPr>
          <w:sz w:val="26"/>
          <w:szCs w:val="26"/>
        </w:rPr>
        <w:t xml:space="preserve">” do thầy </w:t>
      </w:r>
      <w:r w:rsidRPr="00462319">
        <w:rPr>
          <w:i/>
          <w:iCs/>
          <w:color w:val="5B9BD5"/>
          <w:sz w:val="26"/>
          <w:szCs w:val="26"/>
          <w:u w:val="single"/>
        </w:rPr>
        <w:t>Trần Thanh Nhã</w:t>
      </w:r>
      <w:r w:rsidRPr="00462319">
        <w:rPr>
          <w:sz w:val="26"/>
          <w:szCs w:val="26"/>
        </w:rPr>
        <w:t xml:space="preserve"> giảng dạy.</w:t>
      </w:r>
    </w:p>
    <w:p w14:paraId="5933C6EC" w14:textId="5F3B4EE6" w:rsidR="007A6809" w:rsidRPr="00462319" w:rsidRDefault="007A6809">
      <w:pPr>
        <w:rPr>
          <w:sz w:val="26"/>
          <w:lang w:val="en-US"/>
        </w:rPr>
        <w:sectPr w:rsidR="007A6809" w:rsidRPr="00462319" w:rsidSect="00F53647">
          <w:pgSz w:w="11910" w:h="16840"/>
          <w:pgMar w:top="720" w:right="720" w:bottom="720" w:left="720" w:header="732" w:footer="1068" w:gutter="0"/>
          <w:cols w:space="720"/>
          <w:docGrid w:linePitch="299"/>
        </w:sectPr>
      </w:pPr>
    </w:p>
    <w:p w14:paraId="32632B58" w14:textId="77777777" w:rsidR="007A6809" w:rsidRPr="00462319" w:rsidRDefault="007A6809">
      <w:pPr>
        <w:pStyle w:val="BodyText"/>
        <w:rPr>
          <w:sz w:val="20"/>
        </w:rPr>
      </w:pPr>
    </w:p>
    <w:p w14:paraId="2182A01E" w14:textId="77777777" w:rsidR="007A6809" w:rsidRPr="00462319" w:rsidRDefault="007A6809">
      <w:pPr>
        <w:pStyle w:val="BodyText"/>
        <w:spacing w:before="5"/>
        <w:rPr>
          <w:sz w:val="21"/>
        </w:rPr>
      </w:pPr>
    </w:p>
    <w:p w14:paraId="2B456DE0" w14:textId="77777777" w:rsidR="007A6809" w:rsidRPr="00462319" w:rsidRDefault="009F0AD0">
      <w:pPr>
        <w:pStyle w:val="Heading1"/>
        <w:ind w:right="1867"/>
        <w:rPr>
          <w:rFonts w:ascii="Times New Roman" w:hAnsi="Times New Roman" w:cs="Times New Roman"/>
        </w:rPr>
      </w:pPr>
      <w:bookmarkStart w:id="192" w:name="_Toc167019621"/>
      <w:bookmarkStart w:id="193" w:name="_Toc167262726"/>
      <w:bookmarkStart w:id="194" w:name="_Toc167875595"/>
      <w:r w:rsidRPr="00462319">
        <w:rPr>
          <w:rFonts w:ascii="Times New Roman" w:hAnsi="Times New Roman" w:cs="Times New Roman"/>
        </w:rPr>
        <w:t>PHỤ</w:t>
      </w:r>
      <w:r w:rsidRPr="00462319">
        <w:rPr>
          <w:rFonts w:ascii="Times New Roman" w:hAnsi="Times New Roman" w:cs="Times New Roman"/>
          <w:spacing w:val="-7"/>
        </w:rPr>
        <w:t xml:space="preserve"> </w:t>
      </w:r>
      <w:r w:rsidRPr="00462319">
        <w:rPr>
          <w:rFonts w:ascii="Times New Roman" w:hAnsi="Times New Roman" w:cs="Times New Roman"/>
        </w:rPr>
        <w:t>LỤC</w:t>
      </w:r>
      <w:bookmarkEnd w:id="192"/>
      <w:bookmarkEnd w:id="193"/>
      <w:bookmarkEnd w:id="194"/>
    </w:p>
    <w:p w14:paraId="2194EF16" w14:textId="77777777" w:rsidR="007A6809" w:rsidRPr="00462319" w:rsidRDefault="007A6809">
      <w:pPr>
        <w:pStyle w:val="BodyText"/>
        <w:spacing w:before="4"/>
        <w:rPr>
          <w:b/>
          <w:sz w:val="31"/>
        </w:rPr>
      </w:pPr>
    </w:p>
    <w:p w14:paraId="0854C481" w14:textId="57A69CE0" w:rsidR="00341415" w:rsidRDefault="009F0AD0" w:rsidP="00341415">
      <w:pPr>
        <w:pStyle w:val="BodyText"/>
        <w:ind w:left="424"/>
        <w:rPr>
          <w:lang w:val="en-US"/>
        </w:rPr>
      </w:pPr>
      <w:r w:rsidRPr="00462319">
        <w:t>Link</w:t>
      </w:r>
      <w:r w:rsidRPr="00462319">
        <w:rPr>
          <w:spacing w:val="-5"/>
        </w:rPr>
        <w:t xml:space="preserve"> </w:t>
      </w:r>
      <w:r w:rsidR="00B772DF">
        <w:rPr>
          <w:lang w:val="en-US"/>
        </w:rPr>
        <w:t>drive</w:t>
      </w:r>
      <w:r w:rsidR="00FB6C7C">
        <w:rPr>
          <w:lang w:val="en-US"/>
        </w:rPr>
        <w:t xml:space="preserve"> </w:t>
      </w:r>
      <w:proofErr w:type="spellStart"/>
      <w:r w:rsidR="00FB6C7C">
        <w:rPr>
          <w:lang w:val="en-US"/>
        </w:rPr>
        <w:t>phần</w:t>
      </w:r>
      <w:proofErr w:type="spellEnd"/>
      <w:r w:rsidR="00FB6C7C">
        <w:rPr>
          <w:lang w:val="en-US"/>
        </w:rPr>
        <w:t xml:space="preserve"> </w:t>
      </w:r>
      <w:proofErr w:type="spellStart"/>
      <w:r w:rsidR="00FB6C7C">
        <w:rPr>
          <w:lang w:val="en-US"/>
        </w:rPr>
        <w:t>mềm</w:t>
      </w:r>
      <w:proofErr w:type="spellEnd"/>
      <w:r w:rsidR="00FB6C7C">
        <w:rPr>
          <w:lang w:val="en-US"/>
        </w:rPr>
        <w:t xml:space="preserve"> :</w:t>
      </w:r>
      <w:r w:rsidR="00FB6C7C" w:rsidRPr="00FB6C7C">
        <w:t xml:space="preserve"> </w:t>
      </w:r>
      <w:hyperlink r:id="rId214" w:history="1">
        <w:r w:rsidR="00726210" w:rsidRPr="006D5BEF">
          <w:rPr>
            <w:rStyle w:val="Hyperlink"/>
          </w:rPr>
          <w:t>https://drive.google.com/drive/folders/11tqIDy6uuj_l2kcCNZ2u7eVG2xObSe5C?usp=sharing</w:t>
        </w:r>
      </w:hyperlink>
    </w:p>
    <w:p w14:paraId="2833C6AF" w14:textId="77777777" w:rsidR="00726210" w:rsidRPr="00726210" w:rsidRDefault="00726210" w:rsidP="00341415">
      <w:pPr>
        <w:pStyle w:val="BodyText"/>
        <w:ind w:left="424"/>
        <w:rPr>
          <w:lang w:val="en-US"/>
        </w:rPr>
      </w:pPr>
    </w:p>
    <w:sectPr w:rsidR="00726210" w:rsidRPr="00726210" w:rsidSect="00F53647">
      <w:pgSz w:w="11910" w:h="16840"/>
      <w:pgMar w:top="720" w:right="720" w:bottom="720" w:left="720" w:header="732" w:footer="106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8635CF" w14:textId="77777777" w:rsidR="005A20D4" w:rsidRDefault="005A20D4">
      <w:r>
        <w:separator/>
      </w:r>
    </w:p>
  </w:endnote>
  <w:endnote w:type="continuationSeparator" w:id="0">
    <w:p w14:paraId="7C034C84" w14:textId="77777777" w:rsidR="005A20D4" w:rsidRDefault="005A20D4">
      <w:r>
        <w:continuationSeparator/>
      </w:r>
    </w:p>
  </w:endnote>
  <w:endnote w:type="continuationNotice" w:id="1">
    <w:p w14:paraId="55724372" w14:textId="77777777" w:rsidR="005A20D4" w:rsidRDefault="005A20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9310730"/>
      <w:docPartObj>
        <w:docPartGallery w:val="Page Numbers (Bottom of Page)"/>
        <w:docPartUnique/>
      </w:docPartObj>
    </w:sdtPr>
    <w:sdtEndPr>
      <w:rPr>
        <w:noProof/>
      </w:rPr>
    </w:sdtEndPr>
    <w:sdtContent>
      <w:p w14:paraId="6BE15279" w14:textId="341C7C1A" w:rsidR="008E775D" w:rsidRDefault="008E77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11ED58" w14:textId="77B049D7" w:rsidR="007A6809" w:rsidRDefault="007A6809">
    <w:pPr>
      <w:pStyle w:val="BodyText"/>
      <w:spacing w:line="14" w:lineRule="auto"/>
      <w:rPr>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1790220"/>
      <w:docPartObj>
        <w:docPartGallery w:val="Page Numbers (Bottom of Page)"/>
        <w:docPartUnique/>
      </w:docPartObj>
    </w:sdtPr>
    <w:sdtEndPr>
      <w:rPr>
        <w:noProof/>
      </w:rPr>
    </w:sdtEndPr>
    <w:sdtContent>
      <w:p w14:paraId="68D1EE56" w14:textId="7D477BF7"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74DE3F" w14:textId="098092B1" w:rsidR="007A6809" w:rsidRDefault="007A6809">
    <w:pPr>
      <w:pStyle w:val="BodyText"/>
      <w:spacing w:line="14" w:lineRule="auto"/>
      <w:rPr>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84773"/>
      <w:docPartObj>
        <w:docPartGallery w:val="Page Numbers (Bottom of Page)"/>
        <w:docPartUnique/>
      </w:docPartObj>
    </w:sdtPr>
    <w:sdtEndPr>
      <w:rPr>
        <w:noProof/>
      </w:rPr>
    </w:sdtEndPr>
    <w:sdtContent>
      <w:p w14:paraId="4449325C" w14:textId="72F25ECF"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BC1D05" w14:textId="7A6CC0E6" w:rsidR="007A6809" w:rsidRDefault="007A6809">
    <w:pPr>
      <w:pStyle w:val="BodyText"/>
      <w:spacing w:line="14" w:lineRule="auto"/>
      <w:rPr>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3491827"/>
      <w:docPartObj>
        <w:docPartGallery w:val="Page Numbers (Bottom of Page)"/>
        <w:docPartUnique/>
      </w:docPartObj>
    </w:sdtPr>
    <w:sdtEndPr>
      <w:rPr>
        <w:noProof/>
      </w:rPr>
    </w:sdtEndPr>
    <w:sdtContent>
      <w:p w14:paraId="37E05F3C" w14:textId="179AEB5E"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DC57BD" w14:textId="758E4D29" w:rsidR="007A6809" w:rsidRDefault="007A6809">
    <w:pPr>
      <w:pStyle w:val="BodyText"/>
      <w:spacing w:line="14" w:lineRule="auto"/>
      <w:rPr>
        <w:sz w:val="20"/>
        <w:szCs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4972414"/>
      <w:docPartObj>
        <w:docPartGallery w:val="Page Numbers (Bottom of Page)"/>
        <w:docPartUnique/>
      </w:docPartObj>
    </w:sdtPr>
    <w:sdtEndPr>
      <w:rPr>
        <w:noProof/>
      </w:rPr>
    </w:sdtEndPr>
    <w:sdtContent>
      <w:p w14:paraId="48435C90" w14:textId="48EE03E4"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13F218" w14:textId="703D6BBD" w:rsidR="007A6809" w:rsidRDefault="007A6809">
    <w:pPr>
      <w:pStyle w:val="BodyText"/>
      <w:spacing w:line="14" w:lineRule="auto"/>
      <w:rPr>
        <w:sz w:val="20"/>
        <w:szCs w:val="20"/>
      </w:rPr>
    </w:pPr>
  </w:p>
  <w:p w14:paraId="5FA7AF41" w14:textId="77777777" w:rsidR="00190847" w:rsidRDefault="001908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7669981"/>
      <w:docPartObj>
        <w:docPartGallery w:val="Page Numbers (Bottom of Page)"/>
        <w:docPartUnique/>
      </w:docPartObj>
    </w:sdtPr>
    <w:sdtEndPr>
      <w:rPr>
        <w:noProof/>
      </w:rPr>
    </w:sdtEndPr>
    <w:sdtContent>
      <w:p w14:paraId="5973E22D" w14:textId="29424FBF" w:rsidR="00AC0B19" w:rsidRDefault="00AC0B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6CAFD" w14:textId="01EC187B" w:rsidR="007A6809" w:rsidRDefault="007A680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419701"/>
      <w:docPartObj>
        <w:docPartGallery w:val="Page Numbers (Bottom of Page)"/>
        <w:docPartUnique/>
      </w:docPartObj>
    </w:sdtPr>
    <w:sdtEndPr>
      <w:rPr>
        <w:noProof/>
      </w:rPr>
    </w:sdtEndPr>
    <w:sdtContent>
      <w:p w14:paraId="2EB2039A" w14:textId="312683EA"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8238A6" w14:textId="656CC30C" w:rsidR="007A6809" w:rsidRDefault="007A6809">
    <w:pPr>
      <w:pStyle w:val="BodyText"/>
      <w:spacing w:line="14" w:lineRule="auto"/>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671955"/>
      <w:docPartObj>
        <w:docPartGallery w:val="Page Numbers (Bottom of Page)"/>
        <w:docPartUnique/>
      </w:docPartObj>
    </w:sdtPr>
    <w:sdtEndPr>
      <w:rPr>
        <w:noProof/>
      </w:rPr>
    </w:sdtEndPr>
    <w:sdtContent>
      <w:p w14:paraId="25DF05E8" w14:textId="6069C79C"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AF6764" w14:textId="73574417" w:rsidR="007A6809" w:rsidRDefault="007A6809">
    <w:pPr>
      <w:pStyle w:val="Footer"/>
    </w:pPr>
  </w:p>
  <w:p w14:paraId="611C4A87" w14:textId="77777777" w:rsidR="00190847" w:rsidRDefault="0019084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095088"/>
      <w:docPartObj>
        <w:docPartGallery w:val="Page Numbers (Bottom of Page)"/>
        <w:docPartUnique/>
      </w:docPartObj>
    </w:sdtPr>
    <w:sdtEndPr>
      <w:rPr>
        <w:noProof/>
      </w:rPr>
    </w:sdtEndPr>
    <w:sdtContent>
      <w:p w14:paraId="33FEC722" w14:textId="793E1FA3"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8F0ACE" w14:textId="4AAC5C72" w:rsidR="007A6809" w:rsidRDefault="007A6809">
    <w:pPr>
      <w:pStyle w:val="BodyText"/>
      <w:spacing w:line="14" w:lineRule="auto"/>
      <w:rPr>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7813330"/>
      <w:docPartObj>
        <w:docPartGallery w:val="Page Numbers (Bottom of Page)"/>
        <w:docPartUnique/>
      </w:docPartObj>
    </w:sdtPr>
    <w:sdtEndPr>
      <w:rPr>
        <w:noProof/>
      </w:rPr>
    </w:sdtEndPr>
    <w:sdtContent>
      <w:p w14:paraId="6438FAAA" w14:textId="282B2B95"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2E959F" w14:textId="6EE0F58D" w:rsidR="007A6809" w:rsidRDefault="007A6809">
    <w:pPr>
      <w:pStyle w:val="BodyText"/>
      <w:spacing w:line="14" w:lineRule="auto"/>
      <w:rPr>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8842736"/>
      <w:docPartObj>
        <w:docPartGallery w:val="Page Numbers (Bottom of Page)"/>
        <w:docPartUnique/>
      </w:docPartObj>
    </w:sdtPr>
    <w:sdtEndPr>
      <w:rPr>
        <w:noProof/>
      </w:rPr>
    </w:sdtEndPr>
    <w:sdtContent>
      <w:p w14:paraId="4A698400" w14:textId="2F3B9384"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68734B" w14:textId="0EBE8D16" w:rsidR="007A6809" w:rsidRDefault="007A6809">
    <w:pPr>
      <w:pStyle w:val="BodyText"/>
      <w:spacing w:line="14" w:lineRule="auto"/>
      <w:rPr>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6186225"/>
      <w:docPartObj>
        <w:docPartGallery w:val="Page Numbers (Bottom of Page)"/>
        <w:docPartUnique/>
      </w:docPartObj>
    </w:sdtPr>
    <w:sdtEndPr>
      <w:rPr>
        <w:noProof/>
      </w:rPr>
    </w:sdtEndPr>
    <w:sdtContent>
      <w:p w14:paraId="39E8DA4D" w14:textId="2541D635" w:rsidR="00696EDD" w:rsidRDefault="00696E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242100" w14:textId="1076D57D" w:rsidR="003A0DD3" w:rsidRDefault="003A0DD3">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229106"/>
      <w:docPartObj>
        <w:docPartGallery w:val="Page Numbers (Bottom of Page)"/>
        <w:docPartUnique/>
      </w:docPartObj>
    </w:sdtPr>
    <w:sdtEndPr>
      <w:rPr>
        <w:noProof/>
      </w:rPr>
    </w:sdtEndPr>
    <w:sdtContent>
      <w:p w14:paraId="5687E6BA" w14:textId="7A34057D" w:rsidR="00F32BEB" w:rsidRDefault="00F32B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887A5B" w14:textId="20A0D7DD" w:rsidR="007A6809" w:rsidRDefault="007A6809">
    <w:pPr>
      <w:pStyle w:val="BodyText"/>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721721" w14:textId="77777777" w:rsidR="005A20D4" w:rsidRDefault="005A20D4">
      <w:r>
        <w:separator/>
      </w:r>
    </w:p>
  </w:footnote>
  <w:footnote w:type="continuationSeparator" w:id="0">
    <w:p w14:paraId="5B8367AD" w14:textId="77777777" w:rsidR="005A20D4" w:rsidRDefault="005A20D4">
      <w:r>
        <w:continuationSeparator/>
      </w:r>
    </w:p>
  </w:footnote>
  <w:footnote w:type="continuationNotice" w:id="1">
    <w:p w14:paraId="737B54B4" w14:textId="77777777" w:rsidR="005A20D4" w:rsidRDefault="005A20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8420F" w14:textId="40FFD517" w:rsidR="007A7FA7" w:rsidRDefault="00333283">
    <w:pPr>
      <w:pStyle w:val="Heade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74DA011A" w14:textId="3AF414CB" w:rsidR="007A6809" w:rsidRDefault="007A6809">
    <w:pPr>
      <w:pStyle w:val="BodyText"/>
      <w:spacing w:line="14" w:lineRule="auto"/>
      <w:rPr>
        <w:sz w:val="20"/>
        <w:szCs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F5B40" w14:textId="15F1A311" w:rsidR="00160436" w:rsidRDefault="00160436">
    <w:pPr>
      <w:pStyle w:val="Header"/>
    </w:pPr>
    <w:r>
      <w:rPr>
        <w:lang w:val="en-US"/>
      </w:rPr>
      <w:t xml:space="preserve">BKAV-Quản lí </w:t>
    </w:r>
    <w:proofErr w:type="spellStart"/>
    <w:r>
      <w:rPr>
        <w:lang w:val="en-US"/>
      </w:rPr>
      <w:t>bán</w:t>
    </w:r>
    <w:proofErr w:type="spellEnd"/>
    <w:r>
      <w:rPr>
        <w:lang w:val="en-US"/>
      </w:rPr>
      <w:t xml:space="preserve"> </w:t>
    </w:r>
    <w:proofErr w:type="spellStart"/>
    <w:r>
      <w:rPr>
        <w:lang w:val="en-US"/>
      </w:rPr>
      <w:t>hàng</w:t>
    </w:r>
    <w:proofErr w:type="spellEnd"/>
  </w:p>
  <w:p w14:paraId="65FEFF5C" w14:textId="5FF7C535" w:rsidR="007A6809" w:rsidRDefault="007A6809">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403A26" w14:textId="29BDBDD0" w:rsidR="00160436" w:rsidRDefault="00160436">
    <w:pPr>
      <w:pStyle w:val="Heade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4B5F8C5B" w14:textId="54E8F5B7" w:rsidR="007A6809" w:rsidRDefault="007A6809">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28ACA" w14:textId="05CE994D" w:rsidR="00160436" w:rsidRDefault="00160436">
    <w:pPr>
      <w:pStyle w:val="Heade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5EA460DE" w14:textId="48ADC6BA" w:rsidR="007A6809" w:rsidRDefault="007A6809">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8FC36" w14:textId="76012BDB" w:rsidR="00160436" w:rsidRDefault="00160436">
    <w:pPr>
      <w:pStyle w:val="Heade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530394BE" w14:textId="3AA3B5E4" w:rsidR="007A6809" w:rsidRPr="00E24C3A" w:rsidRDefault="007A6809" w:rsidP="00BD6631">
    <w:pPr>
      <w:pStyle w:val="BodyText"/>
      <w:tabs>
        <w:tab w:val="left" w:pos="2006"/>
      </w:tabs>
      <w:spacing w:line="14" w:lineRule="auto"/>
      <w:rPr>
        <w:sz w:val="20"/>
        <w:lang w:val="en-US"/>
      </w:rPr>
    </w:pPr>
  </w:p>
  <w:p w14:paraId="181E1407" w14:textId="77777777" w:rsidR="00190847" w:rsidRDefault="0019084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BF18F" w14:textId="3AF414CB" w:rsidR="00E24C3A" w:rsidRPr="00E24C3A" w:rsidRDefault="00E24C3A">
    <w:pPr>
      <w:pStyle w:val="Header"/>
      <w:rPr>
        <w:lang w:val="en-US"/>
      </w:rP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2A6A80B5" w14:textId="3AF414CB" w:rsidR="007A6809" w:rsidRPr="0084541F" w:rsidRDefault="007A6809">
    <w:pPr>
      <w:pStyle w:val="BodyText"/>
      <w:spacing w:line="14" w:lineRule="auto"/>
      <w:rPr>
        <w:sz w:val="20"/>
        <w:szCs w:val="20"/>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9A171" w14:textId="3AF414CB" w:rsidR="00E24C3A" w:rsidRDefault="00E24C3A">
    <w:pPr>
      <w:pStyle w:val="Heade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059BDDF3" w14:textId="3AF414CB" w:rsidR="007A6809" w:rsidRDefault="007A6809">
    <w:pPr>
      <w:pStyle w:val="BodyText"/>
      <w:spacing w:line="14" w:lineRule="auto"/>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07406" w14:textId="7E8C5522" w:rsidR="00075427" w:rsidRPr="00075427" w:rsidRDefault="00075427">
    <w:pPr>
      <w:pStyle w:val="Header"/>
      <w:rPr>
        <w:lang w:val="en-US"/>
      </w:rP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64AC4E4F" w14:textId="77777777" w:rsidR="00190847" w:rsidRDefault="0019084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CE0F7" w14:textId="24F3030B" w:rsidR="00AE091D" w:rsidRDefault="00AE091D">
    <w:pPr>
      <w:pStyle w:val="Heade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0021BE0B" w14:textId="10ABB18A" w:rsidR="007A6809" w:rsidRDefault="007A6809">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610AB" w14:textId="396F1E7E" w:rsidR="0029269B" w:rsidRDefault="00923FBF">
    <w:pPr>
      <w:pStyle w:val="Heade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6CBBA880" w14:textId="1B2A008E" w:rsidR="007A6809" w:rsidRDefault="007A6809">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A77A5" w14:textId="1B8F76F2" w:rsidR="00923FBF" w:rsidRDefault="00923FBF">
    <w:pPr>
      <w:pStyle w:val="Header"/>
    </w:pPr>
    <w:r>
      <w:rPr>
        <w:lang w:val="en-US"/>
      </w:rPr>
      <w:t xml:space="preserve">BKAV-Quản </w:t>
    </w:r>
    <w:proofErr w:type="spellStart"/>
    <w:r>
      <w:rPr>
        <w:lang w:val="en-US"/>
      </w:rPr>
      <w:t>lí</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p>
  <w:p w14:paraId="36307134" w14:textId="4DE8E92A" w:rsidR="007A6809" w:rsidRDefault="007A6809">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6D373" w14:textId="63B6F997" w:rsidR="003A0DD3" w:rsidRDefault="00286CA5">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4B9DF980" wp14:editId="5CE54C8F">
              <wp:simplePos x="0" y="0"/>
              <wp:positionH relativeFrom="page">
                <wp:posOffset>6839585</wp:posOffset>
              </wp:positionH>
              <wp:positionV relativeFrom="page">
                <wp:posOffset>662940</wp:posOffset>
              </wp:positionV>
              <wp:extent cx="0" cy="0"/>
              <wp:effectExtent l="5772785" t="5715" r="5767705" b="13335"/>
              <wp:wrapNone/>
              <wp:docPr id="1802320190"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D8DD9" id="Line 151"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55pt,52.2pt" to="538.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" strokeweight=".5pt">
              <w10:wrap anchorx="page" anchory="page"/>
            </v:line>
          </w:pict>
        </mc:Fallback>
      </mc:AlternateContent>
    </w:r>
    <w:r>
      <w:rPr>
        <w:noProof/>
      </w:rPr>
      <mc:AlternateContent>
        <mc:Choice Requires="wps">
          <w:drawing>
            <wp:anchor distT="0" distB="0" distL="114300" distR="114300" simplePos="0" relativeHeight="251658241" behindDoc="1" locked="0" layoutInCell="1" allowOverlap="1" wp14:anchorId="0679721B" wp14:editId="30EF7617">
              <wp:simplePos x="0" y="0"/>
              <wp:positionH relativeFrom="page">
                <wp:posOffset>1069340</wp:posOffset>
              </wp:positionH>
              <wp:positionV relativeFrom="page">
                <wp:posOffset>452120</wp:posOffset>
              </wp:positionV>
              <wp:extent cx="2974975" cy="208280"/>
              <wp:effectExtent l="2540" t="4445" r="3810" b="0"/>
              <wp:wrapNone/>
              <wp:docPr id="188473708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6523F" w14:textId="77777777" w:rsidR="003A0DD3" w:rsidRDefault="003A0DD3">
                          <w:pPr>
                            <w:spacing w:before="9"/>
                            <w:ind w:left="20"/>
                            <w:rPr>
                              <w:b/>
                              <w:sz w:val="26"/>
                            </w:rPr>
                          </w:pPr>
                          <w:r>
                            <w:rPr>
                              <w:b/>
                              <w:sz w:val="26"/>
                            </w:rPr>
                            <w:t>IT3180</w:t>
                          </w:r>
                          <w:r>
                            <w:rPr>
                              <w:b/>
                              <w:spacing w:val="-4"/>
                              <w:sz w:val="26"/>
                            </w:rPr>
                            <w:t xml:space="preserve"> </w:t>
                          </w:r>
                          <w:r>
                            <w:rPr>
                              <w:b/>
                              <w:sz w:val="26"/>
                            </w:rPr>
                            <w:t>–</w:t>
                          </w:r>
                          <w:r>
                            <w:rPr>
                              <w:b/>
                              <w:spacing w:val="-1"/>
                              <w:sz w:val="26"/>
                            </w:rPr>
                            <w:t xml:space="preserve"> </w:t>
                          </w:r>
                          <w:r>
                            <w:rPr>
                              <w:b/>
                              <w:sz w:val="26"/>
                            </w:rPr>
                            <w:t>Nhập</w:t>
                          </w:r>
                          <w:r>
                            <w:rPr>
                              <w:b/>
                              <w:spacing w:val="-2"/>
                              <w:sz w:val="26"/>
                            </w:rPr>
                            <w:t xml:space="preserve"> </w:t>
                          </w:r>
                          <w:r>
                            <w:rPr>
                              <w:b/>
                              <w:sz w:val="26"/>
                            </w:rPr>
                            <w:t>môn</w:t>
                          </w:r>
                          <w:r>
                            <w:rPr>
                              <w:b/>
                              <w:spacing w:val="-1"/>
                              <w:sz w:val="26"/>
                            </w:rPr>
                            <w:t xml:space="preserve"> </w:t>
                          </w:r>
                          <w:r>
                            <w:rPr>
                              <w:b/>
                              <w:sz w:val="26"/>
                            </w:rPr>
                            <w:t>công</w:t>
                          </w:r>
                          <w:r>
                            <w:rPr>
                              <w:b/>
                              <w:spacing w:val="-2"/>
                              <w:sz w:val="26"/>
                            </w:rPr>
                            <w:t xml:space="preserve"> </w:t>
                          </w:r>
                          <w:r>
                            <w:rPr>
                              <w:b/>
                              <w:sz w:val="26"/>
                            </w:rPr>
                            <w:t>nghệ phần mềm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79721B" id="_x0000_t202" coordsize="21600,21600" o:spt="202" path="m,l,21600r21600,l21600,xe">
              <v:stroke joinstyle="miter"/>
              <v:path gradientshapeok="t" o:connecttype="rect"/>
            </v:shapetype>
            <v:shape id="Text Box 152" o:spid="_x0000_s1026" type="#_x0000_t202" style="position:absolute;margin-left:84.2pt;margin-top:35.6pt;width:234.25pt;height:16.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" filled="f" stroked="f">
              <v:textbox inset="0,0,0,0">
                <w:txbxContent>
                  <w:p w14:paraId="6716523F" w14:textId="77777777" w:rsidR="003A0DD3" w:rsidRDefault="003A0DD3">
                    <w:pPr>
                      <w:spacing w:before="9"/>
                      <w:ind w:left="20"/>
                      <w:rPr>
                        <w:b/>
                        <w:sz w:val="26"/>
                      </w:rPr>
                    </w:pPr>
                    <w:r>
                      <w:rPr>
                        <w:b/>
                        <w:sz w:val="26"/>
                      </w:rPr>
                      <w:t>IT3180</w:t>
                    </w:r>
                    <w:r>
                      <w:rPr>
                        <w:b/>
                        <w:spacing w:val="-4"/>
                        <w:sz w:val="26"/>
                      </w:rPr>
                      <w:t xml:space="preserve"> </w:t>
                    </w:r>
                    <w:r>
                      <w:rPr>
                        <w:b/>
                        <w:sz w:val="26"/>
                      </w:rPr>
                      <w:t>–</w:t>
                    </w:r>
                    <w:r>
                      <w:rPr>
                        <w:b/>
                        <w:spacing w:val="-1"/>
                        <w:sz w:val="26"/>
                      </w:rPr>
                      <w:t xml:space="preserve"> </w:t>
                    </w:r>
                    <w:r>
                      <w:rPr>
                        <w:b/>
                        <w:sz w:val="26"/>
                      </w:rPr>
                      <w:t>Nhập</w:t>
                    </w:r>
                    <w:r>
                      <w:rPr>
                        <w:b/>
                        <w:spacing w:val="-2"/>
                        <w:sz w:val="26"/>
                      </w:rPr>
                      <w:t xml:space="preserve"> </w:t>
                    </w:r>
                    <w:r>
                      <w:rPr>
                        <w:b/>
                        <w:sz w:val="26"/>
                      </w:rPr>
                      <w:t>môn</w:t>
                    </w:r>
                    <w:r>
                      <w:rPr>
                        <w:b/>
                        <w:spacing w:val="-1"/>
                        <w:sz w:val="26"/>
                      </w:rPr>
                      <w:t xml:space="preserve"> </w:t>
                    </w:r>
                    <w:r>
                      <w:rPr>
                        <w:b/>
                        <w:sz w:val="26"/>
                      </w:rPr>
                      <w:t>công</w:t>
                    </w:r>
                    <w:r>
                      <w:rPr>
                        <w:b/>
                        <w:spacing w:val="-2"/>
                        <w:sz w:val="26"/>
                      </w:rPr>
                      <w:t xml:space="preserve"> </w:t>
                    </w:r>
                    <w:r>
                      <w:rPr>
                        <w:b/>
                        <w:sz w:val="26"/>
                      </w:rPr>
                      <w:t>nghệ phần mềm</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A30F0" w14:textId="261740BC" w:rsidR="007A7FA7" w:rsidRDefault="007A7FA7">
    <w:pPr>
      <w:pStyle w:val="Header"/>
    </w:pPr>
    <w:r>
      <w:rPr>
        <w:lang w:val="en-US"/>
      </w:rPr>
      <w:t xml:space="preserve">BKAV-Quản lí </w:t>
    </w:r>
    <w:proofErr w:type="spellStart"/>
    <w:r>
      <w:rPr>
        <w:lang w:val="en-US"/>
      </w:rPr>
      <w:t>bán</w:t>
    </w:r>
    <w:proofErr w:type="spellEnd"/>
    <w:r>
      <w:rPr>
        <w:lang w:val="en-US"/>
      </w:rPr>
      <w:t xml:space="preserve"> </w:t>
    </w:r>
    <w:proofErr w:type="spellStart"/>
    <w:r>
      <w:rPr>
        <w:lang w:val="en-US"/>
      </w:rPr>
      <w:t>hàng</w:t>
    </w:r>
    <w:proofErr w:type="spellEnd"/>
  </w:p>
  <w:p w14:paraId="6E11E069" w14:textId="0506A2A4" w:rsidR="007A6809" w:rsidRDefault="007A6809">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77B87"/>
    <w:multiLevelType w:val="multilevel"/>
    <w:tmpl w:val="5A92E692"/>
    <w:lvl w:ilvl="0">
      <w:start w:val="4"/>
      <w:numFmt w:val="decimal"/>
      <w:lvlText w:val="%1."/>
      <w:lvlJc w:val="left"/>
      <w:pPr>
        <w:ind w:left="784" w:hanging="360"/>
      </w:pPr>
      <w:rPr>
        <w:rFonts w:hint="default"/>
      </w:rPr>
    </w:lvl>
    <w:lvl w:ilvl="1">
      <w:start w:val="1"/>
      <w:numFmt w:val="decimal"/>
      <w:lvlText w:val="%1.%2."/>
      <w:lvlJc w:val="left"/>
      <w:pPr>
        <w:ind w:left="1216" w:hanging="432"/>
      </w:pPr>
      <w:rPr>
        <w:rFonts w:hint="default"/>
      </w:rPr>
    </w:lvl>
    <w:lvl w:ilvl="2">
      <w:start w:val="1"/>
      <w:numFmt w:val="decimal"/>
      <w:lvlText w:val="%1.%2.%3."/>
      <w:lvlJc w:val="left"/>
      <w:pPr>
        <w:ind w:left="1648" w:hanging="504"/>
      </w:pPr>
      <w:rPr>
        <w:rFonts w:hint="default"/>
      </w:rPr>
    </w:lvl>
    <w:lvl w:ilvl="3">
      <w:start w:val="1"/>
      <w:numFmt w:val="decimal"/>
      <w:lvlText w:val="%1.%2.%3.%4."/>
      <w:lvlJc w:val="left"/>
      <w:pPr>
        <w:ind w:left="2152" w:hanging="648"/>
      </w:pPr>
      <w:rPr>
        <w:rFonts w:hint="default"/>
      </w:rPr>
    </w:lvl>
    <w:lvl w:ilvl="4">
      <w:start w:val="1"/>
      <w:numFmt w:val="decimal"/>
      <w:lvlText w:val="%1.%2.%3.%4.%5."/>
      <w:lvlJc w:val="left"/>
      <w:pPr>
        <w:ind w:left="2656" w:hanging="792"/>
      </w:pPr>
      <w:rPr>
        <w:rFonts w:hint="default"/>
      </w:rPr>
    </w:lvl>
    <w:lvl w:ilvl="5">
      <w:start w:val="1"/>
      <w:numFmt w:val="decimal"/>
      <w:lvlText w:val="%1.%2.%3.%4.%5.%6."/>
      <w:lvlJc w:val="left"/>
      <w:pPr>
        <w:ind w:left="3160" w:hanging="936"/>
      </w:pPr>
      <w:rPr>
        <w:rFonts w:hint="default"/>
      </w:rPr>
    </w:lvl>
    <w:lvl w:ilvl="6">
      <w:start w:val="1"/>
      <w:numFmt w:val="decimal"/>
      <w:lvlText w:val="%1.%2.%3.%4.%5.%6.%7."/>
      <w:lvlJc w:val="left"/>
      <w:pPr>
        <w:ind w:left="3664" w:hanging="1080"/>
      </w:pPr>
      <w:rPr>
        <w:rFonts w:hint="default"/>
      </w:rPr>
    </w:lvl>
    <w:lvl w:ilvl="7">
      <w:start w:val="1"/>
      <w:numFmt w:val="decimal"/>
      <w:lvlText w:val="%1.%2.%3.%4.%5.%6.%7.%8."/>
      <w:lvlJc w:val="left"/>
      <w:pPr>
        <w:ind w:left="4168" w:hanging="1224"/>
      </w:pPr>
      <w:rPr>
        <w:rFonts w:hint="default"/>
      </w:rPr>
    </w:lvl>
    <w:lvl w:ilvl="8">
      <w:start w:val="1"/>
      <w:numFmt w:val="decimal"/>
      <w:lvlText w:val="%1.%2.%3.%4.%5.%6.%7.%8.%9."/>
      <w:lvlJc w:val="left"/>
      <w:pPr>
        <w:ind w:left="4744" w:hanging="1440"/>
      </w:pPr>
      <w:rPr>
        <w:rFonts w:hint="default"/>
      </w:rPr>
    </w:lvl>
  </w:abstractNum>
  <w:abstractNum w:abstractNumId="1" w15:restartNumberingAfterBreak="0">
    <w:nsid w:val="01473AFD"/>
    <w:multiLevelType w:val="hybridMultilevel"/>
    <w:tmpl w:val="8586CE24"/>
    <w:lvl w:ilvl="0" w:tplc="DF961C30">
      <w:numFmt w:val="bullet"/>
      <w:lvlText w:val="•"/>
      <w:lvlJc w:val="left"/>
      <w:pPr>
        <w:ind w:left="1144" w:hanging="360"/>
      </w:pPr>
      <w:rPr>
        <w:rFonts w:ascii="Lucida Sans Unicode" w:eastAsia="Lucida Sans Unicode" w:hAnsi="Lucida Sans Unicode" w:cs="Lucida Sans Unicode" w:hint="default"/>
        <w:w w:val="65"/>
        <w:sz w:val="26"/>
        <w:szCs w:val="26"/>
        <w:lang w:val="vi" w:eastAsia="en-US" w:bidi="ar-SA"/>
      </w:rPr>
    </w:lvl>
    <w:lvl w:ilvl="1" w:tplc="9CAC1E24">
      <w:numFmt w:val="bullet"/>
      <w:lvlText w:val="•"/>
      <w:lvlJc w:val="left"/>
      <w:pPr>
        <w:ind w:left="2064" w:hanging="360"/>
      </w:pPr>
      <w:rPr>
        <w:rFonts w:hint="default"/>
        <w:lang w:val="vi" w:eastAsia="en-US" w:bidi="ar-SA"/>
      </w:rPr>
    </w:lvl>
    <w:lvl w:ilvl="2" w:tplc="A9D28826">
      <w:numFmt w:val="bullet"/>
      <w:lvlText w:val="•"/>
      <w:lvlJc w:val="left"/>
      <w:pPr>
        <w:ind w:left="2989" w:hanging="360"/>
      </w:pPr>
      <w:rPr>
        <w:rFonts w:hint="default"/>
        <w:lang w:val="vi" w:eastAsia="en-US" w:bidi="ar-SA"/>
      </w:rPr>
    </w:lvl>
    <w:lvl w:ilvl="3" w:tplc="B8226AF8">
      <w:numFmt w:val="bullet"/>
      <w:lvlText w:val="•"/>
      <w:lvlJc w:val="left"/>
      <w:pPr>
        <w:ind w:left="3913" w:hanging="360"/>
      </w:pPr>
      <w:rPr>
        <w:rFonts w:hint="default"/>
        <w:lang w:val="vi" w:eastAsia="en-US" w:bidi="ar-SA"/>
      </w:rPr>
    </w:lvl>
    <w:lvl w:ilvl="4" w:tplc="474EE9C6">
      <w:numFmt w:val="bullet"/>
      <w:lvlText w:val="•"/>
      <w:lvlJc w:val="left"/>
      <w:pPr>
        <w:ind w:left="4838" w:hanging="360"/>
      </w:pPr>
      <w:rPr>
        <w:rFonts w:hint="default"/>
        <w:lang w:val="vi" w:eastAsia="en-US" w:bidi="ar-SA"/>
      </w:rPr>
    </w:lvl>
    <w:lvl w:ilvl="5" w:tplc="D4D43F36">
      <w:numFmt w:val="bullet"/>
      <w:lvlText w:val="•"/>
      <w:lvlJc w:val="left"/>
      <w:pPr>
        <w:ind w:left="5763" w:hanging="360"/>
      </w:pPr>
      <w:rPr>
        <w:rFonts w:hint="default"/>
        <w:lang w:val="vi" w:eastAsia="en-US" w:bidi="ar-SA"/>
      </w:rPr>
    </w:lvl>
    <w:lvl w:ilvl="6" w:tplc="7A5C82AC">
      <w:numFmt w:val="bullet"/>
      <w:lvlText w:val="•"/>
      <w:lvlJc w:val="left"/>
      <w:pPr>
        <w:ind w:left="6687" w:hanging="360"/>
      </w:pPr>
      <w:rPr>
        <w:rFonts w:hint="default"/>
        <w:lang w:val="vi" w:eastAsia="en-US" w:bidi="ar-SA"/>
      </w:rPr>
    </w:lvl>
    <w:lvl w:ilvl="7" w:tplc="687A8042">
      <w:numFmt w:val="bullet"/>
      <w:lvlText w:val="•"/>
      <w:lvlJc w:val="left"/>
      <w:pPr>
        <w:ind w:left="7612" w:hanging="360"/>
      </w:pPr>
      <w:rPr>
        <w:rFonts w:hint="default"/>
        <w:lang w:val="vi" w:eastAsia="en-US" w:bidi="ar-SA"/>
      </w:rPr>
    </w:lvl>
    <w:lvl w:ilvl="8" w:tplc="F87C3EE2">
      <w:numFmt w:val="bullet"/>
      <w:lvlText w:val="•"/>
      <w:lvlJc w:val="left"/>
      <w:pPr>
        <w:ind w:left="8536" w:hanging="360"/>
      </w:pPr>
      <w:rPr>
        <w:rFonts w:hint="default"/>
        <w:lang w:val="vi" w:eastAsia="en-US" w:bidi="ar-SA"/>
      </w:rPr>
    </w:lvl>
  </w:abstractNum>
  <w:abstractNum w:abstractNumId="2" w15:restartNumberingAfterBreak="0">
    <w:nsid w:val="06B27902"/>
    <w:multiLevelType w:val="hybridMultilevel"/>
    <w:tmpl w:val="330828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905E3A"/>
    <w:multiLevelType w:val="hybridMultilevel"/>
    <w:tmpl w:val="5E9034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2D41312"/>
    <w:multiLevelType w:val="hybridMultilevel"/>
    <w:tmpl w:val="1CA2EDB6"/>
    <w:lvl w:ilvl="0" w:tplc="04090001">
      <w:start w:val="1"/>
      <w:numFmt w:val="bullet"/>
      <w:lvlText w:val=""/>
      <w:lvlJc w:val="left"/>
      <w:pPr>
        <w:ind w:left="1864" w:hanging="360"/>
      </w:pPr>
      <w:rPr>
        <w:rFonts w:ascii="Symbol" w:hAnsi="Symbol" w:hint="default"/>
      </w:rPr>
    </w:lvl>
    <w:lvl w:ilvl="1" w:tplc="04090003" w:tentative="1">
      <w:start w:val="1"/>
      <w:numFmt w:val="bullet"/>
      <w:lvlText w:val="o"/>
      <w:lvlJc w:val="left"/>
      <w:pPr>
        <w:ind w:left="2584" w:hanging="360"/>
      </w:pPr>
      <w:rPr>
        <w:rFonts w:ascii="Courier New" w:hAnsi="Courier New" w:cs="Courier New" w:hint="default"/>
      </w:rPr>
    </w:lvl>
    <w:lvl w:ilvl="2" w:tplc="04090005" w:tentative="1">
      <w:start w:val="1"/>
      <w:numFmt w:val="bullet"/>
      <w:lvlText w:val=""/>
      <w:lvlJc w:val="left"/>
      <w:pPr>
        <w:ind w:left="3304" w:hanging="360"/>
      </w:pPr>
      <w:rPr>
        <w:rFonts w:ascii="Wingdings" w:hAnsi="Wingdings" w:hint="default"/>
      </w:rPr>
    </w:lvl>
    <w:lvl w:ilvl="3" w:tplc="04090001" w:tentative="1">
      <w:start w:val="1"/>
      <w:numFmt w:val="bullet"/>
      <w:lvlText w:val=""/>
      <w:lvlJc w:val="left"/>
      <w:pPr>
        <w:ind w:left="4024" w:hanging="360"/>
      </w:pPr>
      <w:rPr>
        <w:rFonts w:ascii="Symbol" w:hAnsi="Symbol" w:hint="default"/>
      </w:rPr>
    </w:lvl>
    <w:lvl w:ilvl="4" w:tplc="04090003" w:tentative="1">
      <w:start w:val="1"/>
      <w:numFmt w:val="bullet"/>
      <w:lvlText w:val="o"/>
      <w:lvlJc w:val="left"/>
      <w:pPr>
        <w:ind w:left="4744" w:hanging="360"/>
      </w:pPr>
      <w:rPr>
        <w:rFonts w:ascii="Courier New" w:hAnsi="Courier New" w:cs="Courier New" w:hint="default"/>
      </w:rPr>
    </w:lvl>
    <w:lvl w:ilvl="5" w:tplc="04090005" w:tentative="1">
      <w:start w:val="1"/>
      <w:numFmt w:val="bullet"/>
      <w:lvlText w:val=""/>
      <w:lvlJc w:val="left"/>
      <w:pPr>
        <w:ind w:left="5464" w:hanging="360"/>
      </w:pPr>
      <w:rPr>
        <w:rFonts w:ascii="Wingdings" w:hAnsi="Wingdings" w:hint="default"/>
      </w:rPr>
    </w:lvl>
    <w:lvl w:ilvl="6" w:tplc="04090001" w:tentative="1">
      <w:start w:val="1"/>
      <w:numFmt w:val="bullet"/>
      <w:lvlText w:val=""/>
      <w:lvlJc w:val="left"/>
      <w:pPr>
        <w:ind w:left="6184" w:hanging="360"/>
      </w:pPr>
      <w:rPr>
        <w:rFonts w:ascii="Symbol" w:hAnsi="Symbol" w:hint="default"/>
      </w:rPr>
    </w:lvl>
    <w:lvl w:ilvl="7" w:tplc="04090003" w:tentative="1">
      <w:start w:val="1"/>
      <w:numFmt w:val="bullet"/>
      <w:lvlText w:val="o"/>
      <w:lvlJc w:val="left"/>
      <w:pPr>
        <w:ind w:left="6904" w:hanging="360"/>
      </w:pPr>
      <w:rPr>
        <w:rFonts w:ascii="Courier New" w:hAnsi="Courier New" w:cs="Courier New" w:hint="default"/>
      </w:rPr>
    </w:lvl>
    <w:lvl w:ilvl="8" w:tplc="04090005" w:tentative="1">
      <w:start w:val="1"/>
      <w:numFmt w:val="bullet"/>
      <w:lvlText w:val=""/>
      <w:lvlJc w:val="left"/>
      <w:pPr>
        <w:ind w:left="7624" w:hanging="360"/>
      </w:pPr>
      <w:rPr>
        <w:rFonts w:ascii="Wingdings" w:hAnsi="Wingdings" w:hint="default"/>
      </w:rPr>
    </w:lvl>
  </w:abstractNum>
  <w:abstractNum w:abstractNumId="5" w15:restartNumberingAfterBreak="0">
    <w:nsid w:val="162667AE"/>
    <w:multiLevelType w:val="multilevel"/>
    <w:tmpl w:val="28B8970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621A81"/>
    <w:multiLevelType w:val="hybridMultilevel"/>
    <w:tmpl w:val="0FFA30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8A1FAC"/>
    <w:multiLevelType w:val="hybridMultilevel"/>
    <w:tmpl w:val="5C5CB2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44C3E6E"/>
    <w:multiLevelType w:val="hybridMultilevel"/>
    <w:tmpl w:val="A5F0771A"/>
    <w:lvl w:ilvl="0" w:tplc="9532026E">
      <w:numFmt w:val="bullet"/>
      <w:lvlText w:val="-"/>
      <w:lvlJc w:val="left"/>
      <w:pPr>
        <w:ind w:left="424" w:hanging="152"/>
      </w:pPr>
      <w:rPr>
        <w:rFonts w:ascii="Times New Roman" w:eastAsia="Times New Roman" w:hAnsi="Times New Roman" w:cs="Times New Roman" w:hint="default"/>
        <w:w w:val="100"/>
        <w:sz w:val="26"/>
        <w:szCs w:val="26"/>
        <w:lang w:val="vi" w:eastAsia="en-US" w:bidi="ar-SA"/>
      </w:rPr>
    </w:lvl>
    <w:lvl w:ilvl="1" w:tplc="B61E3070">
      <w:numFmt w:val="bullet"/>
      <w:lvlText w:val="•"/>
      <w:lvlJc w:val="left"/>
      <w:pPr>
        <w:ind w:left="900" w:hanging="360"/>
      </w:pPr>
      <w:rPr>
        <w:rFonts w:ascii="Lucida Sans Unicode" w:eastAsia="Lucida Sans Unicode" w:hAnsi="Lucida Sans Unicode" w:cs="Lucida Sans Unicode" w:hint="default"/>
        <w:w w:val="65"/>
        <w:sz w:val="26"/>
        <w:szCs w:val="26"/>
        <w:lang w:val="vi" w:eastAsia="en-US" w:bidi="ar-SA"/>
      </w:rPr>
    </w:lvl>
    <w:lvl w:ilvl="2" w:tplc="A2AA0394">
      <w:numFmt w:val="bullet"/>
      <w:lvlText w:val="•"/>
      <w:lvlJc w:val="left"/>
      <w:pPr>
        <w:ind w:left="2167" w:hanging="360"/>
      </w:pPr>
      <w:rPr>
        <w:rFonts w:hint="default"/>
        <w:lang w:val="vi" w:eastAsia="en-US" w:bidi="ar-SA"/>
      </w:rPr>
    </w:lvl>
    <w:lvl w:ilvl="3" w:tplc="B59CC3E2">
      <w:numFmt w:val="bullet"/>
      <w:lvlText w:val="•"/>
      <w:lvlJc w:val="left"/>
      <w:pPr>
        <w:ind w:left="3194" w:hanging="360"/>
      </w:pPr>
      <w:rPr>
        <w:rFonts w:hint="default"/>
        <w:lang w:val="vi" w:eastAsia="en-US" w:bidi="ar-SA"/>
      </w:rPr>
    </w:lvl>
    <w:lvl w:ilvl="4" w:tplc="6B7879BA">
      <w:numFmt w:val="bullet"/>
      <w:lvlText w:val="•"/>
      <w:lvlJc w:val="left"/>
      <w:pPr>
        <w:ind w:left="4222" w:hanging="360"/>
      </w:pPr>
      <w:rPr>
        <w:rFonts w:hint="default"/>
        <w:lang w:val="vi" w:eastAsia="en-US" w:bidi="ar-SA"/>
      </w:rPr>
    </w:lvl>
    <w:lvl w:ilvl="5" w:tplc="2FCE3AD8">
      <w:numFmt w:val="bullet"/>
      <w:lvlText w:val="•"/>
      <w:lvlJc w:val="left"/>
      <w:pPr>
        <w:ind w:left="5249" w:hanging="360"/>
      </w:pPr>
      <w:rPr>
        <w:rFonts w:hint="default"/>
        <w:lang w:val="vi" w:eastAsia="en-US" w:bidi="ar-SA"/>
      </w:rPr>
    </w:lvl>
    <w:lvl w:ilvl="6" w:tplc="EC203B80">
      <w:numFmt w:val="bullet"/>
      <w:lvlText w:val="•"/>
      <w:lvlJc w:val="left"/>
      <w:pPr>
        <w:ind w:left="6276" w:hanging="360"/>
      </w:pPr>
      <w:rPr>
        <w:rFonts w:hint="default"/>
        <w:lang w:val="vi" w:eastAsia="en-US" w:bidi="ar-SA"/>
      </w:rPr>
    </w:lvl>
    <w:lvl w:ilvl="7" w:tplc="F0268504">
      <w:numFmt w:val="bullet"/>
      <w:lvlText w:val="•"/>
      <w:lvlJc w:val="left"/>
      <w:pPr>
        <w:ind w:left="7304" w:hanging="360"/>
      </w:pPr>
      <w:rPr>
        <w:rFonts w:hint="default"/>
        <w:lang w:val="vi" w:eastAsia="en-US" w:bidi="ar-SA"/>
      </w:rPr>
    </w:lvl>
    <w:lvl w:ilvl="8" w:tplc="7696CC1C">
      <w:numFmt w:val="bullet"/>
      <w:lvlText w:val="•"/>
      <w:lvlJc w:val="left"/>
      <w:pPr>
        <w:ind w:left="8331" w:hanging="360"/>
      </w:pPr>
      <w:rPr>
        <w:rFonts w:hint="default"/>
        <w:lang w:val="vi" w:eastAsia="en-US" w:bidi="ar-SA"/>
      </w:rPr>
    </w:lvl>
  </w:abstractNum>
  <w:abstractNum w:abstractNumId="9" w15:restartNumberingAfterBreak="0">
    <w:nsid w:val="24AF7547"/>
    <w:multiLevelType w:val="multilevel"/>
    <w:tmpl w:val="ED7EAEFA"/>
    <w:lvl w:ilvl="0">
      <w:start w:val="5"/>
      <w:numFmt w:val="decimal"/>
      <w:lvlText w:val="%1"/>
      <w:lvlJc w:val="left"/>
      <w:pPr>
        <w:ind w:left="1132" w:hanging="708"/>
      </w:pPr>
      <w:rPr>
        <w:rFonts w:hint="default"/>
        <w:lang w:val="vi" w:eastAsia="en-US" w:bidi="ar-SA"/>
      </w:rPr>
    </w:lvl>
    <w:lvl w:ilvl="1">
      <w:start w:val="1"/>
      <w:numFmt w:val="decimal"/>
      <w:lvlText w:val="%1.%2."/>
      <w:lvlJc w:val="left"/>
      <w:pPr>
        <w:ind w:left="1132" w:hanging="708"/>
      </w:pPr>
      <w:rPr>
        <w:rFonts w:ascii="Arial" w:eastAsia="Arial" w:hAnsi="Arial" w:cs="Arial" w:hint="default"/>
        <w:b/>
        <w:bCs/>
        <w:spacing w:val="-1"/>
        <w:w w:val="100"/>
        <w:sz w:val="32"/>
        <w:szCs w:val="32"/>
        <w:lang w:val="vi" w:eastAsia="en-US" w:bidi="ar-SA"/>
      </w:rPr>
    </w:lvl>
    <w:lvl w:ilvl="2">
      <w:numFmt w:val="bullet"/>
      <w:lvlText w:val="◦"/>
      <w:lvlJc w:val="left"/>
      <w:pPr>
        <w:ind w:left="1504" w:hanging="360"/>
      </w:pPr>
      <w:rPr>
        <w:rFonts w:ascii="Lucida Sans Unicode" w:eastAsia="Lucida Sans Unicode" w:hAnsi="Lucida Sans Unicode" w:cs="Lucida Sans Unicode" w:hint="default"/>
        <w:w w:val="141"/>
        <w:sz w:val="26"/>
        <w:szCs w:val="26"/>
        <w:lang w:val="vi" w:eastAsia="en-US" w:bidi="ar-SA"/>
      </w:rPr>
    </w:lvl>
    <w:lvl w:ilvl="3">
      <w:numFmt w:val="bullet"/>
      <w:lvlText w:val="•"/>
      <w:lvlJc w:val="left"/>
      <w:pPr>
        <w:ind w:left="3474" w:hanging="360"/>
      </w:pPr>
      <w:rPr>
        <w:rFonts w:hint="default"/>
        <w:lang w:val="vi" w:eastAsia="en-US" w:bidi="ar-SA"/>
      </w:rPr>
    </w:lvl>
    <w:lvl w:ilvl="4">
      <w:numFmt w:val="bullet"/>
      <w:lvlText w:val="•"/>
      <w:lvlJc w:val="left"/>
      <w:pPr>
        <w:ind w:left="4462" w:hanging="360"/>
      </w:pPr>
      <w:rPr>
        <w:rFonts w:hint="default"/>
        <w:lang w:val="vi" w:eastAsia="en-US" w:bidi="ar-SA"/>
      </w:rPr>
    </w:lvl>
    <w:lvl w:ilvl="5">
      <w:numFmt w:val="bullet"/>
      <w:lvlText w:val="•"/>
      <w:lvlJc w:val="left"/>
      <w:pPr>
        <w:ind w:left="5449" w:hanging="360"/>
      </w:pPr>
      <w:rPr>
        <w:rFonts w:hint="default"/>
        <w:lang w:val="vi" w:eastAsia="en-US" w:bidi="ar-SA"/>
      </w:rPr>
    </w:lvl>
    <w:lvl w:ilvl="6">
      <w:numFmt w:val="bullet"/>
      <w:lvlText w:val="•"/>
      <w:lvlJc w:val="left"/>
      <w:pPr>
        <w:ind w:left="6436" w:hanging="360"/>
      </w:pPr>
      <w:rPr>
        <w:rFonts w:hint="default"/>
        <w:lang w:val="vi" w:eastAsia="en-US" w:bidi="ar-SA"/>
      </w:rPr>
    </w:lvl>
    <w:lvl w:ilvl="7">
      <w:numFmt w:val="bullet"/>
      <w:lvlText w:val="•"/>
      <w:lvlJc w:val="left"/>
      <w:pPr>
        <w:ind w:left="7424" w:hanging="360"/>
      </w:pPr>
      <w:rPr>
        <w:rFonts w:hint="default"/>
        <w:lang w:val="vi" w:eastAsia="en-US" w:bidi="ar-SA"/>
      </w:rPr>
    </w:lvl>
    <w:lvl w:ilvl="8">
      <w:numFmt w:val="bullet"/>
      <w:lvlText w:val="•"/>
      <w:lvlJc w:val="left"/>
      <w:pPr>
        <w:ind w:left="8411" w:hanging="360"/>
      </w:pPr>
      <w:rPr>
        <w:rFonts w:hint="default"/>
        <w:lang w:val="vi" w:eastAsia="en-US" w:bidi="ar-SA"/>
      </w:rPr>
    </w:lvl>
  </w:abstractNum>
  <w:abstractNum w:abstractNumId="10" w15:restartNumberingAfterBreak="0">
    <w:nsid w:val="296A7BC6"/>
    <w:multiLevelType w:val="hybridMultilevel"/>
    <w:tmpl w:val="3A52A8EE"/>
    <w:lvl w:ilvl="0" w:tplc="5CAEEE0E">
      <w:numFmt w:val="bullet"/>
      <w:lvlText w:val="•"/>
      <w:lvlJc w:val="left"/>
      <w:pPr>
        <w:ind w:left="1144" w:hanging="360"/>
      </w:pPr>
      <w:rPr>
        <w:rFonts w:ascii="Lucida Sans Unicode" w:eastAsia="Lucida Sans Unicode" w:hAnsi="Lucida Sans Unicode" w:cs="Lucida Sans Unicode" w:hint="default"/>
        <w:w w:val="65"/>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17907"/>
    <w:multiLevelType w:val="hybridMultilevel"/>
    <w:tmpl w:val="9F1A54BE"/>
    <w:lvl w:ilvl="0" w:tplc="5CAEEE0E">
      <w:numFmt w:val="bullet"/>
      <w:lvlText w:val="•"/>
      <w:lvlJc w:val="left"/>
      <w:pPr>
        <w:ind w:left="1144" w:hanging="360"/>
      </w:pPr>
      <w:rPr>
        <w:rFonts w:ascii="Lucida Sans Unicode" w:eastAsia="Lucida Sans Unicode" w:hAnsi="Lucida Sans Unicode" w:cs="Lucida Sans Unicode" w:hint="default"/>
        <w:w w:val="65"/>
        <w:sz w:val="26"/>
        <w:szCs w:val="26"/>
        <w:lang w:val="vi" w:eastAsia="en-US" w:bidi="ar-SA"/>
      </w:rPr>
    </w:lvl>
    <w:lvl w:ilvl="1" w:tplc="3E18B3DE">
      <w:numFmt w:val="bullet"/>
      <w:lvlText w:val="•"/>
      <w:lvlJc w:val="left"/>
      <w:pPr>
        <w:ind w:left="2064" w:hanging="360"/>
      </w:pPr>
      <w:rPr>
        <w:rFonts w:hint="default"/>
        <w:lang w:val="vi" w:eastAsia="en-US" w:bidi="ar-SA"/>
      </w:rPr>
    </w:lvl>
    <w:lvl w:ilvl="2" w:tplc="C2A85F10">
      <w:numFmt w:val="bullet"/>
      <w:lvlText w:val="•"/>
      <w:lvlJc w:val="left"/>
      <w:pPr>
        <w:ind w:left="2989" w:hanging="360"/>
      </w:pPr>
      <w:rPr>
        <w:rFonts w:hint="default"/>
        <w:lang w:val="vi" w:eastAsia="en-US" w:bidi="ar-SA"/>
      </w:rPr>
    </w:lvl>
    <w:lvl w:ilvl="3" w:tplc="582296D0">
      <w:numFmt w:val="bullet"/>
      <w:lvlText w:val="•"/>
      <w:lvlJc w:val="left"/>
      <w:pPr>
        <w:ind w:left="3913" w:hanging="360"/>
      </w:pPr>
      <w:rPr>
        <w:rFonts w:hint="default"/>
        <w:lang w:val="vi" w:eastAsia="en-US" w:bidi="ar-SA"/>
      </w:rPr>
    </w:lvl>
    <w:lvl w:ilvl="4" w:tplc="2BA4A744">
      <w:numFmt w:val="bullet"/>
      <w:lvlText w:val="•"/>
      <w:lvlJc w:val="left"/>
      <w:pPr>
        <w:ind w:left="4838" w:hanging="360"/>
      </w:pPr>
      <w:rPr>
        <w:rFonts w:hint="default"/>
        <w:lang w:val="vi" w:eastAsia="en-US" w:bidi="ar-SA"/>
      </w:rPr>
    </w:lvl>
    <w:lvl w:ilvl="5" w:tplc="60786984">
      <w:numFmt w:val="bullet"/>
      <w:lvlText w:val="•"/>
      <w:lvlJc w:val="left"/>
      <w:pPr>
        <w:ind w:left="5763" w:hanging="360"/>
      </w:pPr>
      <w:rPr>
        <w:rFonts w:hint="default"/>
        <w:lang w:val="vi" w:eastAsia="en-US" w:bidi="ar-SA"/>
      </w:rPr>
    </w:lvl>
    <w:lvl w:ilvl="6" w:tplc="46C2FB54">
      <w:numFmt w:val="bullet"/>
      <w:lvlText w:val="•"/>
      <w:lvlJc w:val="left"/>
      <w:pPr>
        <w:ind w:left="6687" w:hanging="360"/>
      </w:pPr>
      <w:rPr>
        <w:rFonts w:hint="default"/>
        <w:lang w:val="vi" w:eastAsia="en-US" w:bidi="ar-SA"/>
      </w:rPr>
    </w:lvl>
    <w:lvl w:ilvl="7" w:tplc="8CCE5794">
      <w:numFmt w:val="bullet"/>
      <w:lvlText w:val="•"/>
      <w:lvlJc w:val="left"/>
      <w:pPr>
        <w:ind w:left="7612" w:hanging="360"/>
      </w:pPr>
      <w:rPr>
        <w:rFonts w:hint="default"/>
        <w:lang w:val="vi" w:eastAsia="en-US" w:bidi="ar-SA"/>
      </w:rPr>
    </w:lvl>
    <w:lvl w:ilvl="8" w:tplc="3ADA242A">
      <w:numFmt w:val="bullet"/>
      <w:lvlText w:val="•"/>
      <w:lvlJc w:val="left"/>
      <w:pPr>
        <w:ind w:left="8536" w:hanging="360"/>
      </w:pPr>
      <w:rPr>
        <w:rFonts w:hint="default"/>
        <w:lang w:val="vi" w:eastAsia="en-US" w:bidi="ar-SA"/>
      </w:rPr>
    </w:lvl>
  </w:abstractNum>
  <w:abstractNum w:abstractNumId="12" w15:restartNumberingAfterBreak="0">
    <w:nsid w:val="33B312F6"/>
    <w:multiLevelType w:val="hybridMultilevel"/>
    <w:tmpl w:val="45AAF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B65FBE"/>
    <w:multiLevelType w:val="hybridMultilevel"/>
    <w:tmpl w:val="7D3E5410"/>
    <w:lvl w:ilvl="0" w:tplc="3C107C94">
      <w:start w:val="1"/>
      <w:numFmt w:val="decimal"/>
      <w:lvlText w:val="[%1]"/>
      <w:lvlJc w:val="left"/>
      <w:pPr>
        <w:ind w:left="708" w:hanging="566"/>
      </w:pPr>
      <w:rPr>
        <w:rFonts w:ascii="Times New Roman" w:eastAsia="Times New Roman" w:hAnsi="Times New Roman" w:cs="Times New Roman" w:hint="default"/>
        <w:spacing w:val="-1"/>
        <w:w w:val="100"/>
        <w:sz w:val="26"/>
        <w:szCs w:val="26"/>
        <w:lang w:val="vi" w:eastAsia="en-US" w:bidi="ar-SA"/>
      </w:rPr>
    </w:lvl>
    <w:lvl w:ilvl="1" w:tplc="D0AA9A34">
      <w:numFmt w:val="bullet"/>
      <w:lvlText w:val="•"/>
      <w:lvlJc w:val="left"/>
      <w:pPr>
        <w:ind w:left="1668" w:hanging="566"/>
      </w:pPr>
      <w:rPr>
        <w:rFonts w:hint="default"/>
        <w:lang w:val="vi" w:eastAsia="en-US" w:bidi="ar-SA"/>
      </w:rPr>
    </w:lvl>
    <w:lvl w:ilvl="2" w:tplc="492EED9C">
      <w:numFmt w:val="bullet"/>
      <w:lvlText w:val="•"/>
      <w:lvlJc w:val="left"/>
      <w:pPr>
        <w:ind w:left="2637" w:hanging="566"/>
      </w:pPr>
      <w:rPr>
        <w:rFonts w:hint="default"/>
        <w:lang w:val="vi" w:eastAsia="en-US" w:bidi="ar-SA"/>
      </w:rPr>
    </w:lvl>
    <w:lvl w:ilvl="3" w:tplc="00E4A058">
      <w:numFmt w:val="bullet"/>
      <w:lvlText w:val="•"/>
      <w:lvlJc w:val="left"/>
      <w:pPr>
        <w:ind w:left="3605" w:hanging="566"/>
      </w:pPr>
      <w:rPr>
        <w:rFonts w:hint="default"/>
        <w:lang w:val="vi" w:eastAsia="en-US" w:bidi="ar-SA"/>
      </w:rPr>
    </w:lvl>
    <w:lvl w:ilvl="4" w:tplc="E9FC0EBE">
      <w:numFmt w:val="bullet"/>
      <w:lvlText w:val="•"/>
      <w:lvlJc w:val="left"/>
      <w:pPr>
        <w:ind w:left="4574" w:hanging="566"/>
      </w:pPr>
      <w:rPr>
        <w:rFonts w:hint="default"/>
        <w:lang w:val="vi" w:eastAsia="en-US" w:bidi="ar-SA"/>
      </w:rPr>
    </w:lvl>
    <w:lvl w:ilvl="5" w:tplc="125E1CD4">
      <w:numFmt w:val="bullet"/>
      <w:lvlText w:val="•"/>
      <w:lvlJc w:val="left"/>
      <w:pPr>
        <w:ind w:left="5543" w:hanging="566"/>
      </w:pPr>
      <w:rPr>
        <w:rFonts w:hint="default"/>
        <w:lang w:val="vi" w:eastAsia="en-US" w:bidi="ar-SA"/>
      </w:rPr>
    </w:lvl>
    <w:lvl w:ilvl="6" w:tplc="55DEABE0">
      <w:numFmt w:val="bullet"/>
      <w:lvlText w:val="•"/>
      <w:lvlJc w:val="left"/>
      <w:pPr>
        <w:ind w:left="6511" w:hanging="566"/>
      </w:pPr>
      <w:rPr>
        <w:rFonts w:hint="default"/>
        <w:lang w:val="vi" w:eastAsia="en-US" w:bidi="ar-SA"/>
      </w:rPr>
    </w:lvl>
    <w:lvl w:ilvl="7" w:tplc="1C844DAA">
      <w:numFmt w:val="bullet"/>
      <w:lvlText w:val="•"/>
      <w:lvlJc w:val="left"/>
      <w:pPr>
        <w:ind w:left="7480" w:hanging="566"/>
      </w:pPr>
      <w:rPr>
        <w:rFonts w:hint="default"/>
        <w:lang w:val="vi" w:eastAsia="en-US" w:bidi="ar-SA"/>
      </w:rPr>
    </w:lvl>
    <w:lvl w:ilvl="8" w:tplc="FD6814B8">
      <w:numFmt w:val="bullet"/>
      <w:lvlText w:val="•"/>
      <w:lvlJc w:val="left"/>
      <w:pPr>
        <w:ind w:left="8448" w:hanging="566"/>
      </w:pPr>
      <w:rPr>
        <w:rFonts w:hint="default"/>
        <w:lang w:val="vi" w:eastAsia="en-US" w:bidi="ar-SA"/>
      </w:rPr>
    </w:lvl>
  </w:abstractNum>
  <w:abstractNum w:abstractNumId="14" w15:restartNumberingAfterBreak="0">
    <w:nsid w:val="3A396515"/>
    <w:multiLevelType w:val="hybridMultilevel"/>
    <w:tmpl w:val="4EB8435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7CF22F8"/>
    <w:multiLevelType w:val="multilevel"/>
    <w:tmpl w:val="EFA882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9F4082"/>
    <w:multiLevelType w:val="multilevel"/>
    <w:tmpl w:val="021E7DB8"/>
    <w:lvl w:ilvl="0">
      <w:start w:val="2"/>
      <w:numFmt w:val="decimal"/>
      <w:lvlText w:val="%1"/>
      <w:lvlJc w:val="left"/>
      <w:pPr>
        <w:ind w:left="1132" w:hanging="708"/>
      </w:pPr>
      <w:rPr>
        <w:rFonts w:hint="default"/>
        <w:lang w:val="vi" w:eastAsia="en-US" w:bidi="ar-SA"/>
      </w:rPr>
    </w:lvl>
    <w:lvl w:ilvl="1">
      <w:start w:val="1"/>
      <w:numFmt w:val="decimal"/>
      <w:lvlText w:val="%1.%2."/>
      <w:lvlJc w:val="left"/>
      <w:pPr>
        <w:ind w:left="1132" w:hanging="708"/>
      </w:pPr>
      <w:rPr>
        <w:rFonts w:ascii="Arial" w:eastAsia="Arial" w:hAnsi="Arial" w:cs="Arial" w:hint="default"/>
        <w:b/>
        <w:bCs/>
        <w:spacing w:val="-1"/>
        <w:w w:val="100"/>
        <w:sz w:val="32"/>
        <w:szCs w:val="32"/>
        <w:lang w:val="vi" w:eastAsia="en-US" w:bidi="ar-SA"/>
      </w:rPr>
    </w:lvl>
    <w:lvl w:ilvl="2">
      <w:numFmt w:val="bullet"/>
      <w:lvlText w:val="-"/>
      <w:lvlJc w:val="left"/>
      <w:pPr>
        <w:ind w:left="424" w:hanging="188"/>
      </w:pPr>
      <w:rPr>
        <w:rFonts w:ascii="Times New Roman" w:eastAsia="Times New Roman" w:hAnsi="Times New Roman" w:cs="Times New Roman" w:hint="default"/>
        <w:w w:val="100"/>
        <w:sz w:val="26"/>
        <w:szCs w:val="26"/>
        <w:lang w:val="vi" w:eastAsia="en-US" w:bidi="ar-SA"/>
      </w:rPr>
    </w:lvl>
    <w:lvl w:ilvl="3">
      <w:numFmt w:val="bullet"/>
      <w:lvlText w:val="•"/>
      <w:lvlJc w:val="left"/>
      <w:pPr>
        <w:ind w:left="3194" w:hanging="188"/>
      </w:pPr>
      <w:rPr>
        <w:rFonts w:hint="default"/>
        <w:lang w:val="vi" w:eastAsia="en-US" w:bidi="ar-SA"/>
      </w:rPr>
    </w:lvl>
    <w:lvl w:ilvl="4">
      <w:numFmt w:val="bullet"/>
      <w:lvlText w:val="•"/>
      <w:lvlJc w:val="left"/>
      <w:pPr>
        <w:ind w:left="4222" w:hanging="188"/>
      </w:pPr>
      <w:rPr>
        <w:rFonts w:hint="default"/>
        <w:lang w:val="vi" w:eastAsia="en-US" w:bidi="ar-SA"/>
      </w:rPr>
    </w:lvl>
    <w:lvl w:ilvl="5">
      <w:numFmt w:val="bullet"/>
      <w:lvlText w:val="•"/>
      <w:lvlJc w:val="left"/>
      <w:pPr>
        <w:ind w:left="5249" w:hanging="188"/>
      </w:pPr>
      <w:rPr>
        <w:rFonts w:hint="default"/>
        <w:lang w:val="vi" w:eastAsia="en-US" w:bidi="ar-SA"/>
      </w:rPr>
    </w:lvl>
    <w:lvl w:ilvl="6">
      <w:numFmt w:val="bullet"/>
      <w:lvlText w:val="•"/>
      <w:lvlJc w:val="left"/>
      <w:pPr>
        <w:ind w:left="6276" w:hanging="188"/>
      </w:pPr>
      <w:rPr>
        <w:rFonts w:hint="default"/>
        <w:lang w:val="vi" w:eastAsia="en-US" w:bidi="ar-SA"/>
      </w:rPr>
    </w:lvl>
    <w:lvl w:ilvl="7">
      <w:numFmt w:val="bullet"/>
      <w:lvlText w:val="•"/>
      <w:lvlJc w:val="left"/>
      <w:pPr>
        <w:ind w:left="7304" w:hanging="188"/>
      </w:pPr>
      <w:rPr>
        <w:rFonts w:hint="default"/>
        <w:lang w:val="vi" w:eastAsia="en-US" w:bidi="ar-SA"/>
      </w:rPr>
    </w:lvl>
    <w:lvl w:ilvl="8">
      <w:numFmt w:val="bullet"/>
      <w:lvlText w:val="•"/>
      <w:lvlJc w:val="left"/>
      <w:pPr>
        <w:ind w:left="8331" w:hanging="188"/>
      </w:pPr>
      <w:rPr>
        <w:rFonts w:hint="default"/>
        <w:lang w:val="vi" w:eastAsia="en-US" w:bidi="ar-SA"/>
      </w:rPr>
    </w:lvl>
  </w:abstractNum>
  <w:abstractNum w:abstractNumId="17" w15:restartNumberingAfterBreak="0">
    <w:nsid w:val="51C77753"/>
    <w:multiLevelType w:val="hybridMultilevel"/>
    <w:tmpl w:val="6AA4A56A"/>
    <w:lvl w:ilvl="0" w:tplc="D0AA9A34">
      <w:numFmt w:val="bullet"/>
      <w:lvlText w:val="•"/>
      <w:lvlJc w:val="left"/>
      <w:pPr>
        <w:ind w:left="1295" w:hanging="360"/>
      </w:pPr>
      <w:rPr>
        <w:rFonts w:hint="default"/>
        <w:lang w:val="vi" w:eastAsia="en-US" w:bidi="ar-SA"/>
      </w:rPr>
    </w:lvl>
    <w:lvl w:ilvl="1" w:tplc="04090003" w:tentative="1">
      <w:start w:val="1"/>
      <w:numFmt w:val="bullet"/>
      <w:lvlText w:val="o"/>
      <w:lvlJc w:val="left"/>
      <w:pPr>
        <w:ind w:left="2015" w:hanging="360"/>
      </w:pPr>
      <w:rPr>
        <w:rFonts w:ascii="Courier New" w:hAnsi="Courier New" w:cs="Courier New" w:hint="default"/>
      </w:rPr>
    </w:lvl>
    <w:lvl w:ilvl="2" w:tplc="04090005" w:tentative="1">
      <w:start w:val="1"/>
      <w:numFmt w:val="bullet"/>
      <w:lvlText w:val=""/>
      <w:lvlJc w:val="left"/>
      <w:pPr>
        <w:ind w:left="2735" w:hanging="360"/>
      </w:pPr>
      <w:rPr>
        <w:rFonts w:ascii="Wingdings" w:hAnsi="Wingdings" w:hint="default"/>
      </w:rPr>
    </w:lvl>
    <w:lvl w:ilvl="3" w:tplc="04090001" w:tentative="1">
      <w:start w:val="1"/>
      <w:numFmt w:val="bullet"/>
      <w:lvlText w:val=""/>
      <w:lvlJc w:val="left"/>
      <w:pPr>
        <w:ind w:left="3455" w:hanging="360"/>
      </w:pPr>
      <w:rPr>
        <w:rFonts w:ascii="Symbol" w:hAnsi="Symbol" w:hint="default"/>
      </w:rPr>
    </w:lvl>
    <w:lvl w:ilvl="4" w:tplc="04090003" w:tentative="1">
      <w:start w:val="1"/>
      <w:numFmt w:val="bullet"/>
      <w:lvlText w:val="o"/>
      <w:lvlJc w:val="left"/>
      <w:pPr>
        <w:ind w:left="4175" w:hanging="360"/>
      </w:pPr>
      <w:rPr>
        <w:rFonts w:ascii="Courier New" w:hAnsi="Courier New" w:cs="Courier New" w:hint="default"/>
      </w:rPr>
    </w:lvl>
    <w:lvl w:ilvl="5" w:tplc="04090005" w:tentative="1">
      <w:start w:val="1"/>
      <w:numFmt w:val="bullet"/>
      <w:lvlText w:val=""/>
      <w:lvlJc w:val="left"/>
      <w:pPr>
        <w:ind w:left="4895" w:hanging="360"/>
      </w:pPr>
      <w:rPr>
        <w:rFonts w:ascii="Wingdings" w:hAnsi="Wingdings" w:hint="default"/>
      </w:rPr>
    </w:lvl>
    <w:lvl w:ilvl="6" w:tplc="04090001" w:tentative="1">
      <w:start w:val="1"/>
      <w:numFmt w:val="bullet"/>
      <w:lvlText w:val=""/>
      <w:lvlJc w:val="left"/>
      <w:pPr>
        <w:ind w:left="5615" w:hanging="360"/>
      </w:pPr>
      <w:rPr>
        <w:rFonts w:ascii="Symbol" w:hAnsi="Symbol" w:hint="default"/>
      </w:rPr>
    </w:lvl>
    <w:lvl w:ilvl="7" w:tplc="04090003" w:tentative="1">
      <w:start w:val="1"/>
      <w:numFmt w:val="bullet"/>
      <w:lvlText w:val="o"/>
      <w:lvlJc w:val="left"/>
      <w:pPr>
        <w:ind w:left="6335" w:hanging="360"/>
      </w:pPr>
      <w:rPr>
        <w:rFonts w:ascii="Courier New" w:hAnsi="Courier New" w:cs="Courier New" w:hint="default"/>
      </w:rPr>
    </w:lvl>
    <w:lvl w:ilvl="8" w:tplc="04090005" w:tentative="1">
      <w:start w:val="1"/>
      <w:numFmt w:val="bullet"/>
      <w:lvlText w:val=""/>
      <w:lvlJc w:val="left"/>
      <w:pPr>
        <w:ind w:left="7055" w:hanging="360"/>
      </w:pPr>
      <w:rPr>
        <w:rFonts w:ascii="Wingdings" w:hAnsi="Wingdings" w:hint="default"/>
      </w:rPr>
    </w:lvl>
  </w:abstractNum>
  <w:abstractNum w:abstractNumId="18" w15:restartNumberingAfterBreak="0">
    <w:nsid w:val="581F6AC2"/>
    <w:multiLevelType w:val="multilevel"/>
    <w:tmpl w:val="0409001F"/>
    <w:lvl w:ilvl="0">
      <w:start w:val="1"/>
      <w:numFmt w:val="decimal"/>
      <w:lvlText w:val="%1."/>
      <w:lvlJc w:val="left"/>
      <w:pPr>
        <w:ind w:left="54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1F7715"/>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B8B3DAD"/>
    <w:multiLevelType w:val="multilevel"/>
    <w:tmpl w:val="35D475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E87668"/>
    <w:multiLevelType w:val="multilevel"/>
    <w:tmpl w:val="812ACD8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9E40EAE"/>
    <w:multiLevelType w:val="hybridMultilevel"/>
    <w:tmpl w:val="CB34FD20"/>
    <w:lvl w:ilvl="0" w:tplc="53A4144E">
      <w:numFmt w:val="bullet"/>
      <w:lvlText w:val="•"/>
      <w:lvlJc w:val="left"/>
      <w:pPr>
        <w:ind w:left="1500" w:hanging="360"/>
      </w:pPr>
      <w:rPr>
        <w:rFonts w:ascii="Lucida Sans Unicode" w:eastAsia="Lucida Sans Unicode" w:hAnsi="Lucida Sans Unicode" w:cs="Lucida Sans Unicode" w:hint="default"/>
        <w:w w:val="65"/>
        <w:sz w:val="26"/>
        <w:szCs w:val="26"/>
        <w:lang w:val="vi" w:eastAsia="en-US" w:bidi="ar-SA"/>
      </w:rPr>
    </w:lvl>
    <w:lvl w:ilvl="1" w:tplc="5DE2105E">
      <w:numFmt w:val="bullet"/>
      <w:lvlText w:val="•"/>
      <w:lvlJc w:val="left"/>
      <w:pPr>
        <w:ind w:left="2388" w:hanging="360"/>
      </w:pPr>
      <w:rPr>
        <w:rFonts w:hint="default"/>
        <w:lang w:val="vi" w:eastAsia="en-US" w:bidi="ar-SA"/>
      </w:rPr>
    </w:lvl>
    <w:lvl w:ilvl="2" w:tplc="285A519A">
      <w:numFmt w:val="bullet"/>
      <w:lvlText w:val="•"/>
      <w:lvlJc w:val="left"/>
      <w:pPr>
        <w:ind w:left="3277" w:hanging="360"/>
      </w:pPr>
      <w:rPr>
        <w:rFonts w:hint="default"/>
        <w:lang w:val="vi" w:eastAsia="en-US" w:bidi="ar-SA"/>
      </w:rPr>
    </w:lvl>
    <w:lvl w:ilvl="3" w:tplc="E9866674">
      <w:numFmt w:val="bullet"/>
      <w:lvlText w:val="•"/>
      <w:lvlJc w:val="left"/>
      <w:pPr>
        <w:ind w:left="4165" w:hanging="360"/>
      </w:pPr>
      <w:rPr>
        <w:rFonts w:hint="default"/>
        <w:lang w:val="vi" w:eastAsia="en-US" w:bidi="ar-SA"/>
      </w:rPr>
    </w:lvl>
    <w:lvl w:ilvl="4" w:tplc="FF6A40F6">
      <w:numFmt w:val="bullet"/>
      <w:lvlText w:val="•"/>
      <w:lvlJc w:val="left"/>
      <w:pPr>
        <w:ind w:left="5054" w:hanging="360"/>
      </w:pPr>
      <w:rPr>
        <w:rFonts w:hint="default"/>
        <w:lang w:val="vi" w:eastAsia="en-US" w:bidi="ar-SA"/>
      </w:rPr>
    </w:lvl>
    <w:lvl w:ilvl="5" w:tplc="81B0A78E">
      <w:numFmt w:val="bullet"/>
      <w:lvlText w:val="•"/>
      <w:lvlJc w:val="left"/>
      <w:pPr>
        <w:ind w:left="5943" w:hanging="360"/>
      </w:pPr>
      <w:rPr>
        <w:rFonts w:hint="default"/>
        <w:lang w:val="vi" w:eastAsia="en-US" w:bidi="ar-SA"/>
      </w:rPr>
    </w:lvl>
    <w:lvl w:ilvl="6" w:tplc="976688B4">
      <w:numFmt w:val="bullet"/>
      <w:lvlText w:val="•"/>
      <w:lvlJc w:val="left"/>
      <w:pPr>
        <w:ind w:left="6831" w:hanging="360"/>
      </w:pPr>
      <w:rPr>
        <w:rFonts w:hint="default"/>
        <w:lang w:val="vi" w:eastAsia="en-US" w:bidi="ar-SA"/>
      </w:rPr>
    </w:lvl>
    <w:lvl w:ilvl="7" w:tplc="F650FA9E">
      <w:numFmt w:val="bullet"/>
      <w:lvlText w:val="•"/>
      <w:lvlJc w:val="left"/>
      <w:pPr>
        <w:ind w:left="7720" w:hanging="360"/>
      </w:pPr>
      <w:rPr>
        <w:rFonts w:hint="default"/>
        <w:lang w:val="vi" w:eastAsia="en-US" w:bidi="ar-SA"/>
      </w:rPr>
    </w:lvl>
    <w:lvl w:ilvl="8" w:tplc="1BF291D2">
      <w:numFmt w:val="bullet"/>
      <w:lvlText w:val="•"/>
      <w:lvlJc w:val="left"/>
      <w:pPr>
        <w:ind w:left="8608" w:hanging="360"/>
      </w:pPr>
      <w:rPr>
        <w:rFonts w:hint="default"/>
        <w:lang w:val="vi" w:eastAsia="en-US" w:bidi="ar-SA"/>
      </w:rPr>
    </w:lvl>
  </w:abstractNum>
  <w:abstractNum w:abstractNumId="23" w15:restartNumberingAfterBreak="0">
    <w:nsid w:val="7F5F2E44"/>
    <w:multiLevelType w:val="hybridMultilevel"/>
    <w:tmpl w:val="62B42E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981278421">
    <w:abstractNumId w:val="13"/>
  </w:num>
  <w:num w:numId="2" w16cid:durableId="139737297">
    <w:abstractNumId w:val="11"/>
  </w:num>
  <w:num w:numId="3" w16cid:durableId="144202426">
    <w:abstractNumId w:val="22"/>
  </w:num>
  <w:num w:numId="4" w16cid:durableId="883371434">
    <w:abstractNumId w:val="9"/>
  </w:num>
  <w:num w:numId="5" w16cid:durableId="315842366">
    <w:abstractNumId w:val="8"/>
  </w:num>
  <w:num w:numId="6" w16cid:durableId="711458897">
    <w:abstractNumId w:val="16"/>
  </w:num>
  <w:num w:numId="7" w16cid:durableId="588388204">
    <w:abstractNumId w:val="1"/>
  </w:num>
  <w:num w:numId="8" w16cid:durableId="740643910">
    <w:abstractNumId w:val="17"/>
  </w:num>
  <w:num w:numId="9" w16cid:durableId="708647985">
    <w:abstractNumId w:val="14"/>
  </w:num>
  <w:num w:numId="10" w16cid:durableId="1923441787">
    <w:abstractNumId w:val="23"/>
  </w:num>
  <w:num w:numId="11" w16cid:durableId="1411198795">
    <w:abstractNumId w:val="2"/>
  </w:num>
  <w:num w:numId="12" w16cid:durableId="738020857">
    <w:abstractNumId w:val="3"/>
  </w:num>
  <w:num w:numId="13" w16cid:durableId="109668365">
    <w:abstractNumId w:val="6"/>
  </w:num>
  <w:num w:numId="14" w16cid:durableId="1542940617">
    <w:abstractNumId w:val="19"/>
  </w:num>
  <w:num w:numId="15" w16cid:durableId="558638200">
    <w:abstractNumId w:val="15"/>
  </w:num>
  <w:num w:numId="16" w16cid:durableId="1247807406">
    <w:abstractNumId w:val="21"/>
  </w:num>
  <w:num w:numId="17" w16cid:durableId="1340738441">
    <w:abstractNumId w:val="5"/>
  </w:num>
  <w:num w:numId="18" w16cid:durableId="1498954453">
    <w:abstractNumId w:val="12"/>
  </w:num>
  <w:num w:numId="19" w16cid:durableId="1629704984">
    <w:abstractNumId w:val="4"/>
  </w:num>
  <w:num w:numId="20" w16cid:durableId="459108783">
    <w:abstractNumId w:val="7"/>
  </w:num>
  <w:num w:numId="21" w16cid:durableId="1037467604">
    <w:abstractNumId w:val="0"/>
  </w:num>
  <w:num w:numId="22" w16cid:durableId="140462535">
    <w:abstractNumId w:val="10"/>
  </w:num>
  <w:num w:numId="23" w16cid:durableId="1003779642">
    <w:abstractNumId w:val="18"/>
  </w:num>
  <w:num w:numId="24" w16cid:durableId="1159271333">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09"/>
    <w:rsid w:val="0000083E"/>
    <w:rsid w:val="00001222"/>
    <w:rsid w:val="0000222D"/>
    <w:rsid w:val="00002626"/>
    <w:rsid w:val="000035DF"/>
    <w:rsid w:val="00003E96"/>
    <w:rsid w:val="00003FFB"/>
    <w:rsid w:val="00005C21"/>
    <w:rsid w:val="0000754A"/>
    <w:rsid w:val="000103E0"/>
    <w:rsid w:val="000119ED"/>
    <w:rsid w:val="000123C6"/>
    <w:rsid w:val="00013C02"/>
    <w:rsid w:val="00013DAC"/>
    <w:rsid w:val="000142F2"/>
    <w:rsid w:val="00014A16"/>
    <w:rsid w:val="00017F59"/>
    <w:rsid w:val="000203C2"/>
    <w:rsid w:val="000205ED"/>
    <w:rsid w:val="000207CC"/>
    <w:rsid w:val="00021BAC"/>
    <w:rsid w:val="00022040"/>
    <w:rsid w:val="0002384A"/>
    <w:rsid w:val="00023A49"/>
    <w:rsid w:val="000241A7"/>
    <w:rsid w:val="00024E0D"/>
    <w:rsid w:val="000250A5"/>
    <w:rsid w:val="0002588C"/>
    <w:rsid w:val="00026951"/>
    <w:rsid w:val="0002713E"/>
    <w:rsid w:val="0002773E"/>
    <w:rsid w:val="000277D3"/>
    <w:rsid w:val="00030C0C"/>
    <w:rsid w:val="00031A6C"/>
    <w:rsid w:val="00036BE1"/>
    <w:rsid w:val="000402AC"/>
    <w:rsid w:val="00040445"/>
    <w:rsid w:val="00040AC0"/>
    <w:rsid w:val="00041341"/>
    <w:rsid w:val="00041748"/>
    <w:rsid w:val="00041FFE"/>
    <w:rsid w:val="0004284B"/>
    <w:rsid w:val="00043597"/>
    <w:rsid w:val="000439C3"/>
    <w:rsid w:val="00044AAB"/>
    <w:rsid w:val="00045548"/>
    <w:rsid w:val="00046075"/>
    <w:rsid w:val="000464BF"/>
    <w:rsid w:val="00047849"/>
    <w:rsid w:val="00047A98"/>
    <w:rsid w:val="00052C21"/>
    <w:rsid w:val="000532A2"/>
    <w:rsid w:val="00053DCC"/>
    <w:rsid w:val="00054ADA"/>
    <w:rsid w:val="000555C7"/>
    <w:rsid w:val="000567F8"/>
    <w:rsid w:val="00057635"/>
    <w:rsid w:val="0006028D"/>
    <w:rsid w:val="00060AA2"/>
    <w:rsid w:val="00061873"/>
    <w:rsid w:val="00061F2F"/>
    <w:rsid w:val="0006230A"/>
    <w:rsid w:val="00062320"/>
    <w:rsid w:val="00063F73"/>
    <w:rsid w:val="0006520B"/>
    <w:rsid w:val="00065546"/>
    <w:rsid w:val="00065761"/>
    <w:rsid w:val="00065A3F"/>
    <w:rsid w:val="00065E68"/>
    <w:rsid w:val="00070178"/>
    <w:rsid w:val="000706A3"/>
    <w:rsid w:val="0007252A"/>
    <w:rsid w:val="00072785"/>
    <w:rsid w:val="00073D28"/>
    <w:rsid w:val="0007442B"/>
    <w:rsid w:val="000753C0"/>
    <w:rsid w:val="00075427"/>
    <w:rsid w:val="00075574"/>
    <w:rsid w:val="00076892"/>
    <w:rsid w:val="000769B9"/>
    <w:rsid w:val="00076E0B"/>
    <w:rsid w:val="00077609"/>
    <w:rsid w:val="00077F44"/>
    <w:rsid w:val="00080255"/>
    <w:rsid w:val="000803E3"/>
    <w:rsid w:val="00080F26"/>
    <w:rsid w:val="00082569"/>
    <w:rsid w:val="0008296F"/>
    <w:rsid w:val="00083286"/>
    <w:rsid w:val="00083D7B"/>
    <w:rsid w:val="0008498D"/>
    <w:rsid w:val="00086C4C"/>
    <w:rsid w:val="0009079E"/>
    <w:rsid w:val="00094103"/>
    <w:rsid w:val="00095C75"/>
    <w:rsid w:val="0009607B"/>
    <w:rsid w:val="000A0F04"/>
    <w:rsid w:val="000A70C4"/>
    <w:rsid w:val="000A7106"/>
    <w:rsid w:val="000A739F"/>
    <w:rsid w:val="000A7583"/>
    <w:rsid w:val="000A7589"/>
    <w:rsid w:val="000A7912"/>
    <w:rsid w:val="000B039C"/>
    <w:rsid w:val="000B08E4"/>
    <w:rsid w:val="000B16E7"/>
    <w:rsid w:val="000B1883"/>
    <w:rsid w:val="000B2B4A"/>
    <w:rsid w:val="000B2D10"/>
    <w:rsid w:val="000B2D24"/>
    <w:rsid w:val="000B368C"/>
    <w:rsid w:val="000B45D5"/>
    <w:rsid w:val="000B4A7B"/>
    <w:rsid w:val="000B4AC4"/>
    <w:rsid w:val="000B58E1"/>
    <w:rsid w:val="000B5B37"/>
    <w:rsid w:val="000B5E6B"/>
    <w:rsid w:val="000B6735"/>
    <w:rsid w:val="000B6F91"/>
    <w:rsid w:val="000C0BF4"/>
    <w:rsid w:val="000C443F"/>
    <w:rsid w:val="000C4A81"/>
    <w:rsid w:val="000C6B54"/>
    <w:rsid w:val="000D230A"/>
    <w:rsid w:val="000D3C39"/>
    <w:rsid w:val="000D4595"/>
    <w:rsid w:val="000E1B74"/>
    <w:rsid w:val="000E2199"/>
    <w:rsid w:val="000E28C9"/>
    <w:rsid w:val="000E2ED1"/>
    <w:rsid w:val="000E3818"/>
    <w:rsid w:val="000E424D"/>
    <w:rsid w:val="000E45E5"/>
    <w:rsid w:val="000E5A76"/>
    <w:rsid w:val="000E5EEF"/>
    <w:rsid w:val="000E61EB"/>
    <w:rsid w:val="000E76CE"/>
    <w:rsid w:val="000E7A97"/>
    <w:rsid w:val="000F080A"/>
    <w:rsid w:val="000F2D86"/>
    <w:rsid w:val="000F4152"/>
    <w:rsid w:val="000F4B4A"/>
    <w:rsid w:val="000F50B5"/>
    <w:rsid w:val="000F54D2"/>
    <w:rsid w:val="000F63EA"/>
    <w:rsid w:val="000F6A8A"/>
    <w:rsid w:val="000F78DC"/>
    <w:rsid w:val="0010048B"/>
    <w:rsid w:val="00101EF7"/>
    <w:rsid w:val="001032A1"/>
    <w:rsid w:val="0010396E"/>
    <w:rsid w:val="00103C13"/>
    <w:rsid w:val="00103E60"/>
    <w:rsid w:val="0010605F"/>
    <w:rsid w:val="001067D6"/>
    <w:rsid w:val="001079F8"/>
    <w:rsid w:val="00110B61"/>
    <w:rsid w:val="00115C63"/>
    <w:rsid w:val="00116294"/>
    <w:rsid w:val="00116478"/>
    <w:rsid w:val="00116761"/>
    <w:rsid w:val="00117E79"/>
    <w:rsid w:val="00121436"/>
    <w:rsid w:val="00121D1B"/>
    <w:rsid w:val="00123154"/>
    <w:rsid w:val="00124B07"/>
    <w:rsid w:val="00124DD5"/>
    <w:rsid w:val="00125004"/>
    <w:rsid w:val="00126385"/>
    <w:rsid w:val="001273DF"/>
    <w:rsid w:val="00127F38"/>
    <w:rsid w:val="00130428"/>
    <w:rsid w:val="00130B90"/>
    <w:rsid w:val="00131AA6"/>
    <w:rsid w:val="0013243F"/>
    <w:rsid w:val="0013302E"/>
    <w:rsid w:val="00133C42"/>
    <w:rsid w:val="001340B6"/>
    <w:rsid w:val="00134F00"/>
    <w:rsid w:val="001362AF"/>
    <w:rsid w:val="00136753"/>
    <w:rsid w:val="00141462"/>
    <w:rsid w:val="00141ABB"/>
    <w:rsid w:val="00141C67"/>
    <w:rsid w:val="001426C3"/>
    <w:rsid w:val="00142A3D"/>
    <w:rsid w:val="00144222"/>
    <w:rsid w:val="00144C2A"/>
    <w:rsid w:val="0014585A"/>
    <w:rsid w:val="001469C9"/>
    <w:rsid w:val="001478C9"/>
    <w:rsid w:val="00150281"/>
    <w:rsid w:val="001513B8"/>
    <w:rsid w:val="001513E3"/>
    <w:rsid w:val="00152B91"/>
    <w:rsid w:val="00154393"/>
    <w:rsid w:val="00154644"/>
    <w:rsid w:val="001552D0"/>
    <w:rsid w:val="00156743"/>
    <w:rsid w:val="0015708F"/>
    <w:rsid w:val="00157B66"/>
    <w:rsid w:val="00160436"/>
    <w:rsid w:val="00162E1C"/>
    <w:rsid w:val="00163B74"/>
    <w:rsid w:val="001647BC"/>
    <w:rsid w:val="001655DD"/>
    <w:rsid w:val="00170959"/>
    <w:rsid w:val="00176C86"/>
    <w:rsid w:val="0018007E"/>
    <w:rsid w:val="00180695"/>
    <w:rsid w:val="00181FA6"/>
    <w:rsid w:val="00182304"/>
    <w:rsid w:val="00182AC2"/>
    <w:rsid w:val="00184770"/>
    <w:rsid w:val="00186C04"/>
    <w:rsid w:val="00187496"/>
    <w:rsid w:val="0019025D"/>
    <w:rsid w:val="00190847"/>
    <w:rsid w:val="00192338"/>
    <w:rsid w:val="001932BD"/>
    <w:rsid w:val="00193303"/>
    <w:rsid w:val="00193947"/>
    <w:rsid w:val="00193BCC"/>
    <w:rsid w:val="0019445F"/>
    <w:rsid w:val="001954F2"/>
    <w:rsid w:val="00195A31"/>
    <w:rsid w:val="00196212"/>
    <w:rsid w:val="00196A78"/>
    <w:rsid w:val="0019760D"/>
    <w:rsid w:val="001A1C30"/>
    <w:rsid w:val="001A2A30"/>
    <w:rsid w:val="001A2B48"/>
    <w:rsid w:val="001A36F1"/>
    <w:rsid w:val="001A3A7B"/>
    <w:rsid w:val="001A45A3"/>
    <w:rsid w:val="001A52FD"/>
    <w:rsid w:val="001A5C3F"/>
    <w:rsid w:val="001A7918"/>
    <w:rsid w:val="001B00A6"/>
    <w:rsid w:val="001B0289"/>
    <w:rsid w:val="001B0DB7"/>
    <w:rsid w:val="001B117D"/>
    <w:rsid w:val="001B1350"/>
    <w:rsid w:val="001B151F"/>
    <w:rsid w:val="001B15D2"/>
    <w:rsid w:val="001B2BB3"/>
    <w:rsid w:val="001B4252"/>
    <w:rsid w:val="001B500B"/>
    <w:rsid w:val="001B7F17"/>
    <w:rsid w:val="001C13AE"/>
    <w:rsid w:val="001C191E"/>
    <w:rsid w:val="001C1B84"/>
    <w:rsid w:val="001C278D"/>
    <w:rsid w:val="001C48CF"/>
    <w:rsid w:val="001C4DAF"/>
    <w:rsid w:val="001C5235"/>
    <w:rsid w:val="001C5336"/>
    <w:rsid w:val="001C5AC0"/>
    <w:rsid w:val="001C6D34"/>
    <w:rsid w:val="001C71D2"/>
    <w:rsid w:val="001D00E5"/>
    <w:rsid w:val="001D04A0"/>
    <w:rsid w:val="001D0553"/>
    <w:rsid w:val="001D0B9A"/>
    <w:rsid w:val="001D0FFA"/>
    <w:rsid w:val="001D1026"/>
    <w:rsid w:val="001D1394"/>
    <w:rsid w:val="001D18BC"/>
    <w:rsid w:val="001D2EB9"/>
    <w:rsid w:val="001D3130"/>
    <w:rsid w:val="001D34CA"/>
    <w:rsid w:val="001D4338"/>
    <w:rsid w:val="001D5A73"/>
    <w:rsid w:val="001D5D52"/>
    <w:rsid w:val="001D6AA8"/>
    <w:rsid w:val="001D7ACE"/>
    <w:rsid w:val="001E0318"/>
    <w:rsid w:val="001E2CCC"/>
    <w:rsid w:val="001E3147"/>
    <w:rsid w:val="001E3EAB"/>
    <w:rsid w:val="001E4472"/>
    <w:rsid w:val="001E552E"/>
    <w:rsid w:val="001E6660"/>
    <w:rsid w:val="001E7776"/>
    <w:rsid w:val="001E7A1C"/>
    <w:rsid w:val="001F03E2"/>
    <w:rsid w:val="001F051C"/>
    <w:rsid w:val="001F0CDA"/>
    <w:rsid w:val="001F142D"/>
    <w:rsid w:val="001F277A"/>
    <w:rsid w:val="001F2CE7"/>
    <w:rsid w:val="001F2FCE"/>
    <w:rsid w:val="001F3A24"/>
    <w:rsid w:val="001F3A9F"/>
    <w:rsid w:val="001F3C4A"/>
    <w:rsid w:val="001F4F83"/>
    <w:rsid w:val="001F59AF"/>
    <w:rsid w:val="001F6786"/>
    <w:rsid w:val="001F6CEC"/>
    <w:rsid w:val="001F6D5D"/>
    <w:rsid w:val="001F7D32"/>
    <w:rsid w:val="002008FB"/>
    <w:rsid w:val="00202BCE"/>
    <w:rsid w:val="00204494"/>
    <w:rsid w:val="002044D1"/>
    <w:rsid w:val="002047AD"/>
    <w:rsid w:val="00205F9E"/>
    <w:rsid w:val="00207B12"/>
    <w:rsid w:val="00207DC3"/>
    <w:rsid w:val="00210C33"/>
    <w:rsid w:val="002117F1"/>
    <w:rsid w:val="00212001"/>
    <w:rsid w:val="00212908"/>
    <w:rsid w:val="00213930"/>
    <w:rsid w:val="00215EC2"/>
    <w:rsid w:val="00216D1F"/>
    <w:rsid w:val="00217D13"/>
    <w:rsid w:val="00221A86"/>
    <w:rsid w:val="002222F8"/>
    <w:rsid w:val="0022243A"/>
    <w:rsid w:val="00222706"/>
    <w:rsid w:val="00224A91"/>
    <w:rsid w:val="00224D80"/>
    <w:rsid w:val="00226DC0"/>
    <w:rsid w:val="0022750B"/>
    <w:rsid w:val="00227A2D"/>
    <w:rsid w:val="0023062F"/>
    <w:rsid w:val="00230E15"/>
    <w:rsid w:val="00231609"/>
    <w:rsid w:val="002330A1"/>
    <w:rsid w:val="00233593"/>
    <w:rsid w:val="0023393C"/>
    <w:rsid w:val="002348B1"/>
    <w:rsid w:val="00236378"/>
    <w:rsid w:val="00237127"/>
    <w:rsid w:val="002379C2"/>
    <w:rsid w:val="00237DFA"/>
    <w:rsid w:val="002404BC"/>
    <w:rsid w:val="00241172"/>
    <w:rsid w:val="00241241"/>
    <w:rsid w:val="0024260D"/>
    <w:rsid w:val="00242F5F"/>
    <w:rsid w:val="00243A31"/>
    <w:rsid w:val="00245913"/>
    <w:rsid w:val="00245AFF"/>
    <w:rsid w:val="00245C7D"/>
    <w:rsid w:val="00251434"/>
    <w:rsid w:val="00251668"/>
    <w:rsid w:val="00251F5A"/>
    <w:rsid w:val="00252DE7"/>
    <w:rsid w:val="00253D67"/>
    <w:rsid w:val="002543F3"/>
    <w:rsid w:val="00254471"/>
    <w:rsid w:val="00254DD6"/>
    <w:rsid w:val="0025553B"/>
    <w:rsid w:val="00257395"/>
    <w:rsid w:val="00260A88"/>
    <w:rsid w:val="00260B13"/>
    <w:rsid w:val="002626C0"/>
    <w:rsid w:val="00264274"/>
    <w:rsid w:val="002642D6"/>
    <w:rsid w:val="00264684"/>
    <w:rsid w:val="0026567A"/>
    <w:rsid w:val="00266209"/>
    <w:rsid w:val="00266458"/>
    <w:rsid w:val="00266D5A"/>
    <w:rsid w:val="00267D85"/>
    <w:rsid w:val="0027243A"/>
    <w:rsid w:val="0027304A"/>
    <w:rsid w:val="00273E93"/>
    <w:rsid w:val="00276548"/>
    <w:rsid w:val="00277210"/>
    <w:rsid w:val="002775E9"/>
    <w:rsid w:val="00281571"/>
    <w:rsid w:val="00281D78"/>
    <w:rsid w:val="00284305"/>
    <w:rsid w:val="00284616"/>
    <w:rsid w:val="00284B42"/>
    <w:rsid w:val="00284FDF"/>
    <w:rsid w:val="002851C7"/>
    <w:rsid w:val="002862E1"/>
    <w:rsid w:val="00286CA5"/>
    <w:rsid w:val="00286CCE"/>
    <w:rsid w:val="002873BD"/>
    <w:rsid w:val="00290F3C"/>
    <w:rsid w:val="00291EBC"/>
    <w:rsid w:val="0029269B"/>
    <w:rsid w:val="002933F9"/>
    <w:rsid w:val="00293A40"/>
    <w:rsid w:val="00293D19"/>
    <w:rsid w:val="00293F8C"/>
    <w:rsid w:val="002941D5"/>
    <w:rsid w:val="00294F9B"/>
    <w:rsid w:val="0029621C"/>
    <w:rsid w:val="0029795B"/>
    <w:rsid w:val="002A12F3"/>
    <w:rsid w:val="002A13D6"/>
    <w:rsid w:val="002A25A3"/>
    <w:rsid w:val="002A274F"/>
    <w:rsid w:val="002A3ACF"/>
    <w:rsid w:val="002A5A75"/>
    <w:rsid w:val="002A5E8C"/>
    <w:rsid w:val="002A7A9A"/>
    <w:rsid w:val="002A7E23"/>
    <w:rsid w:val="002B0798"/>
    <w:rsid w:val="002B0E76"/>
    <w:rsid w:val="002B1592"/>
    <w:rsid w:val="002B1F89"/>
    <w:rsid w:val="002B270C"/>
    <w:rsid w:val="002B4C6F"/>
    <w:rsid w:val="002B5A31"/>
    <w:rsid w:val="002B6134"/>
    <w:rsid w:val="002B618C"/>
    <w:rsid w:val="002B64BB"/>
    <w:rsid w:val="002B6538"/>
    <w:rsid w:val="002B71BD"/>
    <w:rsid w:val="002B79FB"/>
    <w:rsid w:val="002B7A57"/>
    <w:rsid w:val="002C027A"/>
    <w:rsid w:val="002C1B07"/>
    <w:rsid w:val="002C1C19"/>
    <w:rsid w:val="002C25D3"/>
    <w:rsid w:val="002C261B"/>
    <w:rsid w:val="002C632B"/>
    <w:rsid w:val="002C6500"/>
    <w:rsid w:val="002D03D9"/>
    <w:rsid w:val="002D16C1"/>
    <w:rsid w:val="002D2331"/>
    <w:rsid w:val="002D2CDE"/>
    <w:rsid w:val="002D3547"/>
    <w:rsid w:val="002D3CDE"/>
    <w:rsid w:val="002D5FBD"/>
    <w:rsid w:val="002D612A"/>
    <w:rsid w:val="002D6907"/>
    <w:rsid w:val="002E0B29"/>
    <w:rsid w:val="002E1A02"/>
    <w:rsid w:val="002E1DF7"/>
    <w:rsid w:val="002E3222"/>
    <w:rsid w:val="002E6F85"/>
    <w:rsid w:val="002F12D0"/>
    <w:rsid w:val="002F2113"/>
    <w:rsid w:val="002F2749"/>
    <w:rsid w:val="002F27CC"/>
    <w:rsid w:val="002F3183"/>
    <w:rsid w:val="002F3846"/>
    <w:rsid w:val="002F6396"/>
    <w:rsid w:val="002F7EED"/>
    <w:rsid w:val="003022D0"/>
    <w:rsid w:val="003028A5"/>
    <w:rsid w:val="00305C66"/>
    <w:rsid w:val="0030657D"/>
    <w:rsid w:val="00310FFB"/>
    <w:rsid w:val="00311814"/>
    <w:rsid w:val="00311F50"/>
    <w:rsid w:val="003132A4"/>
    <w:rsid w:val="0031561B"/>
    <w:rsid w:val="003170D3"/>
    <w:rsid w:val="00324023"/>
    <w:rsid w:val="003260D4"/>
    <w:rsid w:val="003261BB"/>
    <w:rsid w:val="003261EB"/>
    <w:rsid w:val="00327D0B"/>
    <w:rsid w:val="00330870"/>
    <w:rsid w:val="00331C04"/>
    <w:rsid w:val="00332649"/>
    <w:rsid w:val="00332D16"/>
    <w:rsid w:val="00333283"/>
    <w:rsid w:val="0033339B"/>
    <w:rsid w:val="00335402"/>
    <w:rsid w:val="003369B0"/>
    <w:rsid w:val="003374E2"/>
    <w:rsid w:val="00340A65"/>
    <w:rsid w:val="00341415"/>
    <w:rsid w:val="00342895"/>
    <w:rsid w:val="00343043"/>
    <w:rsid w:val="00344EC1"/>
    <w:rsid w:val="003466C3"/>
    <w:rsid w:val="003466EB"/>
    <w:rsid w:val="003470D1"/>
    <w:rsid w:val="00351049"/>
    <w:rsid w:val="0035120A"/>
    <w:rsid w:val="003515BB"/>
    <w:rsid w:val="00352DEF"/>
    <w:rsid w:val="0035408B"/>
    <w:rsid w:val="00354B33"/>
    <w:rsid w:val="00354C03"/>
    <w:rsid w:val="00356F57"/>
    <w:rsid w:val="003615B7"/>
    <w:rsid w:val="00361EC1"/>
    <w:rsid w:val="003620CF"/>
    <w:rsid w:val="00362B46"/>
    <w:rsid w:val="00362B7E"/>
    <w:rsid w:val="00363396"/>
    <w:rsid w:val="003669BD"/>
    <w:rsid w:val="00367403"/>
    <w:rsid w:val="00367679"/>
    <w:rsid w:val="003677F0"/>
    <w:rsid w:val="003718C9"/>
    <w:rsid w:val="0037227A"/>
    <w:rsid w:val="003747C4"/>
    <w:rsid w:val="00375B8A"/>
    <w:rsid w:val="00376558"/>
    <w:rsid w:val="00377A5A"/>
    <w:rsid w:val="0038047A"/>
    <w:rsid w:val="00380832"/>
    <w:rsid w:val="00380CA7"/>
    <w:rsid w:val="0038213C"/>
    <w:rsid w:val="00383722"/>
    <w:rsid w:val="00384C8B"/>
    <w:rsid w:val="00385C18"/>
    <w:rsid w:val="00385CDF"/>
    <w:rsid w:val="003914AF"/>
    <w:rsid w:val="00392019"/>
    <w:rsid w:val="00392618"/>
    <w:rsid w:val="003926A9"/>
    <w:rsid w:val="00392BC2"/>
    <w:rsid w:val="00392C1A"/>
    <w:rsid w:val="00392D9F"/>
    <w:rsid w:val="0039354F"/>
    <w:rsid w:val="00394108"/>
    <w:rsid w:val="00397D49"/>
    <w:rsid w:val="003A04D3"/>
    <w:rsid w:val="003A0D5A"/>
    <w:rsid w:val="003A0DD3"/>
    <w:rsid w:val="003A1639"/>
    <w:rsid w:val="003A2C4A"/>
    <w:rsid w:val="003A51AF"/>
    <w:rsid w:val="003A55B5"/>
    <w:rsid w:val="003A5A05"/>
    <w:rsid w:val="003A7078"/>
    <w:rsid w:val="003A7703"/>
    <w:rsid w:val="003A7CD8"/>
    <w:rsid w:val="003B0513"/>
    <w:rsid w:val="003B089A"/>
    <w:rsid w:val="003B1A2B"/>
    <w:rsid w:val="003B3807"/>
    <w:rsid w:val="003B3B01"/>
    <w:rsid w:val="003B582A"/>
    <w:rsid w:val="003B5946"/>
    <w:rsid w:val="003B72D5"/>
    <w:rsid w:val="003B7EC8"/>
    <w:rsid w:val="003C04F0"/>
    <w:rsid w:val="003C24D2"/>
    <w:rsid w:val="003C24FB"/>
    <w:rsid w:val="003C2A27"/>
    <w:rsid w:val="003C322B"/>
    <w:rsid w:val="003C33B7"/>
    <w:rsid w:val="003C342B"/>
    <w:rsid w:val="003C4737"/>
    <w:rsid w:val="003C7832"/>
    <w:rsid w:val="003C78A9"/>
    <w:rsid w:val="003D0134"/>
    <w:rsid w:val="003D2084"/>
    <w:rsid w:val="003D2207"/>
    <w:rsid w:val="003D3D7F"/>
    <w:rsid w:val="003D49AC"/>
    <w:rsid w:val="003D4C3E"/>
    <w:rsid w:val="003D5344"/>
    <w:rsid w:val="003D6A8C"/>
    <w:rsid w:val="003D6FC8"/>
    <w:rsid w:val="003E0365"/>
    <w:rsid w:val="003E0C25"/>
    <w:rsid w:val="003E0C30"/>
    <w:rsid w:val="003E0C85"/>
    <w:rsid w:val="003E1E8F"/>
    <w:rsid w:val="003E265A"/>
    <w:rsid w:val="003E4F5E"/>
    <w:rsid w:val="003E7613"/>
    <w:rsid w:val="003F0FEB"/>
    <w:rsid w:val="003F108F"/>
    <w:rsid w:val="003F48D4"/>
    <w:rsid w:val="003F5207"/>
    <w:rsid w:val="003F55FF"/>
    <w:rsid w:val="003F644D"/>
    <w:rsid w:val="003F661B"/>
    <w:rsid w:val="003F7493"/>
    <w:rsid w:val="003F7912"/>
    <w:rsid w:val="00400ED7"/>
    <w:rsid w:val="00401026"/>
    <w:rsid w:val="00401501"/>
    <w:rsid w:val="00401C05"/>
    <w:rsid w:val="00401DC7"/>
    <w:rsid w:val="00402639"/>
    <w:rsid w:val="00406A02"/>
    <w:rsid w:val="00406BE7"/>
    <w:rsid w:val="00406FC7"/>
    <w:rsid w:val="004073BB"/>
    <w:rsid w:val="004076AC"/>
    <w:rsid w:val="0041062D"/>
    <w:rsid w:val="00410DB9"/>
    <w:rsid w:val="00411FFC"/>
    <w:rsid w:val="00413362"/>
    <w:rsid w:val="00414BB9"/>
    <w:rsid w:val="00416B7E"/>
    <w:rsid w:val="00417073"/>
    <w:rsid w:val="004205FE"/>
    <w:rsid w:val="0042065B"/>
    <w:rsid w:val="0042185D"/>
    <w:rsid w:val="004222AE"/>
    <w:rsid w:val="00422F38"/>
    <w:rsid w:val="0042406A"/>
    <w:rsid w:val="00424540"/>
    <w:rsid w:val="00424E43"/>
    <w:rsid w:val="0042623D"/>
    <w:rsid w:val="004268B9"/>
    <w:rsid w:val="004277B9"/>
    <w:rsid w:val="00427A50"/>
    <w:rsid w:val="00430AE4"/>
    <w:rsid w:val="00431608"/>
    <w:rsid w:val="00431635"/>
    <w:rsid w:val="00432088"/>
    <w:rsid w:val="004323C0"/>
    <w:rsid w:val="00432A36"/>
    <w:rsid w:val="00433291"/>
    <w:rsid w:val="004336DF"/>
    <w:rsid w:val="00435BE8"/>
    <w:rsid w:val="00436026"/>
    <w:rsid w:val="0044373F"/>
    <w:rsid w:val="00443C65"/>
    <w:rsid w:val="00445B33"/>
    <w:rsid w:val="00445E6F"/>
    <w:rsid w:val="00446C7E"/>
    <w:rsid w:val="004474E7"/>
    <w:rsid w:val="0045018C"/>
    <w:rsid w:val="00450F06"/>
    <w:rsid w:val="0045191A"/>
    <w:rsid w:val="00452C24"/>
    <w:rsid w:val="00453DE7"/>
    <w:rsid w:val="0045434B"/>
    <w:rsid w:val="00454390"/>
    <w:rsid w:val="00454C3D"/>
    <w:rsid w:val="00454C70"/>
    <w:rsid w:val="00455DE6"/>
    <w:rsid w:val="00455F46"/>
    <w:rsid w:val="00456CF2"/>
    <w:rsid w:val="0046003C"/>
    <w:rsid w:val="00460697"/>
    <w:rsid w:val="0046165C"/>
    <w:rsid w:val="004619B3"/>
    <w:rsid w:val="00461F24"/>
    <w:rsid w:val="00462319"/>
    <w:rsid w:val="0046270B"/>
    <w:rsid w:val="00463576"/>
    <w:rsid w:val="0046517E"/>
    <w:rsid w:val="00465B30"/>
    <w:rsid w:val="00467EEF"/>
    <w:rsid w:val="00470F01"/>
    <w:rsid w:val="00471335"/>
    <w:rsid w:val="004716A8"/>
    <w:rsid w:val="00471852"/>
    <w:rsid w:val="00472024"/>
    <w:rsid w:val="00472AAB"/>
    <w:rsid w:val="00472E4F"/>
    <w:rsid w:val="00473110"/>
    <w:rsid w:val="00474BD1"/>
    <w:rsid w:val="00475ABB"/>
    <w:rsid w:val="004766D2"/>
    <w:rsid w:val="00476A3F"/>
    <w:rsid w:val="00477667"/>
    <w:rsid w:val="00481AEE"/>
    <w:rsid w:val="00482792"/>
    <w:rsid w:val="0048279D"/>
    <w:rsid w:val="004850DF"/>
    <w:rsid w:val="00485D9C"/>
    <w:rsid w:val="004868CC"/>
    <w:rsid w:val="00486B37"/>
    <w:rsid w:val="00486D36"/>
    <w:rsid w:val="00486F01"/>
    <w:rsid w:val="0048702B"/>
    <w:rsid w:val="004875B9"/>
    <w:rsid w:val="00487C56"/>
    <w:rsid w:val="0049042D"/>
    <w:rsid w:val="004905A3"/>
    <w:rsid w:val="00493EA2"/>
    <w:rsid w:val="00493FF0"/>
    <w:rsid w:val="004941CC"/>
    <w:rsid w:val="00494F97"/>
    <w:rsid w:val="00495946"/>
    <w:rsid w:val="00495BC1"/>
    <w:rsid w:val="00495C53"/>
    <w:rsid w:val="00496184"/>
    <w:rsid w:val="00496D8F"/>
    <w:rsid w:val="00497C52"/>
    <w:rsid w:val="004A1990"/>
    <w:rsid w:val="004A2E45"/>
    <w:rsid w:val="004A3668"/>
    <w:rsid w:val="004A3774"/>
    <w:rsid w:val="004A4091"/>
    <w:rsid w:val="004A462A"/>
    <w:rsid w:val="004A5742"/>
    <w:rsid w:val="004A5FC0"/>
    <w:rsid w:val="004A6269"/>
    <w:rsid w:val="004A7A9B"/>
    <w:rsid w:val="004A7B99"/>
    <w:rsid w:val="004A7CAE"/>
    <w:rsid w:val="004A7D2B"/>
    <w:rsid w:val="004B03D3"/>
    <w:rsid w:val="004B0407"/>
    <w:rsid w:val="004B28F4"/>
    <w:rsid w:val="004B2C58"/>
    <w:rsid w:val="004B3C1D"/>
    <w:rsid w:val="004B457A"/>
    <w:rsid w:val="004B54E0"/>
    <w:rsid w:val="004B5F49"/>
    <w:rsid w:val="004B7A3B"/>
    <w:rsid w:val="004C0385"/>
    <w:rsid w:val="004C2F9E"/>
    <w:rsid w:val="004C3FF0"/>
    <w:rsid w:val="004C4621"/>
    <w:rsid w:val="004C53DE"/>
    <w:rsid w:val="004C5582"/>
    <w:rsid w:val="004C5648"/>
    <w:rsid w:val="004C58FC"/>
    <w:rsid w:val="004C6279"/>
    <w:rsid w:val="004C66E3"/>
    <w:rsid w:val="004C6CC6"/>
    <w:rsid w:val="004D1F91"/>
    <w:rsid w:val="004D2053"/>
    <w:rsid w:val="004D4660"/>
    <w:rsid w:val="004D69B0"/>
    <w:rsid w:val="004E10E9"/>
    <w:rsid w:val="004E1760"/>
    <w:rsid w:val="004E46F5"/>
    <w:rsid w:val="004E5FBE"/>
    <w:rsid w:val="004E672F"/>
    <w:rsid w:val="004E726B"/>
    <w:rsid w:val="004E7AB2"/>
    <w:rsid w:val="004F0B3E"/>
    <w:rsid w:val="004F0CB0"/>
    <w:rsid w:val="004F15F0"/>
    <w:rsid w:val="004F33ED"/>
    <w:rsid w:val="004F53D5"/>
    <w:rsid w:val="004F5B95"/>
    <w:rsid w:val="005001E0"/>
    <w:rsid w:val="00500509"/>
    <w:rsid w:val="00500FCB"/>
    <w:rsid w:val="00501C2B"/>
    <w:rsid w:val="005021FE"/>
    <w:rsid w:val="0050274B"/>
    <w:rsid w:val="00502E1F"/>
    <w:rsid w:val="00504BC2"/>
    <w:rsid w:val="00506692"/>
    <w:rsid w:val="00507D33"/>
    <w:rsid w:val="005110EA"/>
    <w:rsid w:val="00511B1E"/>
    <w:rsid w:val="00512157"/>
    <w:rsid w:val="00513097"/>
    <w:rsid w:val="0051572F"/>
    <w:rsid w:val="00515924"/>
    <w:rsid w:val="005179BD"/>
    <w:rsid w:val="0052030E"/>
    <w:rsid w:val="0052037A"/>
    <w:rsid w:val="00521A84"/>
    <w:rsid w:val="00522652"/>
    <w:rsid w:val="00522829"/>
    <w:rsid w:val="00523697"/>
    <w:rsid w:val="00523850"/>
    <w:rsid w:val="00524801"/>
    <w:rsid w:val="00524A56"/>
    <w:rsid w:val="0052628F"/>
    <w:rsid w:val="005270A3"/>
    <w:rsid w:val="0053104E"/>
    <w:rsid w:val="00531A06"/>
    <w:rsid w:val="00532571"/>
    <w:rsid w:val="00534ABF"/>
    <w:rsid w:val="00537258"/>
    <w:rsid w:val="00537307"/>
    <w:rsid w:val="0053735D"/>
    <w:rsid w:val="005376D6"/>
    <w:rsid w:val="00540B4F"/>
    <w:rsid w:val="005428A8"/>
    <w:rsid w:val="00542E9F"/>
    <w:rsid w:val="005442A1"/>
    <w:rsid w:val="00544348"/>
    <w:rsid w:val="00544A07"/>
    <w:rsid w:val="00544C9E"/>
    <w:rsid w:val="005450D5"/>
    <w:rsid w:val="00545282"/>
    <w:rsid w:val="0054569F"/>
    <w:rsid w:val="00546324"/>
    <w:rsid w:val="00546D76"/>
    <w:rsid w:val="00546EE2"/>
    <w:rsid w:val="00547A45"/>
    <w:rsid w:val="00547CB3"/>
    <w:rsid w:val="00550D16"/>
    <w:rsid w:val="00554B06"/>
    <w:rsid w:val="00556370"/>
    <w:rsid w:val="00556FC8"/>
    <w:rsid w:val="00557127"/>
    <w:rsid w:val="005574B1"/>
    <w:rsid w:val="00561F2E"/>
    <w:rsid w:val="00562939"/>
    <w:rsid w:val="00562FE2"/>
    <w:rsid w:val="00563A10"/>
    <w:rsid w:val="00563E23"/>
    <w:rsid w:val="005641DD"/>
    <w:rsid w:val="005647FD"/>
    <w:rsid w:val="00565AE6"/>
    <w:rsid w:val="00565C3C"/>
    <w:rsid w:val="00565F58"/>
    <w:rsid w:val="00567839"/>
    <w:rsid w:val="00570763"/>
    <w:rsid w:val="00570E27"/>
    <w:rsid w:val="005719B4"/>
    <w:rsid w:val="00572416"/>
    <w:rsid w:val="005726D3"/>
    <w:rsid w:val="005730F7"/>
    <w:rsid w:val="00573605"/>
    <w:rsid w:val="00573F3A"/>
    <w:rsid w:val="00574A10"/>
    <w:rsid w:val="0057543E"/>
    <w:rsid w:val="00575F08"/>
    <w:rsid w:val="0057701E"/>
    <w:rsid w:val="00577EA7"/>
    <w:rsid w:val="0058145C"/>
    <w:rsid w:val="005816BE"/>
    <w:rsid w:val="00581912"/>
    <w:rsid w:val="00581F84"/>
    <w:rsid w:val="00582315"/>
    <w:rsid w:val="00582852"/>
    <w:rsid w:val="00582FD0"/>
    <w:rsid w:val="00583434"/>
    <w:rsid w:val="00583901"/>
    <w:rsid w:val="00586168"/>
    <w:rsid w:val="00587420"/>
    <w:rsid w:val="00587EF4"/>
    <w:rsid w:val="00592131"/>
    <w:rsid w:val="00592BEF"/>
    <w:rsid w:val="00592EC9"/>
    <w:rsid w:val="005938D3"/>
    <w:rsid w:val="00594132"/>
    <w:rsid w:val="0059417F"/>
    <w:rsid w:val="00594C69"/>
    <w:rsid w:val="005957C2"/>
    <w:rsid w:val="00595988"/>
    <w:rsid w:val="005A06DC"/>
    <w:rsid w:val="005A0E74"/>
    <w:rsid w:val="005A15DD"/>
    <w:rsid w:val="005A17C0"/>
    <w:rsid w:val="005A2010"/>
    <w:rsid w:val="005A20D4"/>
    <w:rsid w:val="005A3982"/>
    <w:rsid w:val="005A4AFC"/>
    <w:rsid w:val="005A59C2"/>
    <w:rsid w:val="005A7137"/>
    <w:rsid w:val="005A7680"/>
    <w:rsid w:val="005B036D"/>
    <w:rsid w:val="005B0F95"/>
    <w:rsid w:val="005B2CAC"/>
    <w:rsid w:val="005B52B4"/>
    <w:rsid w:val="005B674A"/>
    <w:rsid w:val="005B7564"/>
    <w:rsid w:val="005C126B"/>
    <w:rsid w:val="005C15B6"/>
    <w:rsid w:val="005C322C"/>
    <w:rsid w:val="005C3703"/>
    <w:rsid w:val="005C5F99"/>
    <w:rsid w:val="005C7620"/>
    <w:rsid w:val="005C76BE"/>
    <w:rsid w:val="005D08A2"/>
    <w:rsid w:val="005D1532"/>
    <w:rsid w:val="005D1891"/>
    <w:rsid w:val="005D1C6A"/>
    <w:rsid w:val="005D2C21"/>
    <w:rsid w:val="005D3B39"/>
    <w:rsid w:val="005D4599"/>
    <w:rsid w:val="005D47D3"/>
    <w:rsid w:val="005D4CBD"/>
    <w:rsid w:val="005D51F9"/>
    <w:rsid w:val="005D61C2"/>
    <w:rsid w:val="005D7CB6"/>
    <w:rsid w:val="005E00BB"/>
    <w:rsid w:val="005E02A1"/>
    <w:rsid w:val="005E0980"/>
    <w:rsid w:val="005E09D9"/>
    <w:rsid w:val="005E2BA9"/>
    <w:rsid w:val="005E3649"/>
    <w:rsid w:val="005E3C14"/>
    <w:rsid w:val="005E40FA"/>
    <w:rsid w:val="005E4199"/>
    <w:rsid w:val="005E41AA"/>
    <w:rsid w:val="005E50FC"/>
    <w:rsid w:val="005E5EBE"/>
    <w:rsid w:val="005E7F82"/>
    <w:rsid w:val="005F11F9"/>
    <w:rsid w:val="005F3C11"/>
    <w:rsid w:val="005F4550"/>
    <w:rsid w:val="005F5274"/>
    <w:rsid w:val="005F5C92"/>
    <w:rsid w:val="005F7B4C"/>
    <w:rsid w:val="00600E41"/>
    <w:rsid w:val="006018FD"/>
    <w:rsid w:val="00601BF6"/>
    <w:rsid w:val="00602A6B"/>
    <w:rsid w:val="00603460"/>
    <w:rsid w:val="00605A7F"/>
    <w:rsid w:val="006062A9"/>
    <w:rsid w:val="00606D9C"/>
    <w:rsid w:val="00607A73"/>
    <w:rsid w:val="00607D7F"/>
    <w:rsid w:val="00607F43"/>
    <w:rsid w:val="00610B36"/>
    <w:rsid w:val="00611ED4"/>
    <w:rsid w:val="00611F07"/>
    <w:rsid w:val="006124A8"/>
    <w:rsid w:val="00612671"/>
    <w:rsid w:val="00613C31"/>
    <w:rsid w:val="00613DAE"/>
    <w:rsid w:val="0061421A"/>
    <w:rsid w:val="00614225"/>
    <w:rsid w:val="00616C12"/>
    <w:rsid w:val="0061716B"/>
    <w:rsid w:val="006171F6"/>
    <w:rsid w:val="00617E1E"/>
    <w:rsid w:val="00623CB9"/>
    <w:rsid w:val="00623E25"/>
    <w:rsid w:val="00624E25"/>
    <w:rsid w:val="00625769"/>
    <w:rsid w:val="006262F1"/>
    <w:rsid w:val="00626A82"/>
    <w:rsid w:val="00627D3F"/>
    <w:rsid w:val="0063093A"/>
    <w:rsid w:val="006311BC"/>
    <w:rsid w:val="00631A19"/>
    <w:rsid w:val="006323CB"/>
    <w:rsid w:val="006326BD"/>
    <w:rsid w:val="00633147"/>
    <w:rsid w:val="00633677"/>
    <w:rsid w:val="00634543"/>
    <w:rsid w:val="00634631"/>
    <w:rsid w:val="006354DF"/>
    <w:rsid w:val="0063615E"/>
    <w:rsid w:val="006364A1"/>
    <w:rsid w:val="006367FA"/>
    <w:rsid w:val="0063749E"/>
    <w:rsid w:val="00637AAA"/>
    <w:rsid w:val="00637DAE"/>
    <w:rsid w:val="006403EF"/>
    <w:rsid w:val="00640E0A"/>
    <w:rsid w:val="0064243F"/>
    <w:rsid w:val="00642EB7"/>
    <w:rsid w:val="006447D7"/>
    <w:rsid w:val="00645C5B"/>
    <w:rsid w:val="00646016"/>
    <w:rsid w:val="00647736"/>
    <w:rsid w:val="0065022C"/>
    <w:rsid w:val="00650426"/>
    <w:rsid w:val="0065104F"/>
    <w:rsid w:val="00651849"/>
    <w:rsid w:val="00651E57"/>
    <w:rsid w:val="006526E6"/>
    <w:rsid w:val="006526FB"/>
    <w:rsid w:val="00654454"/>
    <w:rsid w:val="006544A6"/>
    <w:rsid w:val="00655D0E"/>
    <w:rsid w:val="00656EB8"/>
    <w:rsid w:val="006572AB"/>
    <w:rsid w:val="00657ABB"/>
    <w:rsid w:val="00657BF4"/>
    <w:rsid w:val="006605AF"/>
    <w:rsid w:val="00660F28"/>
    <w:rsid w:val="0066153A"/>
    <w:rsid w:val="00661E4E"/>
    <w:rsid w:val="006627DF"/>
    <w:rsid w:val="006642B4"/>
    <w:rsid w:val="006642B5"/>
    <w:rsid w:val="00664F24"/>
    <w:rsid w:val="00665A8B"/>
    <w:rsid w:val="006665A7"/>
    <w:rsid w:val="00666F5F"/>
    <w:rsid w:val="006679D5"/>
    <w:rsid w:val="006703AE"/>
    <w:rsid w:val="0067102F"/>
    <w:rsid w:val="0067238F"/>
    <w:rsid w:val="00673B8B"/>
    <w:rsid w:val="00675255"/>
    <w:rsid w:val="00675B03"/>
    <w:rsid w:val="006760B7"/>
    <w:rsid w:val="00677A2B"/>
    <w:rsid w:val="0068038C"/>
    <w:rsid w:val="0068077D"/>
    <w:rsid w:val="0068184C"/>
    <w:rsid w:val="00681851"/>
    <w:rsid w:val="00684257"/>
    <w:rsid w:val="00684486"/>
    <w:rsid w:val="00684740"/>
    <w:rsid w:val="0068570D"/>
    <w:rsid w:val="00685BC4"/>
    <w:rsid w:val="00686035"/>
    <w:rsid w:val="00687868"/>
    <w:rsid w:val="00687A7A"/>
    <w:rsid w:val="00687BA4"/>
    <w:rsid w:val="00690A97"/>
    <w:rsid w:val="00690E76"/>
    <w:rsid w:val="006910F1"/>
    <w:rsid w:val="00691420"/>
    <w:rsid w:val="00691D77"/>
    <w:rsid w:val="00692845"/>
    <w:rsid w:val="00692E89"/>
    <w:rsid w:val="006940D9"/>
    <w:rsid w:val="0069551F"/>
    <w:rsid w:val="00695DB7"/>
    <w:rsid w:val="00696049"/>
    <w:rsid w:val="00696EDD"/>
    <w:rsid w:val="006979BB"/>
    <w:rsid w:val="006A0A40"/>
    <w:rsid w:val="006A238B"/>
    <w:rsid w:val="006A2CEB"/>
    <w:rsid w:val="006A2D0E"/>
    <w:rsid w:val="006A319F"/>
    <w:rsid w:val="006A4E5C"/>
    <w:rsid w:val="006A4FE9"/>
    <w:rsid w:val="006A51CF"/>
    <w:rsid w:val="006A5647"/>
    <w:rsid w:val="006A61BF"/>
    <w:rsid w:val="006A743B"/>
    <w:rsid w:val="006A760B"/>
    <w:rsid w:val="006A7650"/>
    <w:rsid w:val="006B14AA"/>
    <w:rsid w:val="006B1AFD"/>
    <w:rsid w:val="006B23D6"/>
    <w:rsid w:val="006B25ED"/>
    <w:rsid w:val="006B28B3"/>
    <w:rsid w:val="006B61F0"/>
    <w:rsid w:val="006B6E7E"/>
    <w:rsid w:val="006B704E"/>
    <w:rsid w:val="006B7C3D"/>
    <w:rsid w:val="006B7FCC"/>
    <w:rsid w:val="006C01B5"/>
    <w:rsid w:val="006C0B4E"/>
    <w:rsid w:val="006C2114"/>
    <w:rsid w:val="006C49D3"/>
    <w:rsid w:val="006C503B"/>
    <w:rsid w:val="006C5B77"/>
    <w:rsid w:val="006C6E46"/>
    <w:rsid w:val="006C729F"/>
    <w:rsid w:val="006C749C"/>
    <w:rsid w:val="006D04AF"/>
    <w:rsid w:val="006D0591"/>
    <w:rsid w:val="006D12A0"/>
    <w:rsid w:val="006D181E"/>
    <w:rsid w:val="006D1DB0"/>
    <w:rsid w:val="006D23F6"/>
    <w:rsid w:val="006D3067"/>
    <w:rsid w:val="006D344A"/>
    <w:rsid w:val="006D3AEA"/>
    <w:rsid w:val="006D5B96"/>
    <w:rsid w:val="006D6F70"/>
    <w:rsid w:val="006E089D"/>
    <w:rsid w:val="006E16DA"/>
    <w:rsid w:val="006E6AC6"/>
    <w:rsid w:val="006E6D1B"/>
    <w:rsid w:val="006E7286"/>
    <w:rsid w:val="006F015E"/>
    <w:rsid w:val="006F0ACB"/>
    <w:rsid w:val="006F0C49"/>
    <w:rsid w:val="006F1676"/>
    <w:rsid w:val="006F3110"/>
    <w:rsid w:val="006F33EE"/>
    <w:rsid w:val="006F6FB7"/>
    <w:rsid w:val="0070012B"/>
    <w:rsid w:val="0070281F"/>
    <w:rsid w:val="00702EDB"/>
    <w:rsid w:val="00703723"/>
    <w:rsid w:val="00703CFE"/>
    <w:rsid w:val="00704D6A"/>
    <w:rsid w:val="00705353"/>
    <w:rsid w:val="00705566"/>
    <w:rsid w:val="007063FA"/>
    <w:rsid w:val="00706977"/>
    <w:rsid w:val="00707616"/>
    <w:rsid w:val="007079C2"/>
    <w:rsid w:val="00712088"/>
    <w:rsid w:val="00712617"/>
    <w:rsid w:val="00713A03"/>
    <w:rsid w:val="00713EB0"/>
    <w:rsid w:val="007142AE"/>
    <w:rsid w:val="00714F6B"/>
    <w:rsid w:val="007161BD"/>
    <w:rsid w:val="00716F36"/>
    <w:rsid w:val="00720B52"/>
    <w:rsid w:val="007213D1"/>
    <w:rsid w:val="00722A70"/>
    <w:rsid w:val="00722B73"/>
    <w:rsid w:val="0072326F"/>
    <w:rsid w:val="00723740"/>
    <w:rsid w:val="007245C4"/>
    <w:rsid w:val="0072489A"/>
    <w:rsid w:val="00724CB5"/>
    <w:rsid w:val="00724E36"/>
    <w:rsid w:val="00726210"/>
    <w:rsid w:val="00726A4F"/>
    <w:rsid w:val="00727DCF"/>
    <w:rsid w:val="00730277"/>
    <w:rsid w:val="00730CC0"/>
    <w:rsid w:val="00731991"/>
    <w:rsid w:val="0073240B"/>
    <w:rsid w:val="00732C1A"/>
    <w:rsid w:val="00733960"/>
    <w:rsid w:val="00734203"/>
    <w:rsid w:val="007342BC"/>
    <w:rsid w:val="00734AAD"/>
    <w:rsid w:val="0073599E"/>
    <w:rsid w:val="0073662C"/>
    <w:rsid w:val="00736A75"/>
    <w:rsid w:val="00736D53"/>
    <w:rsid w:val="00742BE1"/>
    <w:rsid w:val="00744BEB"/>
    <w:rsid w:val="00745AF9"/>
    <w:rsid w:val="00746D77"/>
    <w:rsid w:val="00747700"/>
    <w:rsid w:val="00747F84"/>
    <w:rsid w:val="00750D47"/>
    <w:rsid w:val="00750E21"/>
    <w:rsid w:val="0075222C"/>
    <w:rsid w:val="007522D1"/>
    <w:rsid w:val="007548A6"/>
    <w:rsid w:val="00756248"/>
    <w:rsid w:val="007570F6"/>
    <w:rsid w:val="0075748F"/>
    <w:rsid w:val="00757524"/>
    <w:rsid w:val="00757E6B"/>
    <w:rsid w:val="00757F6E"/>
    <w:rsid w:val="00763505"/>
    <w:rsid w:val="007641B8"/>
    <w:rsid w:val="00764218"/>
    <w:rsid w:val="00765FEB"/>
    <w:rsid w:val="00767003"/>
    <w:rsid w:val="00767329"/>
    <w:rsid w:val="00767C82"/>
    <w:rsid w:val="00771B15"/>
    <w:rsid w:val="00772325"/>
    <w:rsid w:val="00772399"/>
    <w:rsid w:val="0077292F"/>
    <w:rsid w:val="00773C51"/>
    <w:rsid w:val="00773DA7"/>
    <w:rsid w:val="007749EB"/>
    <w:rsid w:val="00775153"/>
    <w:rsid w:val="007753DD"/>
    <w:rsid w:val="007755B6"/>
    <w:rsid w:val="00775ECB"/>
    <w:rsid w:val="0077634F"/>
    <w:rsid w:val="00777492"/>
    <w:rsid w:val="00777534"/>
    <w:rsid w:val="007779AC"/>
    <w:rsid w:val="00780AAD"/>
    <w:rsid w:val="00781827"/>
    <w:rsid w:val="00781FB0"/>
    <w:rsid w:val="0078280A"/>
    <w:rsid w:val="00782D16"/>
    <w:rsid w:val="00783C64"/>
    <w:rsid w:val="00784B45"/>
    <w:rsid w:val="00784B51"/>
    <w:rsid w:val="00784FAB"/>
    <w:rsid w:val="007851C7"/>
    <w:rsid w:val="0078551C"/>
    <w:rsid w:val="007863BB"/>
    <w:rsid w:val="007877C4"/>
    <w:rsid w:val="00790BC8"/>
    <w:rsid w:val="007913A2"/>
    <w:rsid w:val="00792775"/>
    <w:rsid w:val="007930B7"/>
    <w:rsid w:val="0079346F"/>
    <w:rsid w:val="0079348B"/>
    <w:rsid w:val="00793B7A"/>
    <w:rsid w:val="00793D01"/>
    <w:rsid w:val="007A00F6"/>
    <w:rsid w:val="007A05B8"/>
    <w:rsid w:val="007A11B6"/>
    <w:rsid w:val="007A158E"/>
    <w:rsid w:val="007A195C"/>
    <w:rsid w:val="007A2039"/>
    <w:rsid w:val="007A2D83"/>
    <w:rsid w:val="007A3488"/>
    <w:rsid w:val="007A3740"/>
    <w:rsid w:val="007A3BB5"/>
    <w:rsid w:val="007A53AF"/>
    <w:rsid w:val="007A642D"/>
    <w:rsid w:val="007A6580"/>
    <w:rsid w:val="007A6809"/>
    <w:rsid w:val="007A6D8D"/>
    <w:rsid w:val="007A70F4"/>
    <w:rsid w:val="007A7FA7"/>
    <w:rsid w:val="007B13B6"/>
    <w:rsid w:val="007B1E53"/>
    <w:rsid w:val="007B25BF"/>
    <w:rsid w:val="007B2A06"/>
    <w:rsid w:val="007B40E2"/>
    <w:rsid w:val="007B40FF"/>
    <w:rsid w:val="007B4370"/>
    <w:rsid w:val="007B4397"/>
    <w:rsid w:val="007B5088"/>
    <w:rsid w:val="007B5C3E"/>
    <w:rsid w:val="007B657A"/>
    <w:rsid w:val="007B6852"/>
    <w:rsid w:val="007B6F95"/>
    <w:rsid w:val="007B73DD"/>
    <w:rsid w:val="007C0D65"/>
    <w:rsid w:val="007C1911"/>
    <w:rsid w:val="007C260E"/>
    <w:rsid w:val="007C2AB8"/>
    <w:rsid w:val="007C3198"/>
    <w:rsid w:val="007C4A77"/>
    <w:rsid w:val="007C4F49"/>
    <w:rsid w:val="007C6AED"/>
    <w:rsid w:val="007D0A44"/>
    <w:rsid w:val="007D0A79"/>
    <w:rsid w:val="007D0E28"/>
    <w:rsid w:val="007D24DD"/>
    <w:rsid w:val="007D2B29"/>
    <w:rsid w:val="007D2EBE"/>
    <w:rsid w:val="007D3604"/>
    <w:rsid w:val="007D3AD9"/>
    <w:rsid w:val="007D52CA"/>
    <w:rsid w:val="007D5662"/>
    <w:rsid w:val="007D5740"/>
    <w:rsid w:val="007D6271"/>
    <w:rsid w:val="007D6819"/>
    <w:rsid w:val="007D6AFE"/>
    <w:rsid w:val="007D715D"/>
    <w:rsid w:val="007E00E8"/>
    <w:rsid w:val="007E063C"/>
    <w:rsid w:val="007E0FCE"/>
    <w:rsid w:val="007E2DB4"/>
    <w:rsid w:val="007E3BB0"/>
    <w:rsid w:val="007E44E6"/>
    <w:rsid w:val="007E452D"/>
    <w:rsid w:val="007E46CE"/>
    <w:rsid w:val="007E4798"/>
    <w:rsid w:val="007E53B1"/>
    <w:rsid w:val="007E629F"/>
    <w:rsid w:val="007E69C3"/>
    <w:rsid w:val="007E6BB6"/>
    <w:rsid w:val="007E729E"/>
    <w:rsid w:val="007E75D4"/>
    <w:rsid w:val="007F0E98"/>
    <w:rsid w:val="007F1819"/>
    <w:rsid w:val="007F2B60"/>
    <w:rsid w:val="007F3549"/>
    <w:rsid w:val="007F44A6"/>
    <w:rsid w:val="007F44B4"/>
    <w:rsid w:val="007F58DE"/>
    <w:rsid w:val="007F6351"/>
    <w:rsid w:val="007F694D"/>
    <w:rsid w:val="007F77BA"/>
    <w:rsid w:val="00800873"/>
    <w:rsid w:val="00800FEE"/>
    <w:rsid w:val="008043DC"/>
    <w:rsid w:val="008051CF"/>
    <w:rsid w:val="00805B98"/>
    <w:rsid w:val="00807574"/>
    <w:rsid w:val="008078AD"/>
    <w:rsid w:val="00810127"/>
    <w:rsid w:val="008106A5"/>
    <w:rsid w:val="00810B80"/>
    <w:rsid w:val="00813CB7"/>
    <w:rsid w:val="0081561D"/>
    <w:rsid w:val="0081616B"/>
    <w:rsid w:val="00817138"/>
    <w:rsid w:val="0081752B"/>
    <w:rsid w:val="0082032E"/>
    <w:rsid w:val="00823AAF"/>
    <w:rsid w:val="00823F39"/>
    <w:rsid w:val="00824ECA"/>
    <w:rsid w:val="00826348"/>
    <w:rsid w:val="008271AA"/>
    <w:rsid w:val="0082748D"/>
    <w:rsid w:val="00827D5D"/>
    <w:rsid w:val="00830D27"/>
    <w:rsid w:val="00831586"/>
    <w:rsid w:val="00831C29"/>
    <w:rsid w:val="00832B89"/>
    <w:rsid w:val="00833599"/>
    <w:rsid w:val="00833B84"/>
    <w:rsid w:val="0083404F"/>
    <w:rsid w:val="00834DE4"/>
    <w:rsid w:val="00835479"/>
    <w:rsid w:val="008354FD"/>
    <w:rsid w:val="008356C1"/>
    <w:rsid w:val="0083626F"/>
    <w:rsid w:val="00836ECC"/>
    <w:rsid w:val="008371A1"/>
    <w:rsid w:val="00840A54"/>
    <w:rsid w:val="0084276C"/>
    <w:rsid w:val="0084431C"/>
    <w:rsid w:val="0084541F"/>
    <w:rsid w:val="00847051"/>
    <w:rsid w:val="00847B68"/>
    <w:rsid w:val="00851556"/>
    <w:rsid w:val="00852056"/>
    <w:rsid w:val="00852E60"/>
    <w:rsid w:val="00854F2C"/>
    <w:rsid w:val="00855017"/>
    <w:rsid w:val="00856663"/>
    <w:rsid w:val="0085722B"/>
    <w:rsid w:val="00857E7E"/>
    <w:rsid w:val="00857EBE"/>
    <w:rsid w:val="00860422"/>
    <w:rsid w:val="00861476"/>
    <w:rsid w:val="0086487F"/>
    <w:rsid w:val="0086799C"/>
    <w:rsid w:val="00870715"/>
    <w:rsid w:val="00871156"/>
    <w:rsid w:val="00871476"/>
    <w:rsid w:val="00871865"/>
    <w:rsid w:val="00873145"/>
    <w:rsid w:val="0087550E"/>
    <w:rsid w:val="00876457"/>
    <w:rsid w:val="00877CD8"/>
    <w:rsid w:val="00880018"/>
    <w:rsid w:val="008816C8"/>
    <w:rsid w:val="00881D33"/>
    <w:rsid w:val="008820BB"/>
    <w:rsid w:val="00883AA5"/>
    <w:rsid w:val="00883C9B"/>
    <w:rsid w:val="00883EC5"/>
    <w:rsid w:val="00884127"/>
    <w:rsid w:val="008850ED"/>
    <w:rsid w:val="008850FF"/>
    <w:rsid w:val="008856D6"/>
    <w:rsid w:val="00887C78"/>
    <w:rsid w:val="0089131C"/>
    <w:rsid w:val="00892C92"/>
    <w:rsid w:val="00893104"/>
    <w:rsid w:val="0089314A"/>
    <w:rsid w:val="00893777"/>
    <w:rsid w:val="00894FDA"/>
    <w:rsid w:val="0089587A"/>
    <w:rsid w:val="00895D14"/>
    <w:rsid w:val="00896A76"/>
    <w:rsid w:val="00896AA9"/>
    <w:rsid w:val="00897157"/>
    <w:rsid w:val="00897A91"/>
    <w:rsid w:val="008A142D"/>
    <w:rsid w:val="008A28E9"/>
    <w:rsid w:val="008A370C"/>
    <w:rsid w:val="008A38C5"/>
    <w:rsid w:val="008A5D94"/>
    <w:rsid w:val="008A6E61"/>
    <w:rsid w:val="008A70A7"/>
    <w:rsid w:val="008A766B"/>
    <w:rsid w:val="008A7C5C"/>
    <w:rsid w:val="008B047D"/>
    <w:rsid w:val="008B0727"/>
    <w:rsid w:val="008B0CDA"/>
    <w:rsid w:val="008B0FF7"/>
    <w:rsid w:val="008B13C2"/>
    <w:rsid w:val="008B21A9"/>
    <w:rsid w:val="008B2A08"/>
    <w:rsid w:val="008B6257"/>
    <w:rsid w:val="008B72AE"/>
    <w:rsid w:val="008C1372"/>
    <w:rsid w:val="008C2CEB"/>
    <w:rsid w:val="008C2E07"/>
    <w:rsid w:val="008C31F0"/>
    <w:rsid w:val="008C4799"/>
    <w:rsid w:val="008C4818"/>
    <w:rsid w:val="008C5C81"/>
    <w:rsid w:val="008C6354"/>
    <w:rsid w:val="008C6378"/>
    <w:rsid w:val="008D043E"/>
    <w:rsid w:val="008D0EEA"/>
    <w:rsid w:val="008D14F0"/>
    <w:rsid w:val="008D1916"/>
    <w:rsid w:val="008D1B4A"/>
    <w:rsid w:val="008D1FB5"/>
    <w:rsid w:val="008D244B"/>
    <w:rsid w:val="008D260E"/>
    <w:rsid w:val="008D2DFD"/>
    <w:rsid w:val="008D34BC"/>
    <w:rsid w:val="008D43F1"/>
    <w:rsid w:val="008D4D39"/>
    <w:rsid w:val="008D5392"/>
    <w:rsid w:val="008D55A3"/>
    <w:rsid w:val="008D56A7"/>
    <w:rsid w:val="008D78E0"/>
    <w:rsid w:val="008D7B28"/>
    <w:rsid w:val="008D7D56"/>
    <w:rsid w:val="008E0154"/>
    <w:rsid w:val="008E0865"/>
    <w:rsid w:val="008E47B9"/>
    <w:rsid w:val="008E6956"/>
    <w:rsid w:val="008E6A0C"/>
    <w:rsid w:val="008E6C9A"/>
    <w:rsid w:val="008E7263"/>
    <w:rsid w:val="008E746B"/>
    <w:rsid w:val="008E775D"/>
    <w:rsid w:val="008F14D1"/>
    <w:rsid w:val="008F2859"/>
    <w:rsid w:val="008F34D1"/>
    <w:rsid w:val="008F3DFA"/>
    <w:rsid w:val="008F484A"/>
    <w:rsid w:val="008F48FA"/>
    <w:rsid w:val="008F7987"/>
    <w:rsid w:val="009006A7"/>
    <w:rsid w:val="009023CC"/>
    <w:rsid w:val="00902966"/>
    <w:rsid w:val="00906FF5"/>
    <w:rsid w:val="0091055A"/>
    <w:rsid w:val="00910A1B"/>
    <w:rsid w:val="00910AE7"/>
    <w:rsid w:val="00910CC2"/>
    <w:rsid w:val="009123C2"/>
    <w:rsid w:val="009150F4"/>
    <w:rsid w:val="009165A1"/>
    <w:rsid w:val="00917973"/>
    <w:rsid w:val="00917A5A"/>
    <w:rsid w:val="00917BE3"/>
    <w:rsid w:val="00917DCB"/>
    <w:rsid w:val="00920131"/>
    <w:rsid w:val="00920630"/>
    <w:rsid w:val="00920E20"/>
    <w:rsid w:val="009224BC"/>
    <w:rsid w:val="0092303B"/>
    <w:rsid w:val="009237E6"/>
    <w:rsid w:val="00923FBF"/>
    <w:rsid w:val="00924587"/>
    <w:rsid w:val="00925B59"/>
    <w:rsid w:val="00925F35"/>
    <w:rsid w:val="00926D08"/>
    <w:rsid w:val="00926F61"/>
    <w:rsid w:val="00927A5F"/>
    <w:rsid w:val="00927D68"/>
    <w:rsid w:val="00930C73"/>
    <w:rsid w:val="00931782"/>
    <w:rsid w:val="009324BE"/>
    <w:rsid w:val="00932ED7"/>
    <w:rsid w:val="00935299"/>
    <w:rsid w:val="009356C4"/>
    <w:rsid w:val="0093615E"/>
    <w:rsid w:val="009369F9"/>
    <w:rsid w:val="00936B50"/>
    <w:rsid w:val="009420C9"/>
    <w:rsid w:val="009420DA"/>
    <w:rsid w:val="00943E89"/>
    <w:rsid w:val="00943F5C"/>
    <w:rsid w:val="009442D9"/>
    <w:rsid w:val="00945049"/>
    <w:rsid w:val="009451A6"/>
    <w:rsid w:val="0094530D"/>
    <w:rsid w:val="0094539A"/>
    <w:rsid w:val="009460D9"/>
    <w:rsid w:val="00950CF0"/>
    <w:rsid w:val="00950E08"/>
    <w:rsid w:val="00951249"/>
    <w:rsid w:val="0095132A"/>
    <w:rsid w:val="00952A11"/>
    <w:rsid w:val="00952B47"/>
    <w:rsid w:val="0095370A"/>
    <w:rsid w:val="0095444A"/>
    <w:rsid w:val="00954C34"/>
    <w:rsid w:val="00957D66"/>
    <w:rsid w:val="009602A4"/>
    <w:rsid w:val="00960C05"/>
    <w:rsid w:val="00960E70"/>
    <w:rsid w:val="009615D5"/>
    <w:rsid w:val="00961829"/>
    <w:rsid w:val="00961F17"/>
    <w:rsid w:val="009624A4"/>
    <w:rsid w:val="00962785"/>
    <w:rsid w:val="00962BB7"/>
    <w:rsid w:val="00963671"/>
    <w:rsid w:val="00963EAF"/>
    <w:rsid w:val="00964576"/>
    <w:rsid w:val="00964A67"/>
    <w:rsid w:val="00965078"/>
    <w:rsid w:val="00965387"/>
    <w:rsid w:val="0096606D"/>
    <w:rsid w:val="00967382"/>
    <w:rsid w:val="009706DB"/>
    <w:rsid w:val="00970717"/>
    <w:rsid w:val="00970F39"/>
    <w:rsid w:val="00971497"/>
    <w:rsid w:val="009714FF"/>
    <w:rsid w:val="00972516"/>
    <w:rsid w:val="009744CD"/>
    <w:rsid w:val="00975399"/>
    <w:rsid w:val="009754DC"/>
    <w:rsid w:val="009754FF"/>
    <w:rsid w:val="0097550B"/>
    <w:rsid w:val="009761C0"/>
    <w:rsid w:val="00976773"/>
    <w:rsid w:val="00977091"/>
    <w:rsid w:val="009773BF"/>
    <w:rsid w:val="0098221C"/>
    <w:rsid w:val="00983D37"/>
    <w:rsid w:val="0098414B"/>
    <w:rsid w:val="009859EB"/>
    <w:rsid w:val="00986426"/>
    <w:rsid w:val="00987CB0"/>
    <w:rsid w:val="00990C13"/>
    <w:rsid w:val="00991723"/>
    <w:rsid w:val="009927BD"/>
    <w:rsid w:val="009928AD"/>
    <w:rsid w:val="00993B12"/>
    <w:rsid w:val="009950C2"/>
    <w:rsid w:val="009953EF"/>
    <w:rsid w:val="0099679F"/>
    <w:rsid w:val="00996A15"/>
    <w:rsid w:val="009978FF"/>
    <w:rsid w:val="00997D3F"/>
    <w:rsid w:val="009A0F31"/>
    <w:rsid w:val="009A1369"/>
    <w:rsid w:val="009A157B"/>
    <w:rsid w:val="009A181A"/>
    <w:rsid w:val="009A2B7C"/>
    <w:rsid w:val="009A3161"/>
    <w:rsid w:val="009A37AD"/>
    <w:rsid w:val="009A4045"/>
    <w:rsid w:val="009A41C2"/>
    <w:rsid w:val="009A4F26"/>
    <w:rsid w:val="009A57B7"/>
    <w:rsid w:val="009A5898"/>
    <w:rsid w:val="009A5F2D"/>
    <w:rsid w:val="009A61E3"/>
    <w:rsid w:val="009B27DB"/>
    <w:rsid w:val="009B2FD7"/>
    <w:rsid w:val="009B5447"/>
    <w:rsid w:val="009B54AB"/>
    <w:rsid w:val="009B5ABF"/>
    <w:rsid w:val="009B6C6B"/>
    <w:rsid w:val="009B6DBA"/>
    <w:rsid w:val="009C1341"/>
    <w:rsid w:val="009C22C9"/>
    <w:rsid w:val="009C329E"/>
    <w:rsid w:val="009C4050"/>
    <w:rsid w:val="009C6DDA"/>
    <w:rsid w:val="009C7E97"/>
    <w:rsid w:val="009D09C5"/>
    <w:rsid w:val="009D1165"/>
    <w:rsid w:val="009D13D2"/>
    <w:rsid w:val="009D1EC8"/>
    <w:rsid w:val="009D22AB"/>
    <w:rsid w:val="009D3DCF"/>
    <w:rsid w:val="009D6312"/>
    <w:rsid w:val="009D6E95"/>
    <w:rsid w:val="009E02EF"/>
    <w:rsid w:val="009E0734"/>
    <w:rsid w:val="009E08C7"/>
    <w:rsid w:val="009E0F00"/>
    <w:rsid w:val="009E0F13"/>
    <w:rsid w:val="009E1D56"/>
    <w:rsid w:val="009E4036"/>
    <w:rsid w:val="009E5277"/>
    <w:rsid w:val="009E59CC"/>
    <w:rsid w:val="009E6E94"/>
    <w:rsid w:val="009E7299"/>
    <w:rsid w:val="009F029F"/>
    <w:rsid w:val="009F0AD0"/>
    <w:rsid w:val="009F0F17"/>
    <w:rsid w:val="009F33F6"/>
    <w:rsid w:val="009F51E2"/>
    <w:rsid w:val="009F78F3"/>
    <w:rsid w:val="00A0004E"/>
    <w:rsid w:val="00A00146"/>
    <w:rsid w:val="00A009DF"/>
    <w:rsid w:val="00A034A1"/>
    <w:rsid w:val="00A044E1"/>
    <w:rsid w:val="00A051FF"/>
    <w:rsid w:val="00A056AB"/>
    <w:rsid w:val="00A07925"/>
    <w:rsid w:val="00A07972"/>
    <w:rsid w:val="00A1147E"/>
    <w:rsid w:val="00A1245D"/>
    <w:rsid w:val="00A12617"/>
    <w:rsid w:val="00A135D0"/>
    <w:rsid w:val="00A150B0"/>
    <w:rsid w:val="00A15A54"/>
    <w:rsid w:val="00A16063"/>
    <w:rsid w:val="00A20415"/>
    <w:rsid w:val="00A20C8F"/>
    <w:rsid w:val="00A215F0"/>
    <w:rsid w:val="00A21724"/>
    <w:rsid w:val="00A22937"/>
    <w:rsid w:val="00A26D92"/>
    <w:rsid w:val="00A26FF8"/>
    <w:rsid w:val="00A2728D"/>
    <w:rsid w:val="00A27D27"/>
    <w:rsid w:val="00A27F38"/>
    <w:rsid w:val="00A30302"/>
    <w:rsid w:val="00A30E68"/>
    <w:rsid w:val="00A31E2C"/>
    <w:rsid w:val="00A32328"/>
    <w:rsid w:val="00A36912"/>
    <w:rsid w:val="00A3731C"/>
    <w:rsid w:val="00A401B0"/>
    <w:rsid w:val="00A41711"/>
    <w:rsid w:val="00A418CD"/>
    <w:rsid w:val="00A41F77"/>
    <w:rsid w:val="00A431DA"/>
    <w:rsid w:val="00A43216"/>
    <w:rsid w:val="00A4329F"/>
    <w:rsid w:val="00A43B27"/>
    <w:rsid w:val="00A4509E"/>
    <w:rsid w:val="00A4561D"/>
    <w:rsid w:val="00A465C5"/>
    <w:rsid w:val="00A478D9"/>
    <w:rsid w:val="00A478E2"/>
    <w:rsid w:val="00A50147"/>
    <w:rsid w:val="00A50784"/>
    <w:rsid w:val="00A50CB4"/>
    <w:rsid w:val="00A51794"/>
    <w:rsid w:val="00A51881"/>
    <w:rsid w:val="00A52F51"/>
    <w:rsid w:val="00A53299"/>
    <w:rsid w:val="00A53350"/>
    <w:rsid w:val="00A547EE"/>
    <w:rsid w:val="00A547FB"/>
    <w:rsid w:val="00A54FD8"/>
    <w:rsid w:val="00A550C1"/>
    <w:rsid w:val="00A5580F"/>
    <w:rsid w:val="00A5608E"/>
    <w:rsid w:val="00A56096"/>
    <w:rsid w:val="00A569F3"/>
    <w:rsid w:val="00A57922"/>
    <w:rsid w:val="00A57A3D"/>
    <w:rsid w:val="00A57D12"/>
    <w:rsid w:val="00A623A3"/>
    <w:rsid w:val="00A65073"/>
    <w:rsid w:val="00A65AAA"/>
    <w:rsid w:val="00A669FD"/>
    <w:rsid w:val="00A702AE"/>
    <w:rsid w:val="00A70A9C"/>
    <w:rsid w:val="00A71327"/>
    <w:rsid w:val="00A732AB"/>
    <w:rsid w:val="00A73D5D"/>
    <w:rsid w:val="00A73D62"/>
    <w:rsid w:val="00A75046"/>
    <w:rsid w:val="00A7541D"/>
    <w:rsid w:val="00A7580E"/>
    <w:rsid w:val="00A75F98"/>
    <w:rsid w:val="00A76F75"/>
    <w:rsid w:val="00A8005C"/>
    <w:rsid w:val="00A8160E"/>
    <w:rsid w:val="00A81F45"/>
    <w:rsid w:val="00A82173"/>
    <w:rsid w:val="00A82D59"/>
    <w:rsid w:val="00A841A7"/>
    <w:rsid w:val="00A84A39"/>
    <w:rsid w:val="00A863E1"/>
    <w:rsid w:val="00A91137"/>
    <w:rsid w:val="00A92D59"/>
    <w:rsid w:val="00A934E5"/>
    <w:rsid w:val="00A96D5E"/>
    <w:rsid w:val="00AA0DB4"/>
    <w:rsid w:val="00AA2C0B"/>
    <w:rsid w:val="00AA30F4"/>
    <w:rsid w:val="00AA3792"/>
    <w:rsid w:val="00AA41ED"/>
    <w:rsid w:val="00AA58C6"/>
    <w:rsid w:val="00AA5DBC"/>
    <w:rsid w:val="00AA68A1"/>
    <w:rsid w:val="00AA6D0A"/>
    <w:rsid w:val="00AA70BE"/>
    <w:rsid w:val="00AA7500"/>
    <w:rsid w:val="00AA75A1"/>
    <w:rsid w:val="00AA7B55"/>
    <w:rsid w:val="00AB043D"/>
    <w:rsid w:val="00AB0445"/>
    <w:rsid w:val="00AB0F55"/>
    <w:rsid w:val="00AB2068"/>
    <w:rsid w:val="00AB5917"/>
    <w:rsid w:val="00AB6E37"/>
    <w:rsid w:val="00AC0B19"/>
    <w:rsid w:val="00AC1F66"/>
    <w:rsid w:val="00AC2591"/>
    <w:rsid w:val="00AC3B43"/>
    <w:rsid w:val="00AC4194"/>
    <w:rsid w:val="00AC53AF"/>
    <w:rsid w:val="00AC63E2"/>
    <w:rsid w:val="00AC7A37"/>
    <w:rsid w:val="00AD104B"/>
    <w:rsid w:val="00AD1979"/>
    <w:rsid w:val="00AD26AB"/>
    <w:rsid w:val="00AD314A"/>
    <w:rsid w:val="00AD3460"/>
    <w:rsid w:val="00AD3A68"/>
    <w:rsid w:val="00AD3F30"/>
    <w:rsid w:val="00AD43E8"/>
    <w:rsid w:val="00AD4E69"/>
    <w:rsid w:val="00AD558B"/>
    <w:rsid w:val="00AD664F"/>
    <w:rsid w:val="00AD6AB8"/>
    <w:rsid w:val="00AD7878"/>
    <w:rsid w:val="00AD78E1"/>
    <w:rsid w:val="00AE091D"/>
    <w:rsid w:val="00AE0A47"/>
    <w:rsid w:val="00AE0D97"/>
    <w:rsid w:val="00AE1621"/>
    <w:rsid w:val="00AE37C5"/>
    <w:rsid w:val="00AE4AAF"/>
    <w:rsid w:val="00AE573F"/>
    <w:rsid w:val="00AE6354"/>
    <w:rsid w:val="00AE6A3E"/>
    <w:rsid w:val="00AE74EE"/>
    <w:rsid w:val="00AE7FF5"/>
    <w:rsid w:val="00AF19D6"/>
    <w:rsid w:val="00AF34A3"/>
    <w:rsid w:val="00AF4367"/>
    <w:rsid w:val="00AF498F"/>
    <w:rsid w:val="00AF4C3D"/>
    <w:rsid w:val="00AF51C2"/>
    <w:rsid w:val="00AF52A9"/>
    <w:rsid w:val="00AF585E"/>
    <w:rsid w:val="00AF5864"/>
    <w:rsid w:val="00AF59D7"/>
    <w:rsid w:val="00AF627C"/>
    <w:rsid w:val="00B02221"/>
    <w:rsid w:val="00B0230E"/>
    <w:rsid w:val="00B02800"/>
    <w:rsid w:val="00B02B98"/>
    <w:rsid w:val="00B04000"/>
    <w:rsid w:val="00B056CE"/>
    <w:rsid w:val="00B06C67"/>
    <w:rsid w:val="00B07045"/>
    <w:rsid w:val="00B07A0A"/>
    <w:rsid w:val="00B11129"/>
    <w:rsid w:val="00B123C1"/>
    <w:rsid w:val="00B12C71"/>
    <w:rsid w:val="00B137A9"/>
    <w:rsid w:val="00B1389A"/>
    <w:rsid w:val="00B13F8E"/>
    <w:rsid w:val="00B1418F"/>
    <w:rsid w:val="00B15559"/>
    <w:rsid w:val="00B15F3F"/>
    <w:rsid w:val="00B2028B"/>
    <w:rsid w:val="00B21B88"/>
    <w:rsid w:val="00B22FFF"/>
    <w:rsid w:val="00B23DFA"/>
    <w:rsid w:val="00B25532"/>
    <w:rsid w:val="00B266E2"/>
    <w:rsid w:val="00B26FBD"/>
    <w:rsid w:val="00B27601"/>
    <w:rsid w:val="00B31092"/>
    <w:rsid w:val="00B32FA3"/>
    <w:rsid w:val="00B33358"/>
    <w:rsid w:val="00B348EE"/>
    <w:rsid w:val="00B3635E"/>
    <w:rsid w:val="00B400BF"/>
    <w:rsid w:val="00B40940"/>
    <w:rsid w:val="00B41468"/>
    <w:rsid w:val="00B42256"/>
    <w:rsid w:val="00B42C00"/>
    <w:rsid w:val="00B42DDB"/>
    <w:rsid w:val="00B42FC9"/>
    <w:rsid w:val="00B43056"/>
    <w:rsid w:val="00B43079"/>
    <w:rsid w:val="00B43D89"/>
    <w:rsid w:val="00B44E61"/>
    <w:rsid w:val="00B4575D"/>
    <w:rsid w:val="00B45CC2"/>
    <w:rsid w:val="00B45F35"/>
    <w:rsid w:val="00B4653F"/>
    <w:rsid w:val="00B466D0"/>
    <w:rsid w:val="00B47099"/>
    <w:rsid w:val="00B4778E"/>
    <w:rsid w:val="00B500C6"/>
    <w:rsid w:val="00B502AB"/>
    <w:rsid w:val="00B509DA"/>
    <w:rsid w:val="00B51A9E"/>
    <w:rsid w:val="00B51CC9"/>
    <w:rsid w:val="00B55280"/>
    <w:rsid w:val="00B55305"/>
    <w:rsid w:val="00B56CFE"/>
    <w:rsid w:val="00B56DC1"/>
    <w:rsid w:val="00B57064"/>
    <w:rsid w:val="00B6055A"/>
    <w:rsid w:val="00B608AE"/>
    <w:rsid w:val="00B61640"/>
    <w:rsid w:val="00B61E8E"/>
    <w:rsid w:val="00B62900"/>
    <w:rsid w:val="00B63930"/>
    <w:rsid w:val="00B63C91"/>
    <w:rsid w:val="00B63CF4"/>
    <w:rsid w:val="00B6460E"/>
    <w:rsid w:val="00B653C5"/>
    <w:rsid w:val="00B6590C"/>
    <w:rsid w:val="00B65F5C"/>
    <w:rsid w:val="00B668A2"/>
    <w:rsid w:val="00B66A22"/>
    <w:rsid w:val="00B66F32"/>
    <w:rsid w:val="00B71733"/>
    <w:rsid w:val="00B7179B"/>
    <w:rsid w:val="00B71C68"/>
    <w:rsid w:val="00B7458C"/>
    <w:rsid w:val="00B74945"/>
    <w:rsid w:val="00B75253"/>
    <w:rsid w:val="00B75602"/>
    <w:rsid w:val="00B7635A"/>
    <w:rsid w:val="00B772DF"/>
    <w:rsid w:val="00B77791"/>
    <w:rsid w:val="00B77A88"/>
    <w:rsid w:val="00B80137"/>
    <w:rsid w:val="00B80D1E"/>
    <w:rsid w:val="00B81872"/>
    <w:rsid w:val="00B8358F"/>
    <w:rsid w:val="00B8404A"/>
    <w:rsid w:val="00B84B5F"/>
    <w:rsid w:val="00B8585B"/>
    <w:rsid w:val="00B86BCC"/>
    <w:rsid w:val="00B874B4"/>
    <w:rsid w:val="00B87633"/>
    <w:rsid w:val="00B90770"/>
    <w:rsid w:val="00B914C0"/>
    <w:rsid w:val="00B95869"/>
    <w:rsid w:val="00B97E68"/>
    <w:rsid w:val="00BA020C"/>
    <w:rsid w:val="00BA02E9"/>
    <w:rsid w:val="00BA394B"/>
    <w:rsid w:val="00BA3B12"/>
    <w:rsid w:val="00BA5297"/>
    <w:rsid w:val="00BA5577"/>
    <w:rsid w:val="00BA5735"/>
    <w:rsid w:val="00BB015B"/>
    <w:rsid w:val="00BB1579"/>
    <w:rsid w:val="00BB2A01"/>
    <w:rsid w:val="00BB32B7"/>
    <w:rsid w:val="00BB34FF"/>
    <w:rsid w:val="00BB3D06"/>
    <w:rsid w:val="00BB5273"/>
    <w:rsid w:val="00BB618E"/>
    <w:rsid w:val="00BB69F4"/>
    <w:rsid w:val="00BB6CCF"/>
    <w:rsid w:val="00BB7C4A"/>
    <w:rsid w:val="00BC22BD"/>
    <w:rsid w:val="00BC37DC"/>
    <w:rsid w:val="00BC56BB"/>
    <w:rsid w:val="00BC5D7D"/>
    <w:rsid w:val="00BC6821"/>
    <w:rsid w:val="00BC71EA"/>
    <w:rsid w:val="00BC7A0A"/>
    <w:rsid w:val="00BC7EE7"/>
    <w:rsid w:val="00BD1B7D"/>
    <w:rsid w:val="00BD1BC5"/>
    <w:rsid w:val="00BD1D13"/>
    <w:rsid w:val="00BD2222"/>
    <w:rsid w:val="00BD3959"/>
    <w:rsid w:val="00BD6631"/>
    <w:rsid w:val="00BD6B4C"/>
    <w:rsid w:val="00BD76FB"/>
    <w:rsid w:val="00BE08EC"/>
    <w:rsid w:val="00BE0D03"/>
    <w:rsid w:val="00BE2D1E"/>
    <w:rsid w:val="00BE2E30"/>
    <w:rsid w:val="00BE3180"/>
    <w:rsid w:val="00BE37BB"/>
    <w:rsid w:val="00BE3F4D"/>
    <w:rsid w:val="00BE43AB"/>
    <w:rsid w:val="00BE4B89"/>
    <w:rsid w:val="00BE5304"/>
    <w:rsid w:val="00BE58DF"/>
    <w:rsid w:val="00BF038B"/>
    <w:rsid w:val="00BF07F9"/>
    <w:rsid w:val="00BF0BC3"/>
    <w:rsid w:val="00BF11CA"/>
    <w:rsid w:val="00BF1B4B"/>
    <w:rsid w:val="00BF398A"/>
    <w:rsid w:val="00BF3E6B"/>
    <w:rsid w:val="00BF4673"/>
    <w:rsid w:val="00BF5AEE"/>
    <w:rsid w:val="00BF6006"/>
    <w:rsid w:val="00BF62F9"/>
    <w:rsid w:val="00BF6658"/>
    <w:rsid w:val="00BF68A3"/>
    <w:rsid w:val="00BF76C2"/>
    <w:rsid w:val="00C002A5"/>
    <w:rsid w:val="00C009B1"/>
    <w:rsid w:val="00C03978"/>
    <w:rsid w:val="00C03CFA"/>
    <w:rsid w:val="00C0460F"/>
    <w:rsid w:val="00C059D8"/>
    <w:rsid w:val="00C069AB"/>
    <w:rsid w:val="00C074BC"/>
    <w:rsid w:val="00C078A4"/>
    <w:rsid w:val="00C105A0"/>
    <w:rsid w:val="00C119EE"/>
    <w:rsid w:val="00C11AA3"/>
    <w:rsid w:val="00C11E11"/>
    <w:rsid w:val="00C12B3D"/>
    <w:rsid w:val="00C12EE3"/>
    <w:rsid w:val="00C13A2F"/>
    <w:rsid w:val="00C13AC9"/>
    <w:rsid w:val="00C14DF7"/>
    <w:rsid w:val="00C20C67"/>
    <w:rsid w:val="00C20D66"/>
    <w:rsid w:val="00C21367"/>
    <w:rsid w:val="00C217FC"/>
    <w:rsid w:val="00C22CD1"/>
    <w:rsid w:val="00C23B7D"/>
    <w:rsid w:val="00C24246"/>
    <w:rsid w:val="00C2463E"/>
    <w:rsid w:val="00C25515"/>
    <w:rsid w:val="00C276DC"/>
    <w:rsid w:val="00C31127"/>
    <w:rsid w:val="00C3120D"/>
    <w:rsid w:val="00C32C91"/>
    <w:rsid w:val="00C339F8"/>
    <w:rsid w:val="00C364A7"/>
    <w:rsid w:val="00C36AD3"/>
    <w:rsid w:val="00C40BF9"/>
    <w:rsid w:val="00C42D80"/>
    <w:rsid w:val="00C45991"/>
    <w:rsid w:val="00C46B1E"/>
    <w:rsid w:val="00C50644"/>
    <w:rsid w:val="00C50C80"/>
    <w:rsid w:val="00C53C54"/>
    <w:rsid w:val="00C53E03"/>
    <w:rsid w:val="00C54963"/>
    <w:rsid w:val="00C55516"/>
    <w:rsid w:val="00C5553F"/>
    <w:rsid w:val="00C56355"/>
    <w:rsid w:val="00C603B7"/>
    <w:rsid w:val="00C62349"/>
    <w:rsid w:val="00C6295B"/>
    <w:rsid w:val="00C64DAD"/>
    <w:rsid w:val="00C65130"/>
    <w:rsid w:val="00C651F3"/>
    <w:rsid w:val="00C65AA1"/>
    <w:rsid w:val="00C66F04"/>
    <w:rsid w:val="00C675C5"/>
    <w:rsid w:val="00C676BF"/>
    <w:rsid w:val="00C67CC0"/>
    <w:rsid w:val="00C70074"/>
    <w:rsid w:val="00C70918"/>
    <w:rsid w:val="00C709AA"/>
    <w:rsid w:val="00C70AFF"/>
    <w:rsid w:val="00C70D9C"/>
    <w:rsid w:val="00C70F47"/>
    <w:rsid w:val="00C7118D"/>
    <w:rsid w:val="00C71979"/>
    <w:rsid w:val="00C7245A"/>
    <w:rsid w:val="00C75802"/>
    <w:rsid w:val="00C75E85"/>
    <w:rsid w:val="00C75FF3"/>
    <w:rsid w:val="00C774B3"/>
    <w:rsid w:val="00C774EB"/>
    <w:rsid w:val="00C77590"/>
    <w:rsid w:val="00C80A48"/>
    <w:rsid w:val="00C80A9B"/>
    <w:rsid w:val="00C80BDE"/>
    <w:rsid w:val="00C82ABB"/>
    <w:rsid w:val="00C839D7"/>
    <w:rsid w:val="00C83D0A"/>
    <w:rsid w:val="00C83FB7"/>
    <w:rsid w:val="00C8453A"/>
    <w:rsid w:val="00C848AF"/>
    <w:rsid w:val="00C84B32"/>
    <w:rsid w:val="00C86BF6"/>
    <w:rsid w:val="00C90DAA"/>
    <w:rsid w:val="00C9267C"/>
    <w:rsid w:val="00C93EFD"/>
    <w:rsid w:val="00C94162"/>
    <w:rsid w:val="00C94761"/>
    <w:rsid w:val="00C94B1D"/>
    <w:rsid w:val="00C95A0A"/>
    <w:rsid w:val="00C95C79"/>
    <w:rsid w:val="00C96117"/>
    <w:rsid w:val="00C968EA"/>
    <w:rsid w:val="00C96C6A"/>
    <w:rsid w:val="00C96C7A"/>
    <w:rsid w:val="00C970FC"/>
    <w:rsid w:val="00C975B7"/>
    <w:rsid w:val="00C979B8"/>
    <w:rsid w:val="00CA0348"/>
    <w:rsid w:val="00CA2AD2"/>
    <w:rsid w:val="00CA402A"/>
    <w:rsid w:val="00CA423C"/>
    <w:rsid w:val="00CA4B8B"/>
    <w:rsid w:val="00CA4EFE"/>
    <w:rsid w:val="00CA535C"/>
    <w:rsid w:val="00CA5973"/>
    <w:rsid w:val="00CA5E31"/>
    <w:rsid w:val="00CA5FC8"/>
    <w:rsid w:val="00CA7959"/>
    <w:rsid w:val="00CB0D2B"/>
    <w:rsid w:val="00CB127B"/>
    <w:rsid w:val="00CB26C8"/>
    <w:rsid w:val="00CB3BA7"/>
    <w:rsid w:val="00CB535C"/>
    <w:rsid w:val="00CB5846"/>
    <w:rsid w:val="00CB65DC"/>
    <w:rsid w:val="00CB73A7"/>
    <w:rsid w:val="00CC0D14"/>
    <w:rsid w:val="00CC1543"/>
    <w:rsid w:val="00CC1A5A"/>
    <w:rsid w:val="00CC2978"/>
    <w:rsid w:val="00CC32C5"/>
    <w:rsid w:val="00CC3C59"/>
    <w:rsid w:val="00CC4212"/>
    <w:rsid w:val="00CC48F0"/>
    <w:rsid w:val="00CC4CF1"/>
    <w:rsid w:val="00CC5D5A"/>
    <w:rsid w:val="00CC604D"/>
    <w:rsid w:val="00CC69FE"/>
    <w:rsid w:val="00CC6C84"/>
    <w:rsid w:val="00CC7232"/>
    <w:rsid w:val="00CC7740"/>
    <w:rsid w:val="00CC7AB5"/>
    <w:rsid w:val="00CD1DE0"/>
    <w:rsid w:val="00CD29FF"/>
    <w:rsid w:val="00CD2FDF"/>
    <w:rsid w:val="00CD3B8B"/>
    <w:rsid w:val="00CD453B"/>
    <w:rsid w:val="00CD4AEF"/>
    <w:rsid w:val="00CD52C8"/>
    <w:rsid w:val="00CD52FA"/>
    <w:rsid w:val="00CE23AA"/>
    <w:rsid w:val="00CE418E"/>
    <w:rsid w:val="00CE443A"/>
    <w:rsid w:val="00CE47B6"/>
    <w:rsid w:val="00CE5514"/>
    <w:rsid w:val="00CE5A52"/>
    <w:rsid w:val="00CE5EAA"/>
    <w:rsid w:val="00CE6671"/>
    <w:rsid w:val="00CE6D70"/>
    <w:rsid w:val="00CE7234"/>
    <w:rsid w:val="00CE7AC7"/>
    <w:rsid w:val="00CF04FB"/>
    <w:rsid w:val="00CF166B"/>
    <w:rsid w:val="00CF188D"/>
    <w:rsid w:val="00CF26E5"/>
    <w:rsid w:val="00CF274C"/>
    <w:rsid w:val="00CF2AF0"/>
    <w:rsid w:val="00CF329F"/>
    <w:rsid w:val="00CF36BD"/>
    <w:rsid w:val="00CF4780"/>
    <w:rsid w:val="00CF4A55"/>
    <w:rsid w:val="00CF7D55"/>
    <w:rsid w:val="00CF7F01"/>
    <w:rsid w:val="00D00249"/>
    <w:rsid w:val="00D00B4B"/>
    <w:rsid w:val="00D03D5B"/>
    <w:rsid w:val="00D047D6"/>
    <w:rsid w:val="00D05BF5"/>
    <w:rsid w:val="00D05F9E"/>
    <w:rsid w:val="00D06B70"/>
    <w:rsid w:val="00D0726F"/>
    <w:rsid w:val="00D07581"/>
    <w:rsid w:val="00D10261"/>
    <w:rsid w:val="00D1095A"/>
    <w:rsid w:val="00D10B54"/>
    <w:rsid w:val="00D112A1"/>
    <w:rsid w:val="00D1314D"/>
    <w:rsid w:val="00D13FF5"/>
    <w:rsid w:val="00D14A91"/>
    <w:rsid w:val="00D14CF9"/>
    <w:rsid w:val="00D21267"/>
    <w:rsid w:val="00D21C37"/>
    <w:rsid w:val="00D21F2D"/>
    <w:rsid w:val="00D22F43"/>
    <w:rsid w:val="00D23117"/>
    <w:rsid w:val="00D23FFE"/>
    <w:rsid w:val="00D26611"/>
    <w:rsid w:val="00D27DFB"/>
    <w:rsid w:val="00D30EA4"/>
    <w:rsid w:val="00D3159D"/>
    <w:rsid w:val="00D31CDA"/>
    <w:rsid w:val="00D32465"/>
    <w:rsid w:val="00D32B10"/>
    <w:rsid w:val="00D346B6"/>
    <w:rsid w:val="00D37779"/>
    <w:rsid w:val="00D37DC0"/>
    <w:rsid w:val="00D40D1A"/>
    <w:rsid w:val="00D41080"/>
    <w:rsid w:val="00D4236D"/>
    <w:rsid w:val="00D42466"/>
    <w:rsid w:val="00D4479A"/>
    <w:rsid w:val="00D44BE2"/>
    <w:rsid w:val="00D46100"/>
    <w:rsid w:val="00D46233"/>
    <w:rsid w:val="00D46738"/>
    <w:rsid w:val="00D46EC2"/>
    <w:rsid w:val="00D47790"/>
    <w:rsid w:val="00D47B36"/>
    <w:rsid w:val="00D506B2"/>
    <w:rsid w:val="00D52359"/>
    <w:rsid w:val="00D52BF7"/>
    <w:rsid w:val="00D52F25"/>
    <w:rsid w:val="00D54326"/>
    <w:rsid w:val="00D5461B"/>
    <w:rsid w:val="00D54C5E"/>
    <w:rsid w:val="00D55660"/>
    <w:rsid w:val="00D56730"/>
    <w:rsid w:val="00D57001"/>
    <w:rsid w:val="00D60A76"/>
    <w:rsid w:val="00D60AC2"/>
    <w:rsid w:val="00D60D85"/>
    <w:rsid w:val="00D622DA"/>
    <w:rsid w:val="00D628DA"/>
    <w:rsid w:val="00D63007"/>
    <w:rsid w:val="00D6322B"/>
    <w:rsid w:val="00D63A81"/>
    <w:rsid w:val="00D6439E"/>
    <w:rsid w:val="00D64858"/>
    <w:rsid w:val="00D648D5"/>
    <w:rsid w:val="00D672EA"/>
    <w:rsid w:val="00D706AA"/>
    <w:rsid w:val="00D7259B"/>
    <w:rsid w:val="00D72772"/>
    <w:rsid w:val="00D7347E"/>
    <w:rsid w:val="00D7432D"/>
    <w:rsid w:val="00D74CF8"/>
    <w:rsid w:val="00D75193"/>
    <w:rsid w:val="00D76678"/>
    <w:rsid w:val="00D769F9"/>
    <w:rsid w:val="00D76AB3"/>
    <w:rsid w:val="00D76F37"/>
    <w:rsid w:val="00D800DE"/>
    <w:rsid w:val="00D80CD7"/>
    <w:rsid w:val="00D8421E"/>
    <w:rsid w:val="00D85113"/>
    <w:rsid w:val="00D85855"/>
    <w:rsid w:val="00D8715A"/>
    <w:rsid w:val="00D878F4"/>
    <w:rsid w:val="00D90B9E"/>
    <w:rsid w:val="00D91EB4"/>
    <w:rsid w:val="00D9294E"/>
    <w:rsid w:val="00D94005"/>
    <w:rsid w:val="00D94623"/>
    <w:rsid w:val="00D94D0C"/>
    <w:rsid w:val="00D950FF"/>
    <w:rsid w:val="00D95488"/>
    <w:rsid w:val="00D97357"/>
    <w:rsid w:val="00D97A00"/>
    <w:rsid w:val="00DA0A51"/>
    <w:rsid w:val="00DA0DCC"/>
    <w:rsid w:val="00DA2982"/>
    <w:rsid w:val="00DA3D1F"/>
    <w:rsid w:val="00DA5E70"/>
    <w:rsid w:val="00DA7CDD"/>
    <w:rsid w:val="00DB12FD"/>
    <w:rsid w:val="00DB19F8"/>
    <w:rsid w:val="00DB254C"/>
    <w:rsid w:val="00DB3A89"/>
    <w:rsid w:val="00DB4BE0"/>
    <w:rsid w:val="00DB5479"/>
    <w:rsid w:val="00DB557F"/>
    <w:rsid w:val="00DB6022"/>
    <w:rsid w:val="00DB638C"/>
    <w:rsid w:val="00DB75B7"/>
    <w:rsid w:val="00DB79A0"/>
    <w:rsid w:val="00DC0735"/>
    <w:rsid w:val="00DC2357"/>
    <w:rsid w:val="00DC281D"/>
    <w:rsid w:val="00DC2EE8"/>
    <w:rsid w:val="00DC34F7"/>
    <w:rsid w:val="00DC3C72"/>
    <w:rsid w:val="00DC4F3B"/>
    <w:rsid w:val="00DC542A"/>
    <w:rsid w:val="00DC6255"/>
    <w:rsid w:val="00DC7FCA"/>
    <w:rsid w:val="00DD0691"/>
    <w:rsid w:val="00DD1385"/>
    <w:rsid w:val="00DD3971"/>
    <w:rsid w:val="00DD6354"/>
    <w:rsid w:val="00DD6447"/>
    <w:rsid w:val="00DD6959"/>
    <w:rsid w:val="00DE067C"/>
    <w:rsid w:val="00DE2103"/>
    <w:rsid w:val="00DE2858"/>
    <w:rsid w:val="00DE2FCE"/>
    <w:rsid w:val="00DE5DC6"/>
    <w:rsid w:val="00DE5FDA"/>
    <w:rsid w:val="00DE6137"/>
    <w:rsid w:val="00DF00F6"/>
    <w:rsid w:val="00DF0389"/>
    <w:rsid w:val="00DF0674"/>
    <w:rsid w:val="00DF114C"/>
    <w:rsid w:val="00DF11A6"/>
    <w:rsid w:val="00DF212D"/>
    <w:rsid w:val="00DF281D"/>
    <w:rsid w:val="00DF2835"/>
    <w:rsid w:val="00DF28E4"/>
    <w:rsid w:val="00DF2998"/>
    <w:rsid w:val="00DF396F"/>
    <w:rsid w:val="00DF3A44"/>
    <w:rsid w:val="00DF44EA"/>
    <w:rsid w:val="00DF51E3"/>
    <w:rsid w:val="00DF613D"/>
    <w:rsid w:val="00DF71B6"/>
    <w:rsid w:val="00DF7309"/>
    <w:rsid w:val="00E00B63"/>
    <w:rsid w:val="00E03750"/>
    <w:rsid w:val="00E038F5"/>
    <w:rsid w:val="00E03D1A"/>
    <w:rsid w:val="00E062C1"/>
    <w:rsid w:val="00E06902"/>
    <w:rsid w:val="00E06A7A"/>
    <w:rsid w:val="00E112D0"/>
    <w:rsid w:val="00E11E77"/>
    <w:rsid w:val="00E12C1E"/>
    <w:rsid w:val="00E1305B"/>
    <w:rsid w:val="00E14D0C"/>
    <w:rsid w:val="00E1524A"/>
    <w:rsid w:val="00E15455"/>
    <w:rsid w:val="00E15C6D"/>
    <w:rsid w:val="00E16939"/>
    <w:rsid w:val="00E170AA"/>
    <w:rsid w:val="00E17251"/>
    <w:rsid w:val="00E17357"/>
    <w:rsid w:val="00E20F3A"/>
    <w:rsid w:val="00E212E7"/>
    <w:rsid w:val="00E2213C"/>
    <w:rsid w:val="00E223E1"/>
    <w:rsid w:val="00E23617"/>
    <w:rsid w:val="00E243EC"/>
    <w:rsid w:val="00E2459D"/>
    <w:rsid w:val="00E24C3A"/>
    <w:rsid w:val="00E24CCF"/>
    <w:rsid w:val="00E25523"/>
    <w:rsid w:val="00E261E5"/>
    <w:rsid w:val="00E262FF"/>
    <w:rsid w:val="00E264F7"/>
    <w:rsid w:val="00E26605"/>
    <w:rsid w:val="00E27651"/>
    <w:rsid w:val="00E30470"/>
    <w:rsid w:val="00E30D9E"/>
    <w:rsid w:val="00E3119B"/>
    <w:rsid w:val="00E311F3"/>
    <w:rsid w:val="00E31E82"/>
    <w:rsid w:val="00E31E8C"/>
    <w:rsid w:val="00E323F1"/>
    <w:rsid w:val="00E32815"/>
    <w:rsid w:val="00E3382D"/>
    <w:rsid w:val="00E33AC7"/>
    <w:rsid w:val="00E37752"/>
    <w:rsid w:val="00E414C2"/>
    <w:rsid w:val="00E42472"/>
    <w:rsid w:val="00E434E7"/>
    <w:rsid w:val="00E43BCA"/>
    <w:rsid w:val="00E43CDD"/>
    <w:rsid w:val="00E441CF"/>
    <w:rsid w:val="00E44220"/>
    <w:rsid w:val="00E464F4"/>
    <w:rsid w:val="00E51E6B"/>
    <w:rsid w:val="00E53919"/>
    <w:rsid w:val="00E53EF6"/>
    <w:rsid w:val="00E54DA8"/>
    <w:rsid w:val="00E55ADB"/>
    <w:rsid w:val="00E5610F"/>
    <w:rsid w:val="00E5616F"/>
    <w:rsid w:val="00E56D5E"/>
    <w:rsid w:val="00E605E8"/>
    <w:rsid w:val="00E62A3F"/>
    <w:rsid w:val="00E62B16"/>
    <w:rsid w:val="00E63711"/>
    <w:rsid w:val="00E6394B"/>
    <w:rsid w:val="00E66452"/>
    <w:rsid w:val="00E66AFB"/>
    <w:rsid w:val="00E674FA"/>
    <w:rsid w:val="00E67C97"/>
    <w:rsid w:val="00E7010B"/>
    <w:rsid w:val="00E72225"/>
    <w:rsid w:val="00E7275D"/>
    <w:rsid w:val="00E72E9A"/>
    <w:rsid w:val="00E73D74"/>
    <w:rsid w:val="00E74061"/>
    <w:rsid w:val="00E7491E"/>
    <w:rsid w:val="00E74EDA"/>
    <w:rsid w:val="00E7510B"/>
    <w:rsid w:val="00E758D3"/>
    <w:rsid w:val="00E76BF8"/>
    <w:rsid w:val="00E80D70"/>
    <w:rsid w:val="00E80F12"/>
    <w:rsid w:val="00E811A2"/>
    <w:rsid w:val="00E8143D"/>
    <w:rsid w:val="00E81BF8"/>
    <w:rsid w:val="00E82015"/>
    <w:rsid w:val="00E84E07"/>
    <w:rsid w:val="00E8523D"/>
    <w:rsid w:val="00E876F4"/>
    <w:rsid w:val="00E9054E"/>
    <w:rsid w:val="00E929D9"/>
    <w:rsid w:val="00E93150"/>
    <w:rsid w:val="00E932D0"/>
    <w:rsid w:val="00E941EF"/>
    <w:rsid w:val="00E94D7E"/>
    <w:rsid w:val="00E94EF6"/>
    <w:rsid w:val="00E96E72"/>
    <w:rsid w:val="00EA059A"/>
    <w:rsid w:val="00EA31C5"/>
    <w:rsid w:val="00EA3212"/>
    <w:rsid w:val="00EA4434"/>
    <w:rsid w:val="00EA45BD"/>
    <w:rsid w:val="00EA53F0"/>
    <w:rsid w:val="00EA68C8"/>
    <w:rsid w:val="00EA722F"/>
    <w:rsid w:val="00EA7AB1"/>
    <w:rsid w:val="00EB002D"/>
    <w:rsid w:val="00EB0338"/>
    <w:rsid w:val="00EB0554"/>
    <w:rsid w:val="00EB138E"/>
    <w:rsid w:val="00EB1AD5"/>
    <w:rsid w:val="00EB2F33"/>
    <w:rsid w:val="00EB4A37"/>
    <w:rsid w:val="00EB4B1B"/>
    <w:rsid w:val="00EB5892"/>
    <w:rsid w:val="00EB6259"/>
    <w:rsid w:val="00EB6CAE"/>
    <w:rsid w:val="00EB73F8"/>
    <w:rsid w:val="00EB755B"/>
    <w:rsid w:val="00EB767C"/>
    <w:rsid w:val="00EC3281"/>
    <w:rsid w:val="00EC3DFB"/>
    <w:rsid w:val="00EC4EB5"/>
    <w:rsid w:val="00EC546A"/>
    <w:rsid w:val="00EC6044"/>
    <w:rsid w:val="00EC6AB4"/>
    <w:rsid w:val="00EC74A5"/>
    <w:rsid w:val="00EC77ED"/>
    <w:rsid w:val="00ED04CF"/>
    <w:rsid w:val="00ED0893"/>
    <w:rsid w:val="00ED0907"/>
    <w:rsid w:val="00ED0ADC"/>
    <w:rsid w:val="00ED183F"/>
    <w:rsid w:val="00ED20A9"/>
    <w:rsid w:val="00ED2564"/>
    <w:rsid w:val="00ED3C09"/>
    <w:rsid w:val="00ED5952"/>
    <w:rsid w:val="00ED648E"/>
    <w:rsid w:val="00ED6D6F"/>
    <w:rsid w:val="00ED7B3B"/>
    <w:rsid w:val="00EE0CB9"/>
    <w:rsid w:val="00EE1315"/>
    <w:rsid w:val="00EE42E5"/>
    <w:rsid w:val="00EE522D"/>
    <w:rsid w:val="00EE560F"/>
    <w:rsid w:val="00EE5903"/>
    <w:rsid w:val="00EE6518"/>
    <w:rsid w:val="00EE6FF0"/>
    <w:rsid w:val="00EE7542"/>
    <w:rsid w:val="00EE7BCD"/>
    <w:rsid w:val="00EF0B13"/>
    <w:rsid w:val="00EF0CA2"/>
    <w:rsid w:val="00EF19FD"/>
    <w:rsid w:val="00EF2677"/>
    <w:rsid w:val="00EF296E"/>
    <w:rsid w:val="00EF5632"/>
    <w:rsid w:val="00EF591F"/>
    <w:rsid w:val="00EF5F98"/>
    <w:rsid w:val="00EF664A"/>
    <w:rsid w:val="00EF7D4D"/>
    <w:rsid w:val="00F004C5"/>
    <w:rsid w:val="00F00952"/>
    <w:rsid w:val="00F0268C"/>
    <w:rsid w:val="00F03147"/>
    <w:rsid w:val="00F03A3D"/>
    <w:rsid w:val="00F055C3"/>
    <w:rsid w:val="00F0693E"/>
    <w:rsid w:val="00F06ECF"/>
    <w:rsid w:val="00F104FF"/>
    <w:rsid w:val="00F10C09"/>
    <w:rsid w:val="00F110D1"/>
    <w:rsid w:val="00F116CD"/>
    <w:rsid w:val="00F1221E"/>
    <w:rsid w:val="00F131D8"/>
    <w:rsid w:val="00F13779"/>
    <w:rsid w:val="00F143BF"/>
    <w:rsid w:val="00F1448F"/>
    <w:rsid w:val="00F14878"/>
    <w:rsid w:val="00F14B26"/>
    <w:rsid w:val="00F14CE6"/>
    <w:rsid w:val="00F15F8F"/>
    <w:rsid w:val="00F16412"/>
    <w:rsid w:val="00F17A01"/>
    <w:rsid w:val="00F22575"/>
    <w:rsid w:val="00F22862"/>
    <w:rsid w:val="00F22A27"/>
    <w:rsid w:val="00F241C2"/>
    <w:rsid w:val="00F245D0"/>
    <w:rsid w:val="00F24F7C"/>
    <w:rsid w:val="00F2563E"/>
    <w:rsid w:val="00F2579B"/>
    <w:rsid w:val="00F26C29"/>
    <w:rsid w:val="00F27259"/>
    <w:rsid w:val="00F31156"/>
    <w:rsid w:val="00F32BEB"/>
    <w:rsid w:val="00F3334B"/>
    <w:rsid w:val="00F3425F"/>
    <w:rsid w:val="00F353C7"/>
    <w:rsid w:val="00F358C0"/>
    <w:rsid w:val="00F3648A"/>
    <w:rsid w:val="00F36BB8"/>
    <w:rsid w:val="00F36C68"/>
    <w:rsid w:val="00F36CAA"/>
    <w:rsid w:val="00F379F2"/>
    <w:rsid w:val="00F37D6C"/>
    <w:rsid w:val="00F401AD"/>
    <w:rsid w:val="00F4297B"/>
    <w:rsid w:val="00F42FA5"/>
    <w:rsid w:val="00F43056"/>
    <w:rsid w:val="00F47977"/>
    <w:rsid w:val="00F47C98"/>
    <w:rsid w:val="00F47F04"/>
    <w:rsid w:val="00F5151A"/>
    <w:rsid w:val="00F51924"/>
    <w:rsid w:val="00F53647"/>
    <w:rsid w:val="00F53892"/>
    <w:rsid w:val="00F54FF9"/>
    <w:rsid w:val="00F554DF"/>
    <w:rsid w:val="00F576B8"/>
    <w:rsid w:val="00F6189B"/>
    <w:rsid w:val="00F62BFA"/>
    <w:rsid w:val="00F62E50"/>
    <w:rsid w:val="00F63A02"/>
    <w:rsid w:val="00F63C13"/>
    <w:rsid w:val="00F67818"/>
    <w:rsid w:val="00F679D5"/>
    <w:rsid w:val="00F67AA7"/>
    <w:rsid w:val="00F71650"/>
    <w:rsid w:val="00F758EB"/>
    <w:rsid w:val="00F75D1B"/>
    <w:rsid w:val="00F766C6"/>
    <w:rsid w:val="00F76831"/>
    <w:rsid w:val="00F76856"/>
    <w:rsid w:val="00F777E5"/>
    <w:rsid w:val="00F808A1"/>
    <w:rsid w:val="00F808B8"/>
    <w:rsid w:val="00F80E2A"/>
    <w:rsid w:val="00F81988"/>
    <w:rsid w:val="00F82B55"/>
    <w:rsid w:val="00F84763"/>
    <w:rsid w:val="00F84C56"/>
    <w:rsid w:val="00F84D05"/>
    <w:rsid w:val="00F862FC"/>
    <w:rsid w:val="00F90990"/>
    <w:rsid w:val="00F90AA6"/>
    <w:rsid w:val="00F915C0"/>
    <w:rsid w:val="00F917CA"/>
    <w:rsid w:val="00F91BAD"/>
    <w:rsid w:val="00F92760"/>
    <w:rsid w:val="00F92AFA"/>
    <w:rsid w:val="00F92B54"/>
    <w:rsid w:val="00F93D70"/>
    <w:rsid w:val="00F95C61"/>
    <w:rsid w:val="00F9716F"/>
    <w:rsid w:val="00FA1079"/>
    <w:rsid w:val="00FA212C"/>
    <w:rsid w:val="00FA41D4"/>
    <w:rsid w:val="00FA4842"/>
    <w:rsid w:val="00FA4AE9"/>
    <w:rsid w:val="00FA5A2D"/>
    <w:rsid w:val="00FA6062"/>
    <w:rsid w:val="00FA6AF8"/>
    <w:rsid w:val="00FA6B68"/>
    <w:rsid w:val="00FA740C"/>
    <w:rsid w:val="00FB1245"/>
    <w:rsid w:val="00FB22A1"/>
    <w:rsid w:val="00FB2F05"/>
    <w:rsid w:val="00FB5036"/>
    <w:rsid w:val="00FB6C7C"/>
    <w:rsid w:val="00FC06F2"/>
    <w:rsid w:val="00FC11B0"/>
    <w:rsid w:val="00FC28BC"/>
    <w:rsid w:val="00FC3168"/>
    <w:rsid w:val="00FC321F"/>
    <w:rsid w:val="00FC37B8"/>
    <w:rsid w:val="00FC3AA7"/>
    <w:rsid w:val="00FC46A4"/>
    <w:rsid w:val="00FC526D"/>
    <w:rsid w:val="00FC5650"/>
    <w:rsid w:val="00FC6622"/>
    <w:rsid w:val="00FC78E3"/>
    <w:rsid w:val="00FD02A5"/>
    <w:rsid w:val="00FD0851"/>
    <w:rsid w:val="00FD1A3C"/>
    <w:rsid w:val="00FD1DC6"/>
    <w:rsid w:val="00FD1E1D"/>
    <w:rsid w:val="00FD35F0"/>
    <w:rsid w:val="00FD3947"/>
    <w:rsid w:val="00FD3B72"/>
    <w:rsid w:val="00FD5EED"/>
    <w:rsid w:val="00FD6810"/>
    <w:rsid w:val="00FD7439"/>
    <w:rsid w:val="00FE0457"/>
    <w:rsid w:val="00FE06AD"/>
    <w:rsid w:val="00FE20DA"/>
    <w:rsid w:val="00FE2B33"/>
    <w:rsid w:val="00FE2B76"/>
    <w:rsid w:val="00FE40EB"/>
    <w:rsid w:val="00FE450F"/>
    <w:rsid w:val="00FE4BF4"/>
    <w:rsid w:val="00FE6745"/>
    <w:rsid w:val="00FE7F02"/>
    <w:rsid w:val="00FE7F78"/>
    <w:rsid w:val="00FF1DEA"/>
    <w:rsid w:val="00FF1FD1"/>
    <w:rsid w:val="00FF4166"/>
    <w:rsid w:val="00FF48E5"/>
    <w:rsid w:val="00FF50A8"/>
    <w:rsid w:val="00FF54A9"/>
    <w:rsid w:val="00FF73C0"/>
    <w:rsid w:val="01A0C69C"/>
    <w:rsid w:val="024F26B5"/>
    <w:rsid w:val="025BD89D"/>
    <w:rsid w:val="0281139D"/>
    <w:rsid w:val="02DD1813"/>
    <w:rsid w:val="02F7CE20"/>
    <w:rsid w:val="030BD391"/>
    <w:rsid w:val="03F5B0C0"/>
    <w:rsid w:val="0400DF20"/>
    <w:rsid w:val="04F35977"/>
    <w:rsid w:val="050F0673"/>
    <w:rsid w:val="05FC7F89"/>
    <w:rsid w:val="06DA46EA"/>
    <w:rsid w:val="0733B574"/>
    <w:rsid w:val="0761D6E8"/>
    <w:rsid w:val="07BC7B69"/>
    <w:rsid w:val="0871765F"/>
    <w:rsid w:val="09A56F6E"/>
    <w:rsid w:val="0BC9F191"/>
    <w:rsid w:val="0CDABB2B"/>
    <w:rsid w:val="0E710588"/>
    <w:rsid w:val="0E92940C"/>
    <w:rsid w:val="0FF34C3B"/>
    <w:rsid w:val="1116A272"/>
    <w:rsid w:val="115D12CD"/>
    <w:rsid w:val="121CF991"/>
    <w:rsid w:val="12E5B1E4"/>
    <w:rsid w:val="1345286B"/>
    <w:rsid w:val="13A9F43F"/>
    <w:rsid w:val="14108BB8"/>
    <w:rsid w:val="1445E945"/>
    <w:rsid w:val="1562CB57"/>
    <w:rsid w:val="1572880D"/>
    <w:rsid w:val="1597C9E4"/>
    <w:rsid w:val="15C63161"/>
    <w:rsid w:val="1668EDBA"/>
    <w:rsid w:val="1762A048"/>
    <w:rsid w:val="188C3B15"/>
    <w:rsid w:val="18A56372"/>
    <w:rsid w:val="19C3C607"/>
    <w:rsid w:val="19E68857"/>
    <w:rsid w:val="1A994C2E"/>
    <w:rsid w:val="1B699A5A"/>
    <w:rsid w:val="1B950D55"/>
    <w:rsid w:val="1BCDC19B"/>
    <w:rsid w:val="1C3DC258"/>
    <w:rsid w:val="1CB79ECA"/>
    <w:rsid w:val="1D0CA1A0"/>
    <w:rsid w:val="1D494579"/>
    <w:rsid w:val="1DAAAA78"/>
    <w:rsid w:val="1E511AED"/>
    <w:rsid w:val="1EA45013"/>
    <w:rsid w:val="1F5E20B1"/>
    <w:rsid w:val="1FA2D3BD"/>
    <w:rsid w:val="205CD347"/>
    <w:rsid w:val="205DCF66"/>
    <w:rsid w:val="21242998"/>
    <w:rsid w:val="21E64CE5"/>
    <w:rsid w:val="21FECD22"/>
    <w:rsid w:val="22F72045"/>
    <w:rsid w:val="23D9C0B8"/>
    <w:rsid w:val="254A40AD"/>
    <w:rsid w:val="258C1A10"/>
    <w:rsid w:val="266FBBE7"/>
    <w:rsid w:val="274581B3"/>
    <w:rsid w:val="278721D9"/>
    <w:rsid w:val="281BBC19"/>
    <w:rsid w:val="29F34404"/>
    <w:rsid w:val="2A237256"/>
    <w:rsid w:val="2AEF1429"/>
    <w:rsid w:val="2B20B75C"/>
    <w:rsid w:val="2C4E93D3"/>
    <w:rsid w:val="2C567264"/>
    <w:rsid w:val="3004CBDE"/>
    <w:rsid w:val="3157D17A"/>
    <w:rsid w:val="3163EBEA"/>
    <w:rsid w:val="3206492F"/>
    <w:rsid w:val="338C8E6B"/>
    <w:rsid w:val="344D5C3F"/>
    <w:rsid w:val="349F2EAC"/>
    <w:rsid w:val="34D8D479"/>
    <w:rsid w:val="35A18842"/>
    <w:rsid w:val="36FA863C"/>
    <w:rsid w:val="37C371F4"/>
    <w:rsid w:val="38BBB379"/>
    <w:rsid w:val="38C5DD2E"/>
    <w:rsid w:val="39FC3577"/>
    <w:rsid w:val="3A245987"/>
    <w:rsid w:val="3A275588"/>
    <w:rsid w:val="3A7F3C0A"/>
    <w:rsid w:val="3ACAA831"/>
    <w:rsid w:val="3AF582FE"/>
    <w:rsid w:val="3B69FD00"/>
    <w:rsid w:val="3B98875E"/>
    <w:rsid w:val="3BF1783A"/>
    <w:rsid w:val="3C1ACDAA"/>
    <w:rsid w:val="3FAF16C2"/>
    <w:rsid w:val="3FE1E153"/>
    <w:rsid w:val="40A17CFA"/>
    <w:rsid w:val="4146CB01"/>
    <w:rsid w:val="425B4A0E"/>
    <w:rsid w:val="42F3BEE0"/>
    <w:rsid w:val="43C79D22"/>
    <w:rsid w:val="448555FF"/>
    <w:rsid w:val="44864337"/>
    <w:rsid w:val="44AAC5F5"/>
    <w:rsid w:val="450CE5FD"/>
    <w:rsid w:val="4580309C"/>
    <w:rsid w:val="48865680"/>
    <w:rsid w:val="48B8FBFF"/>
    <w:rsid w:val="48C7B607"/>
    <w:rsid w:val="48F337ED"/>
    <w:rsid w:val="4917D5E4"/>
    <w:rsid w:val="49F54F46"/>
    <w:rsid w:val="4A2226E1"/>
    <w:rsid w:val="4BB676A2"/>
    <w:rsid w:val="4CC5430A"/>
    <w:rsid w:val="4CD51D1B"/>
    <w:rsid w:val="4D7DC134"/>
    <w:rsid w:val="4FC90D75"/>
    <w:rsid w:val="4FCEDB3E"/>
    <w:rsid w:val="4FF07CD6"/>
    <w:rsid w:val="50772A6A"/>
    <w:rsid w:val="50A27E61"/>
    <w:rsid w:val="5111AE1D"/>
    <w:rsid w:val="51BFDF4D"/>
    <w:rsid w:val="52EDABE5"/>
    <w:rsid w:val="538D0C77"/>
    <w:rsid w:val="53A45849"/>
    <w:rsid w:val="53A5656F"/>
    <w:rsid w:val="5468D85A"/>
    <w:rsid w:val="54A494E3"/>
    <w:rsid w:val="55336BE3"/>
    <w:rsid w:val="554C2AFE"/>
    <w:rsid w:val="55527732"/>
    <w:rsid w:val="576A4C2D"/>
    <w:rsid w:val="5793BC1D"/>
    <w:rsid w:val="582A6C8D"/>
    <w:rsid w:val="5AED731F"/>
    <w:rsid w:val="5AEDC740"/>
    <w:rsid w:val="5BE5BA8A"/>
    <w:rsid w:val="5C379695"/>
    <w:rsid w:val="5C928C0D"/>
    <w:rsid w:val="5CC9D63D"/>
    <w:rsid w:val="5DD31817"/>
    <w:rsid w:val="5E1F4DEE"/>
    <w:rsid w:val="5E24828F"/>
    <w:rsid w:val="5E3A3120"/>
    <w:rsid w:val="5E638036"/>
    <w:rsid w:val="5FCA60E8"/>
    <w:rsid w:val="60E2B6AC"/>
    <w:rsid w:val="61549B6D"/>
    <w:rsid w:val="61B7F46D"/>
    <w:rsid w:val="62EE051B"/>
    <w:rsid w:val="6321D8F5"/>
    <w:rsid w:val="651DA4E8"/>
    <w:rsid w:val="65434FC3"/>
    <w:rsid w:val="65534B8A"/>
    <w:rsid w:val="655FC12F"/>
    <w:rsid w:val="65CADFBA"/>
    <w:rsid w:val="65CC78DD"/>
    <w:rsid w:val="66D324EF"/>
    <w:rsid w:val="672BDEC4"/>
    <w:rsid w:val="684C981B"/>
    <w:rsid w:val="69ADB61A"/>
    <w:rsid w:val="6A78C3E5"/>
    <w:rsid w:val="6A8EF03E"/>
    <w:rsid w:val="6AE1BC65"/>
    <w:rsid w:val="6DFE41A6"/>
    <w:rsid w:val="6E0D9F35"/>
    <w:rsid w:val="6F196832"/>
    <w:rsid w:val="6FBEBFCE"/>
    <w:rsid w:val="7037929D"/>
    <w:rsid w:val="7180C096"/>
    <w:rsid w:val="71D3EC5B"/>
    <w:rsid w:val="72B1FACB"/>
    <w:rsid w:val="73734F68"/>
    <w:rsid w:val="738C4E59"/>
    <w:rsid w:val="7461E34A"/>
    <w:rsid w:val="74837E60"/>
    <w:rsid w:val="74BEDC05"/>
    <w:rsid w:val="7599A5D5"/>
    <w:rsid w:val="794417E7"/>
    <w:rsid w:val="7951F414"/>
    <w:rsid w:val="79576986"/>
    <w:rsid w:val="79F7459C"/>
    <w:rsid w:val="7A03EA81"/>
    <w:rsid w:val="7A17B8B5"/>
    <w:rsid w:val="7A399FFF"/>
    <w:rsid w:val="7BBC5D38"/>
    <w:rsid w:val="7BBD7829"/>
    <w:rsid w:val="7BBEA7FF"/>
    <w:rsid w:val="7C8F0A48"/>
    <w:rsid w:val="7C993B03"/>
    <w:rsid w:val="7ECFE5CE"/>
    <w:rsid w:val="7F98699F"/>
    <w:rsid w:val="7FC1AF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44A15"/>
  <w15:docId w15:val="{4A6E6BA3-AFD2-433F-A0A1-CDE2C5D48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9"/>
      <w:ind w:left="1400" w:right="1865"/>
      <w:jc w:val="center"/>
      <w:outlineLvl w:val="0"/>
    </w:pPr>
    <w:rPr>
      <w:rFonts w:ascii="Arial" w:eastAsia="Arial" w:hAnsi="Arial" w:cs="Arial"/>
      <w:b/>
      <w:bCs/>
      <w:sz w:val="36"/>
      <w:szCs w:val="36"/>
    </w:rPr>
  </w:style>
  <w:style w:type="paragraph" w:styleId="Heading2">
    <w:name w:val="heading 2"/>
    <w:basedOn w:val="Normal"/>
    <w:uiPriority w:val="9"/>
    <w:unhideWhenUsed/>
    <w:qFormat/>
    <w:pPr>
      <w:spacing w:before="1"/>
      <w:ind w:left="1132" w:hanging="708"/>
      <w:outlineLvl w:val="1"/>
    </w:pPr>
    <w:rPr>
      <w:rFonts w:ascii="Arial" w:eastAsia="Arial" w:hAnsi="Arial" w:cs="Arial"/>
      <w:b/>
      <w:bCs/>
      <w:sz w:val="30"/>
      <w:szCs w:val="30"/>
    </w:rPr>
  </w:style>
  <w:style w:type="paragraph" w:styleId="Heading3">
    <w:name w:val="heading 3"/>
    <w:basedOn w:val="Normal"/>
    <w:uiPriority w:val="9"/>
    <w:unhideWhenUsed/>
    <w:qFormat/>
    <w:pPr>
      <w:spacing w:before="96"/>
      <w:ind w:left="1274" w:hanging="850"/>
      <w:outlineLvl w:val="2"/>
    </w:pPr>
    <w:rPr>
      <w:rFonts w:ascii="Microsoft Sans Serif" w:eastAsia="Microsoft Sans Serif" w:hAnsi="Microsoft Sans Serif" w:cs="Microsoft Sans Serif"/>
      <w:sz w:val="28"/>
      <w:szCs w:val="28"/>
    </w:rPr>
  </w:style>
  <w:style w:type="paragraph" w:styleId="Heading4">
    <w:name w:val="heading 4"/>
    <w:basedOn w:val="Normal"/>
    <w:uiPriority w:val="9"/>
    <w:unhideWhenUsed/>
    <w:qFormat/>
    <w:pPr>
      <w:spacing w:before="9"/>
      <w:ind w:left="20"/>
      <w:outlineLvl w:val="3"/>
    </w:pPr>
    <w:rPr>
      <w:b/>
      <w:bCs/>
      <w:sz w:val="26"/>
      <w:szCs w:val="26"/>
    </w:rPr>
  </w:style>
  <w:style w:type="paragraph" w:styleId="Heading5">
    <w:name w:val="heading 5"/>
    <w:basedOn w:val="Normal"/>
    <w:next w:val="Normal"/>
    <w:link w:val="Heading5Char"/>
    <w:uiPriority w:val="9"/>
    <w:unhideWhenUsed/>
    <w:qFormat/>
    <w:rsid w:val="00917A5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C2591"/>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49"/>
      <w:ind w:left="1132" w:hanging="360"/>
    </w:pPr>
  </w:style>
  <w:style w:type="paragraph" w:customStyle="1" w:styleId="TableParagraph">
    <w:name w:val="Table Paragraph"/>
    <w:basedOn w:val="Normal"/>
    <w:uiPriority w:val="1"/>
    <w:qFormat/>
    <w:pPr>
      <w:ind w:left="110"/>
    </w:pPr>
  </w:style>
  <w:style w:type="paragraph" w:styleId="Header">
    <w:name w:val="header"/>
    <w:basedOn w:val="Normal"/>
    <w:link w:val="HeaderChar"/>
    <w:uiPriority w:val="99"/>
    <w:unhideWhenUsed/>
    <w:rsid w:val="00121436"/>
    <w:pPr>
      <w:tabs>
        <w:tab w:val="center" w:pos="4680"/>
        <w:tab w:val="right" w:pos="9360"/>
      </w:tabs>
    </w:pPr>
  </w:style>
  <w:style w:type="character" w:customStyle="1" w:styleId="HeaderChar">
    <w:name w:val="Header Char"/>
    <w:basedOn w:val="DefaultParagraphFont"/>
    <w:link w:val="Header"/>
    <w:uiPriority w:val="99"/>
    <w:rsid w:val="00121436"/>
    <w:rPr>
      <w:rFonts w:ascii="Times New Roman" w:eastAsia="Times New Roman" w:hAnsi="Times New Roman" w:cs="Times New Roman"/>
      <w:lang w:val="vi"/>
    </w:rPr>
  </w:style>
  <w:style w:type="paragraph" w:styleId="Footer">
    <w:name w:val="footer"/>
    <w:basedOn w:val="Normal"/>
    <w:link w:val="FooterChar"/>
    <w:uiPriority w:val="99"/>
    <w:unhideWhenUsed/>
    <w:rsid w:val="00121436"/>
    <w:pPr>
      <w:tabs>
        <w:tab w:val="center" w:pos="4680"/>
        <w:tab w:val="right" w:pos="9360"/>
      </w:tabs>
    </w:pPr>
  </w:style>
  <w:style w:type="character" w:customStyle="1" w:styleId="FooterChar">
    <w:name w:val="Footer Char"/>
    <w:basedOn w:val="DefaultParagraphFont"/>
    <w:link w:val="Footer"/>
    <w:uiPriority w:val="99"/>
    <w:rsid w:val="00121436"/>
    <w:rPr>
      <w:rFonts w:ascii="Times New Roman" w:eastAsia="Times New Roman" w:hAnsi="Times New Roman" w:cs="Times New Roman"/>
      <w:lang w:val="vi"/>
    </w:rPr>
  </w:style>
  <w:style w:type="table" w:styleId="TableGrid">
    <w:name w:val="Table Grid"/>
    <w:basedOn w:val="TableNormal"/>
    <w:uiPriority w:val="59"/>
    <w:rsid w:val="00F06EC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stTable4-Accent3">
    <w:name w:val="List Table 4 Accent 3"/>
    <w:basedOn w:val="TableNormal"/>
    <w:uiPriority w:val="49"/>
    <w:rsid w:val="00F06ECF"/>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yperlink">
    <w:name w:val="Hyperlink"/>
    <w:basedOn w:val="DefaultParagraphFont"/>
    <w:uiPriority w:val="99"/>
    <w:unhideWhenUsed/>
    <w:rsid w:val="00F06ECF"/>
    <w:rPr>
      <w:color w:val="0000FF" w:themeColor="hyperlink"/>
      <w:u w:val="single"/>
    </w:rPr>
  </w:style>
  <w:style w:type="character" w:styleId="UnresolvedMention">
    <w:name w:val="Unresolved Mention"/>
    <w:basedOn w:val="DefaultParagraphFont"/>
    <w:uiPriority w:val="99"/>
    <w:semiHidden/>
    <w:unhideWhenUsed/>
    <w:rsid w:val="00D85113"/>
    <w:rPr>
      <w:color w:val="605E5C"/>
      <w:shd w:val="clear" w:color="auto" w:fill="E1DFDD"/>
    </w:rPr>
  </w:style>
  <w:style w:type="numbering" w:customStyle="1" w:styleId="Style1">
    <w:name w:val="Style1"/>
    <w:uiPriority w:val="99"/>
    <w:pPr>
      <w:numPr>
        <w:numId w:val="14"/>
      </w:numPr>
    </w:pPr>
  </w:style>
  <w:style w:type="paragraph" w:customStyle="1" w:styleId="CHNG1">
    <w:name w:val="CHƯƠNG 1"/>
    <w:basedOn w:val="Normal"/>
    <w:pPr>
      <w:ind w:left="360" w:hanging="360"/>
    </w:pPr>
  </w:style>
  <w:style w:type="paragraph" w:styleId="TOCHeading">
    <w:name w:val="TOC Heading"/>
    <w:basedOn w:val="Heading1"/>
    <w:next w:val="Normal"/>
    <w:uiPriority w:val="39"/>
    <w:unhideWhenUsed/>
    <w:qFormat/>
    <w:rsid w:val="001A36F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5Char">
    <w:name w:val="Heading 5 Char"/>
    <w:basedOn w:val="DefaultParagraphFont"/>
    <w:link w:val="Heading5"/>
    <w:uiPriority w:val="9"/>
    <w:rsid w:val="00917A5A"/>
    <w:rPr>
      <w:rFonts w:asciiTheme="majorHAnsi" w:eastAsiaTheme="majorEastAsia" w:hAnsiTheme="majorHAnsi" w:cstheme="majorBidi"/>
      <w:color w:val="365F91" w:themeColor="accent1" w:themeShade="BF"/>
      <w:lang w:val="vi"/>
    </w:rPr>
  </w:style>
  <w:style w:type="character" w:customStyle="1" w:styleId="Heading6Char">
    <w:name w:val="Heading 6 Char"/>
    <w:basedOn w:val="DefaultParagraphFont"/>
    <w:link w:val="Heading6"/>
    <w:uiPriority w:val="9"/>
    <w:rsid w:val="00AC2591"/>
    <w:rPr>
      <w:rFonts w:asciiTheme="majorHAnsi" w:eastAsiaTheme="majorEastAsia" w:hAnsiTheme="majorHAnsi" w:cstheme="majorBidi"/>
      <w:color w:val="243F60" w:themeColor="accent1" w:themeShade="7F"/>
      <w:lang w:val="vi"/>
    </w:rPr>
  </w:style>
  <w:style w:type="paragraph" w:styleId="TOC4">
    <w:name w:val="toc 4"/>
    <w:basedOn w:val="Normal"/>
    <w:next w:val="Normal"/>
    <w:autoRedefine/>
    <w:uiPriority w:val="39"/>
    <w:unhideWhenUsed/>
    <w:rsid w:val="00455DE6"/>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455DE6"/>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455DE6"/>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455DE6"/>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455DE6"/>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455DE6"/>
    <w:pPr>
      <w:ind w:left="1760"/>
    </w:pPr>
    <w:rPr>
      <w:rFonts w:asciiTheme="minorHAnsi" w:hAnsiTheme="minorHAnsi" w:cstheme="minorHAnsi"/>
      <w:sz w:val="20"/>
      <w:szCs w:val="20"/>
    </w:rPr>
  </w:style>
  <w:style w:type="paragraph" w:styleId="NormalWeb">
    <w:name w:val="Normal (Web)"/>
    <w:basedOn w:val="Normal"/>
    <w:uiPriority w:val="99"/>
    <w:unhideWhenUsed/>
    <w:rsid w:val="003A0DD3"/>
    <w:pPr>
      <w:widowControl/>
      <w:autoSpaceDE/>
      <w:autoSpaceDN/>
      <w:spacing w:before="100" w:beforeAutospacing="1" w:after="100" w:afterAutospacing="1"/>
    </w:pPr>
    <w:rPr>
      <w:sz w:val="24"/>
      <w:szCs w:val="24"/>
      <w:lang w:val="en-US"/>
    </w:rPr>
  </w:style>
  <w:style w:type="character" w:styleId="FollowedHyperlink">
    <w:name w:val="FollowedHyperlink"/>
    <w:basedOn w:val="DefaultParagraphFont"/>
    <w:uiPriority w:val="99"/>
    <w:semiHidden/>
    <w:unhideWhenUsed/>
    <w:rsid w:val="001D313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tf-8"/>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3.png"/><Relationship Id="rId191" Type="http://schemas.openxmlformats.org/officeDocument/2006/relationships/image" Target="media/image159.png"/><Relationship Id="rId205" Type="http://schemas.openxmlformats.org/officeDocument/2006/relationships/image" Target="media/image169.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footer" Target="footer4.xml"/><Relationship Id="rId53" Type="http://schemas.openxmlformats.org/officeDocument/2006/relationships/image" Target="media/image38.png"/><Relationship Id="rId74" Type="http://schemas.openxmlformats.org/officeDocument/2006/relationships/header" Target="header5.xml"/><Relationship Id="rId128" Type="http://schemas.openxmlformats.org/officeDocument/2006/relationships/image" Target="media/image107.PNG"/><Relationship Id="rId149" Type="http://schemas.openxmlformats.org/officeDocument/2006/relationships/image" Target="media/image126.gif"/><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49.png"/><Relationship Id="rId216" Type="http://schemas.openxmlformats.org/officeDocument/2006/relationships/theme" Target="theme/theme1.xml"/><Relationship Id="rId22" Type="http://schemas.openxmlformats.org/officeDocument/2006/relationships/header" Target="header3.xm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7.gif"/><Relationship Id="rId171" Type="http://schemas.openxmlformats.org/officeDocument/2006/relationships/image" Target="media/image144.png"/><Relationship Id="rId192" Type="http://schemas.openxmlformats.org/officeDocument/2006/relationships/header" Target="header12.xml"/><Relationship Id="rId206" Type="http://schemas.openxmlformats.org/officeDocument/2006/relationships/image" Target="media/image170.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8.PNG"/><Relationship Id="rId54" Type="http://schemas.openxmlformats.org/officeDocument/2006/relationships/image" Target="media/image39.png"/><Relationship Id="rId75" Type="http://schemas.openxmlformats.org/officeDocument/2006/relationships/footer" Target="footer5.xml"/><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header" Target="header9.xml"/><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109.PNG"/><Relationship Id="rId151" Type="http://schemas.openxmlformats.org/officeDocument/2006/relationships/image" Target="media/image128.gif"/><Relationship Id="rId172" Type="http://schemas.openxmlformats.org/officeDocument/2006/relationships/image" Target="media/image145.png"/><Relationship Id="rId193" Type="http://schemas.openxmlformats.org/officeDocument/2006/relationships/footer" Target="footer12.xml"/><Relationship Id="rId207" Type="http://schemas.openxmlformats.org/officeDocument/2006/relationships/hyperlink" Target="https://www.youtube.com/watch?v=fqOL0juTEDM" TargetMode="External"/><Relationship Id="rId13" Type="http://schemas.openxmlformats.org/officeDocument/2006/relationships/image" Target="media/image4.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footer" Target="footer9.xml"/><Relationship Id="rId183" Type="http://schemas.openxmlformats.org/officeDocument/2006/relationships/image" Target="media/image151.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1.png"/><Relationship Id="rId131" Type="http://schemas.openxmlformats.org/officeDocument/2006/relationships/image" Target="media/image110.PNG"/><Relationship Id="rId152" Type="http://schemas.openxmlformats.org/officeDocument/2006/relationships/image" Target="media/image129.PNG"/><Relationship Id="rId173" Type="http://schemas.openxmlformats.org/officeDocument/2006/relationships/image" Target="media/image146.png"/><Relationship Id="rId194" Type="http://schemas.openxmlformats.org/officeDocument/2006/relationships/image" Target="media/image160.png"/><Relationship Id="rId208" Type="http://schemas.openxmlformats.org/officeDocument/2006/relationships/image" Target="media/image171.pn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19.PNG"/><Relationship Id="rId163" Type="http://schemas.openxmlformats.org/officeDocument/2006/relationships/image" Target="media/image138.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hyperlink" Target="https://drive.google.com/drive/folders/11tqIDy6uuj_l2kcCNZ2u7eVG2xObSe5C?usp=sharing" TargetMode="Externa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0.gif"/><Relationship Id="rId174" Type="http://schemas.openxmlformats.org/officeDocument/2006/relationships/header" Target="header11.xml"/><Relationship Id="rId179" Type="http://schemas.openxmlformats.org/officeDocument/2006/relationships/image" Target="media/image147.png"/><Relationship Id="rId195" Type="http://schemas.openxmlformats.org/officeDocument/2006/relationships/image" Target="media/image161.png"/><Relationship Id="rId209" Type="http://schemas.openxmlformats.org/officeDocument/2006/relationships/image" Target="media/image172.png"/><Relationship Id="rId190" Type="http://schemas.openxmlformats.org/officeDocument/2006/relationships/image" Target="media/image158.png"/><Relationship Id="rId204" Type="http://schemas.openxmlformats.org/officeDocument/2006/relationships/image" Target="media/image168.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header" Target="header4.xml"/><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0.PNG"/><Relationship Id="rId148" Type="http://schemas.openxmlformats.org/officeDocument/2006/relationships/image" Target="media/image125.gif"/><Relationship Id="rId164" Type="http://schemas.openxmlformats.org/officeDocument/2006/relationships/image" Target="media/image139.png"/><Relationship Id="rId169" Type="http://schemas.openxmlformats.org/officeDocument/2006/relationships/image" Target="media/image142.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8.png"/><Relationship Id="rId210" Type="http://schemas.openxmlformats.org/officeDocument/2006/relationships/image" Target="media/image173.png"/><Relationship Id="rId215"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footer" Target="footer11.xml"/><Relationship Id="rId196" Type="http://schemas.openxmlformats.org/officeDocument/2006/relationships/image" Target="media/image162.png"/><Relationship Id="rId200" Type="http://schemas.openxmlformats.org/officeDocument/2006/relationships/hyperlink" Target="https://sourceforge.net/projects/launch4j/files/launch4j-3/3.50/" TargetMode="External"/><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1.png"/><Relationship Id="rId90" Type="http://schemas.openxmlformats.org/officeDocument/2006/relationships/header" Target="header6.xml"/><Relationship Id="rId165" Type="http://schemas.openxmlformats.org/officeDocument/2006/relationships/image" Target="media/image140.png"/><Relationship Id="rId186" Type="http://schemas.openxmlformats.org/officeDocument/2006/relationships/image" Target="media/image154.png"/><Relationship Id="rId211" Type="http://schemas.openxmlformats.org/officeDocument/2006/relationships/image" Target="media/image174.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header" Target="header8.xml"/><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hyperlink" Target="http://www.eclipse.org/" TargetMode="External"/><Relationship Id="rId197" Type="http://schemas.openxmlformats.org/officeDocument/2006/relationships/image" Target="media/image163.png"/><Relationship Id="rId201" Type="http://schemas.openxmlformats.org/officeDocument/2006/relationships/image" Target="media/image166.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header" Target="header7.xml"/><Relationship Id="rId70" Type="http://schemas.openxmlformats.org/officeDocument/2006/relationships/image" Target="media/image55.png"/><Relationship Id="rId91" Type="http://schemas.openxmlformats.org/officeDocument/2006/relationships/footer" Target="footer6.xml"/><Relationship Id="rId145" Type="http://schemas.openxmlformats.org/officeDocument/2006/relationships/image" Target="media/image122.gif"/><Relationship Id="rId166" Type="http://schemas.openxmlformats.org/officeDocument/2006/relationships/header" Target="header10.xml"/><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eader" Target="header13.xm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footer" Target="footer8.xml"/><Relationship Id="rId156" Type="http://schemas.openxmlformats.org/officeDocument/2006/relationships/image" Target="media/image133.png"/><Relationship Id="rId177" Type="http://schemas.openxmlformats.org/officeDocument/2006/relationships/hyperlink" Target="https://www.formdev.com/jformdesigner/download/" TargetMode="External"/><Relationship Id="rId198" Type="http://schemas.openxmlformats.org/officeDocument/2006/relationships/image" Target="media/image164.png"/><Relationship Id="rId202" Type="http://schemas.openxmlformats.org/officeDocument/2006/relationships/image" Target="media/image167.png"/><Relationship Id="rId18" Type="http://schemas.openxmlformats.org/officeDocument/2006/relationships/image" Target="media/image7.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footer" Target="footer7.xml"/><Relationship Id="rId146" Type="http://schemas.openxmlformats.org/officeDocument/2006/relationships/image" Target="media/image123.gif"/><Relationship Id="rId167" Type="http://schemas.openxmlformats.org/officeDocument/2006/relationships/footer" Target="footer10.xml"/><Relationship Id="rId188" Type="http://schemas.openxmlformats.org/officeDocument/2006/relationships/image" Target="media/image156.png"/><Relationship Id="rId71" Type="http://schemas.openxmlformats.org/officeDocument/2006/relationships/image" Target="media/image56.png"/><Relationship Id="rId92" Type="http://schemas.openxmlformats.org/officeDocument/2006/relationships/image" Target="media/image73.png"/><Relationship Id="rId213"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hyperlink" Target="https://learn.microsoft.com/en-us/sql/ssms/download-sql-server-management-studio-ssms?view=sql-server-ver16" TargetMode="External"/><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65.png"/><Relationship Id="rId203" Type="http://schemas.openxmlformats.org/officeDocument/2006/relationships/hyperlink" Target="https://www.oracle.com/java/technologies/javase/jdk11-archive-download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D44C7-E912-4953-8EFF-541C3FAD0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1692</TotalTime>
  <Pages>190</Pages>
  <Words>12975</Words>
  <Characters>73959</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Báo cáo</vt:lpstr>
    </vt:vector>
  </TitlesOfParts>
  <Company/>
  <LinksUpToDate>false</LinksUpToDate>
  <CharactersWithSpaces>86761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TRANGNTT</dc:creator>
  <cp:keywords/>
  <dc:description/>
  <cp:lastModifiedBy>Lê Thanh Bình</cp:lastModifiedBy>
  <cp:revision>59</cp:revision>
  <dcterms:created xsi:type="dcterms:W3CDTF">2024-05-21T17:47:00Z</dcterms:created>
  <dcterms:modified xsi:type="dcterms:W3CDTF">2024-05-31T12:14:00Z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2021-09-02T00:00:00Z</vt:filetime>
  </property>
  <property fmtid="{D5CDD505-2E9C-101B-9397-08002B2CF9AE}" pid="3" name="Creator">
    <vt:lpwstr>Writer</vt:lpwstr>
  </property>
  <property fmtid="{D5CDD505-2E9C-101B-9397-08002B2CF9AE}" pid="4" name="LastSaved">
    <vt:filetime>2021-09-02T00:00:00Z</vt:filetime>
  </property>
</Properties>
</file>